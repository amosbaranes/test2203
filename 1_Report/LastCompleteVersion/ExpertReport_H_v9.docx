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DE98C" w14:textId="6C605967" w:rsidR="00D061D1" w:rsidRPr="00D061D1" w:rsidDel="00D061D1" w:rsidRDefault="00D061D1" w:rsidP="00D061D1">
      <w:pPr>
        <w:jc w:val="center"/>
        <w:rPr>
          <w:del w:id="0" w:author="הילית אראל שכטר" w:date="2020-03-16T19:31:00Z"/>
          <w:b/>
          <w:bCs/>
          <w:sz w:val="24"/>
          <w:szCs w:val="24"/>
          <w:rPrChange w:id="1" w:author="הילית אראל שכטר" w:date="2020-03-16T19:31:00Z">
            <w:rPr>
              <w:del w:id="2" w:author="הילית אראל שכטר" w:date="2020-03-16T19:31:00Z"/>
              <w:b/>
              <w:bCs/>
              <w:sz w:val="28"/>
              <w:szCs w:val="28"/>
            </w:rPr>
          </w:rPrChange>
        </w:rPr>
      </w:pPr>
    </w:p>
    <w:p w14:paraId="4D057ECB" w14:textId="4D08DC9D" w:rsidR="00D061D1" w:rsidRPr="00D061D1" w:rsidDel="00D061D1" w:rsidRDefault="00D061D1" w:rsidP="00D061D1">
      <w:pPr>
        <w:jc w:val="center"/>
        <w:rPr>
          <w:del w:id="3" w:author="הילית אראל שכטר" w:date="2020-03-16T19:31:00Z"/>
          <w:b/>
          <w:bCs/>
          <w:sz w:val="24"/>
          <w:szCs w:val="24"/>
          <w:highlight w:val="yellow"/>
          <w:rPrChange w:id="4" w:author="הילית אראל שכטר" w:date="2020-03-16T19:31:00Z">
            <w:rPr>
              <w:del w:id="5" w:author="הילית אראל שכטר" w:date="2020-03-16T19:31:00Z"/>
              <w:b/>
              <w:bCs/>
              <w:sz w:val="28"/>
              <w:szCs w:val="28"/>
            </w:rPr>
          </w:rPrChange>
        </w:rPr>
      </w:pPr>
      <w:del w:id="6" w:author="הילית אראל שכטר" w:date="2020-03-16T19:31:00Z">
        <w:r w:rsidRPr="00D061D1" w:rsidDel="00D061D1">
          <w:rPr>
            <w:rFonts w:cs="Arial"/>
            <w:b/>
            <w:bCs/>
            <w:sz w:val="24"/>
            <w:szCs w:val="24"/>
            <w:highlight w:val="yellow"/>
            <w:rtl/>
            <w:rPrChange w:id="7" w:author="הילית אראל שכטר" w:date="2020-03-16T19:31:00Z">
              <w:rPr>
                <w:rFonts w:cs="Arial"/>
                <w:b/>
                <w:bCs/>
                <w:sz w:val="28"/>
                <w:szCs w:val="28"/>
                <w:rtl/>
              </w:rPr>
            </w:rPrChange>
          </w:rPr>
          <w:delText>דוח חוות דעת מומחה</w:delText>
        </w:r>
      </w:del>
    </w:p>
    <w:p w14:paraId="66DE10E7" w14:textId="579AECDA" w:rsidR="00D061D1" w:rsidRPr="00D061D1" w:rsidDel="00D061D1" w:rsidRDefault="00D061D1" w:rsidP="00D061D1">
      <w:pPr>
        <w:jc w:val="center"/>
        <w:rPr>
          <w:del w:id="8" w:author="הילית אראל שכטר" w:date="2020-03-16T19:31:00Z"/>
          <w:b/>
          <w:bCs/>
          <w:sz w:val="24"/>
          <w:szCs w:val="24"/>
          <w:highlight w:val="yellow"/>
          <w:rPrChange w:id="9" w:author="הילית אראל שכטר" w:date="2020-03-16T19:31:00Z">
            <w:rPr>
              <w:del w:id="10" w:author="הילית אראל שכטר" w:date="2020-03-16T19:31:00Z"/>
              <w:b/>
              <w:bCs/>
              <w:sz w:val="28"/>
              <w:szCs w:val="28"/>
            </w:rPr>
          </w:rPrChange>
        </w:rPr>
      </w:pPr>
      <w:del w:id="11" w:author="הילית אראל שכטר" w:date="2020-03-16T19:31:00Z">
        <w:r w:rsidRPr="00D061D1" w:rsidDel="00D061D1">
          <w:rPr>
            <w:rFonts w:cs="Arial"/>
            <w:b/>
            <w:bCs/>
            <w:sz w:val="24"/>
            <w:szCs w:val="24"/>
            <w:highlight w:val="yellow"/>
            <w:rtl/>
            <w:rPrChange w:id="12" w:author="הילית אראל שכטר" w:date="2020-03-16T19:31:00Z">
              <w:rPr>
                <w:rFonts w:cs="Arial"/>
                <w:b/>
                <w:bCs/>
                <w:sz w:val="28"/>
                <w:szCs w:val="28"/>
                <w:rtl/>
              </w:rPr>
            </w:rPrChange>
          </w:rPr>
          <w:delText>למוצר</w:delText>
        </w:r>
        <w:r w:rsidRPr="00D061D1" w:rsidDel="00D061D1">
          <w:rPr>
            <w:b/>
            <w:bCs/>
            <w:sz w:val="24"/>
            <w:szCs w:val="24"/>
            <w:highlight w:val="yellow"/>
            <w:rPrChange w:id="13" w:author="הילית אראל שכטר" w:date="2020-03-16T19:31:00Z">
              <w:rPr>
                <w:b/>
                <w:bCs/>
                <w:sz w:val="28"/>
                <w:szCs w:val="28"/>
              </w:rPr>
            </w:rPrChange>
          </w:rPr>
          <w:delText>: Hipcam Indoor Pro (HIP)</w:delText>
        </w:r>
      </w:del>
    </w:p>
    <w:p w14:paraId="703B61FB" w14:textId="6D7D51D1" w:rsidR="00D061D1" w:rsidRPr="00D061D1" w:rsidDel="00D061D1" w:rsidRDefault="00D061D1" w:rsidP="00D061D1">
      <w:pPr>
        <w:jc w:val="center"/>
        <w:rPr>
          <w:del w:id="14" w:author="הילית אראל שכטר" w:date="2020-03-16T19:31:00Z"/>
          <w:b/>
          <w:bCs/>
          <w:sz w:val="24"/>
          <w:szCs w:val="24"/>
          <w:highlight w:val="yellow"/>
          <w:rPrChange w:id="15" w:author="הילית אראל שכטר" w:date="2020-03-16T19:31:00Z">
            <w:rPr>
              <w:del w:id="16" w:author="הילית אראל שכטר" w:date="2020-03-16T19:31:00Z"/>
              <w:b/>
              <w:bCs/>
              <w:sz w:val="28"/>
              <w:szCs w:val="28"/>
            </w:rPr>
          </w:rPrChange>
        </w:rPr>
      </w:pPr>
    </w:p>
    <w:p w14:paraId="312AC1E3" w14:textId="3DA57603" w:rsidR="00D061D1" w:rsidRPr="00D061D1" w:rsidDel="00D061D1" w:rsidRDefault="00D061D1" w:rsidP="00D061D1">
      <w:pPr>
        <w:jc w:val="center"/>
        <w:rPr>
          <w:del w:id="17" w:author="הילית אראל שכטר" w:date="2020-03-16T19:31:00Z"/>
          <w:b/>
          <w:bCs/>
          <w:sz w:val="24"/>
          <w:szCs w:val="24"/>
          <w:highlight w:val="yellow"/>
          <w:rPrChange w:id="18" w:author="הילית אראל שכטר" w:date="2020-03-16T19:31:00Z">
            <w:rPr>
              <w:del w:id="19" w:author="הילית אראל שכטר" w:date="2020-03-16T19:31:00Z"/>
              <w:b/>
              <w:bCs/>
              <w:sz w:val="28"/>
              <w:szCs w:val="28"/>
            </w:rPr>
          </w:rPrChange>
        </w:rPr>
      </w:pPr>
      <w:del w:id="20" w:author="הילית אראל שכטר" w:date="2020-03-16T19:31:00Z">
        <w:r w:rsidRPr="00D061D1" w:rsidDel="00D061D1">
          <w:rPr>
            <w:rFonts w:cs="Arial"/>
            <w:b/>
            <w:bCs/>
            <w:sz w:val="24"/>
            <w:szCs w:val="24"/>
            <w:highlight w:val="yellow"/>
            <w:rtl/>
            <w:rPrChange w:id="21" w:author="הילית אראל שכטר" w:date="2020-03-16T19:31:00Z">
              <w:rPr>
                <w:rFonts w:cs="Arial"/>
                <w:b/>
                <w:bCs/>
                <w:sz w:val="28"/>
                <w:szCs w:val="28"/>
                <w:rtl/>
              </w:rPr>
            </w:rPrChange>
          </w:rPr>
          <w:delText>חוות הדעת ניתנה על ידי ד"ר עמוס ברנס רו"ח</w:delText>
        </w:r>
        <w:r w:rsidRPr="00D061D1" w:rsidDel="00D061D1">
          <w:rPr>
            <w:b/>
            <w:bCs/>
            <w:sz w:val="24"/>
            <w:szCs w:val="24"/>
            <w:highlight w:val="yellow"/>
            <w:rPrChange w:id="22" w:author="הילית אראל שכטר" w:date="2020-03-16T19:31:00Z">
              <w:rPr>
                <w:b/>
                <w:bCs/>
                <w:sz w:val="28"/>
                <w:szCs w:val="28"/>
              </w:rPr>
            </w:rPrChange>
          </w:rPr>
          <w:delText xml:space="preserve"> (USA)</w:delText>
        </w:r>
      </w:del>
    </w:p>
    <w:p w14:paraId="78CCCD43" w14:textId="024C3F85" w:rsidR="00D061D1" w:rsidRPr="00D061D1" w:rsidRDefault="00D061D1">
      <w:pPr>
        <w:jc w:val="right"/>
        <w:rPr>
          <w:b/>
          <w:bCs/>
          <w:sz w:val="24"/>
          <w:szCs w:val="24"/>
          <w:rPrChange w:id="23" w:author="הילית אראל שכטר" w:date="2020-03-16T19:31:00Z">
            <w:rPr>
              <w:b/>
              <w:bCs/>
              <w:sz w:val="28"/>
              <w:szCs w:val="28"/>
            </w:rPr>
          </w:rPrChange>
        </w:rPr>
        <w:pPrChange w:id="24" w:author="הילית אראל שכטר" w:date="2020-03-16T19:30:00Z">
          <w:pPr>
            <w:jc w:val="center"/>
          </w:pPr>
        </w:pPrChange>
      </w:pPr>
      <w:del w:id="25" w:author="הילית אראל שכטר" w:date="2020-03-16T19:31:00Z">
        <w:r w:rsidRPr="00D061D1" w:rsidDel="00D061D1">
          <w:rPr>
            <w:rFonts w:cs="Arial"/>
            <w:b/>
            <w:bCs/>
            <w:sz w:val="24"/>
            <w:szCs w:val="24"/>
            <w:highlight w:val="yellow"/>
            <w:rtl/>
            <w:rPrChange w:id="26" w:author="הילית אראל שכטר" w:date="2020-03-16T19:31:00Z">
              <w:rPr>
                <w:rFonts w:cs="Arial"/>
                <w:b/>
                <w:bCs/>
                <w:sz w:val="28"/>
                <w:szCs w:val="28"/>
                <w:rtl/>
              </w:rPr>
            </w:rPrChange>
          </w:rPr>
          <w:delText>ד"ר ברנס הוא בעל דוקטורט מאוניברסיטת שיקגו ורו"ח</w:delText>
        </w:r>
        <w:r w:rsidRPr="00D061D1" w:rsidDel="00D061D1">
          <w:rPr>
            <w:b/>
            <w:bCs/>
            <w:sz w:val="24"/>
            <w:szCs w:val="24"/>
            <w:highlight w:val="yellow"/>
            <w:rPrChange w:id="27" w:author="הילית אראל שכטר" w:date="2020-03-16T19:31:00Z">
              <w:rPr>
                <w:b/>
                <w:bCs/>
                <w:sz w:val="28"/>
                <w:szCs w:val="28"/>
              </w:rPr>
            </w:rPrChange>
          </w:rPr>
          <w:delText xml:space="preserve"> (USA).  </w:delText>
        </w:r>
        <w:r w:rsidRPr="00D061D1" w:rsidDel="00D061D1">
          <w:rPr>
            <w:rFonts w:cs="Arial"/>
            <w:b/>
            <w:bCs/>
            <w:sz w:val="24"/>
            <w:szCs w:val="24"/>
            <w:highlight w:val="yellow"/>
            <w:rtl/>
            <w:rPrChange w:id="28" w:author="הילית אראל שכטר" w:date="2020-03-16T19:31:00Z">
              <w:rPr>
                <w:rFonts w:cs="Arial"/>
                <w:b/>
                <w:bCs/>
                <w:sz w:val="28"/>
                <w:szCs w:val="28"/>
                <w:rtl/>
              </w:rPr>
            </w:rPrChange>
          </w:rPr>
          <w:delText>הוא משמש כראש תוכנית מערכות מידע בבית הספר לעסקים במרכז האקדמי פרס.  כמו כן, הוא מרצה באוניברסיטת חיפה ובמרכז הבינתחומי בהרצליה בתחומים הבאים</w:delText>
        </w:r>
        <w:r w:rsidRPr="00D061D1" w:rsidDel="00D061D1">
          <w:rPr>
            <w:b/>
            <w:bCs/>
            <w:sz w:val="24"/>
            <w:szCs w:val="24"/>
            <w:highlight w:val="yellow"/>
            <w:rPrChange w:id="29" w:author="הילית אראל שכטר" w:date="2020-03-16T19:31:00Z">
              <w:rPr>
                <w:b/>
                <w:bCs/>
                <w:sz w:val="28"/>
                <w:szCs w:val="28"/>
              </w:rPr>
            </w:rPrChange>
          </w:rPr>
          <w:delText xml:space="preserve">: Machine Learning, Business Intelligence, Software Engineering, Business Simulation, and Corporate Valuation.  </w:delText>
        </w:r>
        <w:r w:rsidRPr="00D061D1" w:rsidDel="00D061D1">
          <w:rPr>
            <w:rFonts w:cs="Arial"/>
            <w:b/>
            <w:bCs/>
            <w:sz w:val="24"/>
            <w:szCs w:val="24"/>
            <w:highlight w:val="yellow"/>
            <w:rtl/>
            <w:rPrChange w:id="30" w:author="הילית אראל שכטר" w:date="2020-03-16T19:31:00Z">
              <w:rPr>
                <w:rFonts w:cs="Arial"/>
                <w:b/>
                <w:bCs/>
                <w:sz w:val="28"/>
                <w:szCs w:val="28"/>
                <w:rtl/>
              </w:rPr>
            </w:rPrChange>
          </w:rPr>
          <w:delText>בנוסף, ד"ר ברנס הוא היזם, הארכיטקט והבעלים של האתר</w:delText>
        </w:r>
        <w:r w:rsidRPr="00D061D1" w:rsidDel="00D061D1">
          <w:rPr>
            <w:b/>
            <w:bCs/>
            <w:sz w:val="24"/>
            <w:szCs w:val="24"/>
            <w:highlight w:val="yellow"/>
            <w:rPrChange w:id="31" w:author="הילית אראל שכטר" w:date="2020-03-16T19:31:00Z">
              <w:rPr>
                <w:b/>
                <w:bCs/>
                <w:sz w:val="28"/>
                <w:szCs w:val="28"/>
              </w:rPr>
            </w:rPrChange>
          </w:rPr>
          <w:delText xml:space="preserve">: AcademyCity.org. </w:delText>
        </w:r>
        <w:r w:rsidRPr="00D061D1" w:rsidDel="00D061D1">
          <w:rPr>
            <w:rFonts w:cs="Arial"/>
            <w:b/>
            <w:bCs/>
            <w:sz w:val="24"/>
            <w:szCs w:val="24"/>
            <w:highlight w:val="yellow"/>
            <w:rtl/>
            <w:rPrChange w:id="32" w:author="הילית אראל שכטר" w:date="2020-03-16T19:31:00Z">
              <w:rPr>
                <w:rFonts w:cs="Arial"/>
                <w:b/>
                <w:bCs/>
                <w:sz w:val="28"/>
                <w:szCs w:val="28"/>
                <w:rtl/>
              </w:rPr>
            </w:rPrChange>
          </w:rPr>
          <w:delText>כמו כן, ד"ר ברנס הינו יועץ בכיר לחברות הזנק ובנקים בארץ ובעולם (ראה מצורף קורות חיים בנספח א)</w:delText>
        </w:r>
      </w:del>
    </w:p>
    <w:tbl>
      <w:tblPr>
        <w:bidiVisual/>
        <w:tblW w:w="9604" w:type="dxa"/>
        <w:tblLook w:val="01E0" w:firstRow="1" w:lastRow="1" w:firstColumn="1" w:lastColumn="1" w:noHBand="0" w:noVBand="0"/>
      </w:tblPr>
      <w:tblGrid>
        <w:gridCol w:w="2374"/>
        <w:gridCol w:w="3965"/>
        <w:gridCol w:w="3265"/>
      </w:tblGrid>
      <w:tr w:rsidR="00880AD3" w:rsidRPr="00880AD3" w14:paraId="080DA4BD" w14:textId="77777777" w:rsidTr="00880AD3">
        <w:trPr>
          <w:ins w:id="33" w:author="הילית אראל שכטר" w:date="2020-03-16T18:26:00Z"/>
        </w:trPr>
        <w:tc>
          <w:tcPr>
            <w:tcW w:w="6339" w:type="dxa"/>
            <w:gridSpan w:val="2"/>
            <w:shd w:val="clear" w:color="auto" w:fill="auto"/>
          </w:tcPr>
          <w:p w14:paraId="4F86BF24" w14:textId="77777777" w:rsidR="00880AD3" w:rsidRPr="00880AD3" w:rsidRDefault="00880AD3" w:rsidP="00880AD3">
            <w:pPr>
              <w:bidi/>
              <w:spacing w:after="0" w:line="240" w:lineRule="auto"/>
              <w:rPr>
                <w:ins w:id="34" w:author="הילית אראל שכטר" w:date="2020-03-16T18:26:00Z"/>
                <w:rFonts w:ascii="Georgia" w:eastAsia="Times New Roman" w:hAnsi="Georgia" w:cs="David"/>
                <w:b/>
                <w:bCs/>
                <w:kern w:val="20"/>
                <w:szCs w:val="24"/>
                <w:rtl/>
                <w:lang w:val="en-GB" w:eastAsia="he-IL"/>
              </w:rPr>
            </w:pPr>
            <w:ins w:id="35" w:author="הילית אראל שכטר" w:date="2020-03-16T18:26:00Z">
              <w:r w:rsidRPr="00880AD3">
                <w:rPr>
                  <w:rFonts w:ascii="Georgia" w:eastAsia="Times New Roman" w:hAnsi="Georgia" w:cs="David" w:hint="cs"/>
                  <w:b/>
                  <w:bCs/>
                  <w:kern w:val="20"/>
                  <w:szCs w:val="24"/>
                  <w:rtl/>
                  <w:lang w:val="en-GB" w:eastAsia="he-IL"/>
                </w:rPr>
                <w:t xml:space="preserve">בבית המשפט המחוזי </w:t>
              </w:r>
            </w:ins>
          </w:p>
          <w:p w14:paraId="7F5FB9F7" w14:textId="77777777" w:rsidR="00880AD3" w:rsidRPr="00880AD3" w:rsidRDefault="00880AD3" w:rsidP="00880AD3">
            <w:pPr>
              <w:bidi/>
              <w:spacing w:after="0" w:line="240" w:lineRule="auto"/>
              <w:rPr>
                <w:ins w:id="36" w:author="הילית אראל שכטר" w:date="2020-03-16T18:26:00Z"/>
                <w:rFonts w:ascii="Georgia" w:eastAsia="Times New Roman" w:hAnsi="Georgia" w:cs="David"/>
                <w:b/>
                <w:bCs/>
                <w:kern w:val="20"/>
                <w:szCs w:val="24"/>
                <w:u w:val="single"/>
                <w:rtl/>
                <w:lang w:val="en-GB" w:eastAsia="he-IL"/>
              </w:rPr>
            </w:pPr>
            <w:ins w:id="37" w:author="הילית אראל שכטר" w:date="2020-03-16T18:26:00Z">
              <w:r w:rsidRPr="00880AD3">
                <w:rPr>
                  <w:rFonts w:ascii="Georgia" w:eastAsia="Times New Roman" w:hAnsi="Georgia" w:cs="David" w:hint="cs"/>
                  <w:b/>
                  <w:bCs/>
                  <w:kern w:val="20"/>
                  <w:szCs w:val="24"/>
                  <w:u w:val="single"/>
                  <w:rtl/>
                  <w:lang w:val="en-GB" w:eastAsia="he-IL"/>
                </w:rPr>
                <w:t>בתל-אביב-יפו</w:t>
              </w:r>
            </w:ins>
          </w:p>
          <w:p w14:paraId="166E3C88" w14:textId="77777777" w:rsidR="00880AD3" w:rsidRPr="00880AD3" w:rsidRDefault="00880AD3" w:rsidP="00880AD3">
            <w:pPr>
              <w:bidi/>
              <w:spacing w:after="0" w:line="240" w:lineRule="auto"/>
              <w:rPr>
                <w:ins w:id="38" w:author="הילית אראל שכטר" w:date="2020-03-16T18:26:00Z"/>
                <w:rFonts w:ascii="Georgia" w:eastAsia="Times New Roman" w:hAnsi="Georgia" w:cs="David"/>
                <w:kern w:val="20"/>
                <w:szCs w:val="24"/>
                <w:u w:val="single"/>
                <w:rtl/>
                <w:lang w:val="en-GB" w:eastAsia="he-IL"/>
              </w:rPr>
            </w:pPr>
          </w:p>
        </w:tc>
        <w:tc>
          <w:tcPr>
            <w:tcW w:w="3265" w:type="dxa"/>
            <w:shd w:val="clear" w:color="auto" w:fill="auto"/>
          </w:tcPr>
          <w:p w14:paraId="1E14F45E" w14:textId="77777777" w:rsidR="00880AD3" w:rsidRPr="00880AD3" w:rsidRDefault="00880AD3" w:rsidP="00880AD3">
            <w:pPr>
              <w:bidi/>
              <w:spacing w:after="0" w:line="240" w:lineRule="auto"/>
              <w:jc w:val="right"/>
              <w:rPr>
                <w:ins w:id="39" w:author="הילית אראל שכטר" w:date="2020-03-16T18:26:00Z"/>
                <w:rFonts w:ascii="Georgia" w:eastAsia="Times New Roman" w:hAnsi="Georgia" w:cs="David"/>
                <w:b/>
                <w:bCs/>
                <w:kern w:val="20"/>
                <w:szCs w:val="24"/>
                <w:u w:val="single"/>
                <w:rtl/>
                <w:lang w:val="en-GB" w:eastAsia="he-IL"/>
              </w:rPr>
            </w:pPr>
            <w:ins w:id="40" w:author="הילית אראל שכטר" w:date="2020-03-16T18:26:00Z">
              <w:r w:rsidRPr="00880AD3">
                <w:rPr>
                  <w:rFonts w:ascii="Georgia" w:eastAsia="Times New Roman" w:hAnsi="Georgia" w:cs="David"/>
                  <w:b/>
                  <w:bCs/>
                  <w:kern w:val="20"/>
                  <w:szCs w:val="24"/>
                  <w:rtl/>
                  <w:lang w:val="en-GB" w:eastAsia="he-IL"/>
                </w:rPr>
                <w:t xml:space="preserve">          </w:t>
              </w:r>
              <w:r w:rsidRPr="00880AD3">
                <w:rPr>
                  <w:rFonts w:ascii="Georgia" w:eastAsia="Times New Roman" w:hAnsi="Georgia" w:cs="David" w:hint="eastAsia"/>
                  <w:b/>
                  <w:bCs/>
                  <w:kern w:val="20"/>
                  <w:szCs w:val="24"/>
                  <w:u w:val="single"/>
                  <w:rtl/>
                  <w:lang w:val="en-GB" w:eastAsia="he-IL"/>
                </w:rPr>
                <w:t>ת</w:t>
              </w:r>
              <w:r w:rsidRPr="00880AD3">
                <w:rPr>
                  <w:rFonts w:ascii="Georgia" w:eastAsia="Times New Roman" w:hAnsi="Georgia" w:cs="David"/>
                  <w:b/>
                  <w:bCs/>
                  <w:kern w:val="20"/>
                  <w:szCs w:val="24"/>
                  <w:u w:val="single"/>
                  <w:rtl/>
                  <w:lang w:val="en-GB" w:eastAsia="he-IL"/>
                </w:rPr>
                <w:t>"</w:t>
              </w:r>
              <w:r w:rsidRPr="00880AD3">
                <w:rPr>
                  <w:rFonts w:ascii="Georgia" w:eastAsia="Times New Roman" w:hAnsi="Georgia" w:cs="David" w:hint="eastAsia"/>
                  <w:b/>
                  <w:bCs/>
                  <w:kern w:val="20"/>
                  <w:szCs w:val="24"/>
                  <w:u w:val="single"/>
                  <w:rtl/>
                  <w:lang w:val="en-GB" w:eastAsia="he-IL"/>
                </w:rPr>
                <w:t>א</w:t>
              </w:r>
              <w:r w:rsidRPr="00880AD3">
                <w:rPr>
                  <w:rFonts w:ascii="Georgia" w:eastAsia="Times New Roman" w:hAnsi="Georgia" w:cs="David"/>
                  <w:b/>
                  <w:bCs/>
                  <w:kern w:val="20"/>
                  <w:szCs w:val="24"/>
                  <w:u w:val="single"/>
                  <w:rtl/>
                  <w:lang w:val="en-GB" w:eastAsia="he-IL"/>
                </w:rPr>
                <w:t xml:space="preserve"> 28993-09-19</w:t>
              </w:r>
            </w:ins>
          </w:p>
          <w:p w14:paraId="106183E5" w14:textId="2FEFF885" w:rsidR="00880AD3" w:rsidRPr="00880AD3" w:rsidRDefault="00880AD3" w:rsidP="00880AD3">
            <w:pPr>
              <w:bidi/>
              <w:spacing w:after="0" w:line="240" w:lineRule="auto"/>
              <w:jc w:val="right"/>
              <w:rPr>
                <w:ins w:id="41" w:author="הילית אראל שכטר" w:date="2020-03-16T18:26:00Z"/>
                <w:rFonts w:ascii="Georgia" w:eastAsia="Times New Roman" w:hAnsi="Georgia" w:cs="David"/>
                <w:kern w:val="20"/>
                <w:szCs w:val="24"/>
                <w:u w:val="single"/>
                <w:rtl/>
                <w:lang w:val="en-GB" w:eastAsia="he-IL"/>
              </w:rPr>
            </w:pPr>
          </w:p>
        </w:tc>
      </w:tr>
      <w:tr w:rsidR="00880AD3" w:rsidRPr="00880AD3" w14:paraId="0111C67B" w14:textId="77777777" w:rsidTr="00880AD3">
        <w:trPr>
          <w:ins w:id="42" w:author="הילית אראל שכטר" w:date="2020-03-16T18:26:00Z"/>
        </w:trPr>
        <w:tc>
          <w:tcPr>
            <w:tcW w:w="2374" w:type="dxa"/>
            <w:shd w:val="clear" w:color="auto" w:fill="auto"/>
          </w:tcPr>
          <w:p w14:paraId="0E759126" w14:textId="77777777" w:rsidR="00880AD3" w:rsidRPr="00880AD3" w:rsidRDefault="00880AD3" w:rsidP="00880AD3">
            <w:pPr>
              <w:bidi/>
              <w:spacing w:after="0" w:line="240" w:lineRule="auto"/>
              <w:jc w:val="both"/>
              <w:rPr>
                <w:ins w:id="43" w:author="הילית אראל שכטר" w:date="2020-03-16T18:26:00Z"/>
                <w:rFonts w:ascii="Georgia" w:eastAsia="Times New Roman" w:hAnsi="Georgia" w:cs="David"/>
                <w:b/>
                <w:bCs/>
                <w:kern w:val="20"/>
                <w:szCs w:val="24"/>
                <w:u w:val="single"/>
                <w:rtl/>
                <w:lang w:val="en-GB" w:eastAsia="he-IL"/>
              </w:rPr>
            </w:pPr>
            <w:ins w:id="44" w:author="הילית אראל שכטר" w:date="2020-03-16T18:26:00Z">
              <w:r w:rsidRPr="00880AD3">
                <w:rPr>
                  <w:rFonts w:ascii="Georgia" w:eastAsia="Times New Roman" w:hAnsi="Georgia" w:cs="David" w:hint="cs"/>
                  <w:b/>
                  <w:bCs/>
                  <w:kern w:val="20"/>
                  <w:szCs w:val="24"/>
                  <w:u w:val="single"/>
                  <w:rtl/>
                  <w:lang w:val="en-GB" w:eastAsia="he-IL"/>
                </w:rPr>
                <w:t>בעניין</w:t>
              </w:r>
              <w:r w:rsidRPr="00880AD3">
                <w:rPr>
                  <w:rFonts w:ascii="Georgia" w:eastAsia="Times New Roman" w:hAnsi="Georgia" w:cs="David" w:hint="cs"/>
                  <w:kern w:val="20"/>
                  <w:szCs w:val="24"/>
                  <w:rtl/>
                  <w:lang w:val="en-GB" w:eastAsia="he-IL"/>
                </w:rPr>
                <w:t>:</w:t>
              </w:r>
            </w:ins>
          </w:p>
        </w:tc>
        <w:tc>
          <w:tcPr>
            <w:tcW w:w="7230" w:type="dxa"/>
            <w:gridSpan w:val="2"/>
            <w:shd w:val="clear" w:color="auto" w:fill="auto"/>
          </w:tcPr>
          <w:p w14:paraId="4F4E11E8" w14:textId="77777777" w:rsidR="00880AD3" w:rsidRPr="00880AD3" w:rsidRDefault="00880AD3" w:rsidP="00880AD3">
            <w:pPr>
              <w:bidi/>
              <w:spacing w:after="0" w:line="240" w:lineRule="auto"/>
              <w:ind w:left="175"/>
              <w:rPr>
                <w:ins w:id="45" w:author="הילית אראל שכטר" w:date="2020-03-16T18:26:00Z"/>
                <w:rFonts w:ascii="Georgia" w:eastAsia="Times New Roman" w:hAnsi="Georgia" w:cs="David"/>
                <w:b/>
                <w:bCs/>
                <w:kern w:val="20"/>
                <w:szCs w:val="24"/>
                <w:rtl/>
                <w:lang w:val="en-GB" w:eastAsia="he-IL"/>
              </w:rPr>
            </w:pPr>
            <w:ins w:id="46" w:author="הילית אראל שכטר" w:date="2020-03-16T18:26:00Z">
              <w:r w:rsidRPr="00880AD3">
                <w:rPr>
                  <w:rFonts w:ascii="Georgia" w:eastAsia="Times New Roman" w:hAnsi="Georgia" w:cs="David"/>
                  <w:b/>
                  <w:bCs/>
                  <w:kern w:val="20"/>
                  <w:szCs w:val="24"/>
                  <w:lang w:val="es-ES" w:eastAsia="he-IL"/>
                </w:rPr>
                <w:t>Powiser Corporation S.A.</w:t>
              </w:r>
              <w:r w:rsidRPr="00880AD3">
                <w:rPr>
                  <w:rFonts w:ascii="Georgia" w:eastAsia="Times New Roman" w:hAnsi="Georgia" w:cs="David"/>
                  <w:b/>
                  <w:bCs/>
                  <w:kern w:val="20"/>
                  <w:szCs w:val="24"/>
                  <w:rtl/>
                  <w:lang w:val="en-GB" w:eastAsia="he-IL"/>
                </w:rPr>
                <w:br/>
              </w:r>
              <w:r w:rsidRPr="00880AD3">
                <w:rPr>
                  <w:rFonts w:ascii="Georgia" w:eastAsia="Times New Roman" w:hAnsi="Georgia" w:cs="David"/>
                  <w:b/>
                  <w:bCs/>
                  <w:kern w:val="20"/>
                  <w:szCs w:val="24"/>
                  <w:lang w:val="es-ES" w:eastAsia="he-IL"/>
                </w:rPr>
                <w:t>Calle Luis Alberto Herrara 1052, oficina 403 TorreA, Montevideo</w:t>
              </w:r>
              <w:r w:rsidRPr="00880AD3">
                <w:rPr>
                  <w:rFonts w:ascii="Georgia" w:eastAsia="Times New Roman" w:hAnsi="Georgia" w:cs="David"/>
                  <w:b/>
                  <w:bCs/>
                  <w:kern w:val="20"/>
                  <w:szCs w:val="24"/>
                  <w:rtl/>
                  <w:lang w:val="en-GB" w:eastAsia="he-IL"/>
                </w:rPr>
                <w:t xml:space="preserve">  </w:t>
              </w:r>
            </w:ins>
          </w:p>
        </w:tc>
      </w:tr>
      <w:tr w:rsidR="00880AD3" w:rsidRPr="00880AD3" w14:paraId="2ACC66E1" w14:textId="77777777" w:rsidTr="00880AD3">
        <w:trPr>
          <w:ins w:id="47" w:author="הילית אראל שכטר" w:date="2020-03-16T18:26:00Z"/>
        </w:trPr>
        <w:tc>
          <w:tcPr>
            <w:tcW w:w="2374" w:type="dxa"/>
            <w:shd w:val="clear" w:color="auto" w:fill="auto"/>
          </w:tcPr>
          <w:p w14:paraId="21F7FDF4" w14:textId="77777777" w:rsidR="00880AD3" w:rsidRPr="00880AD3" w:rsidRDefault="00880AD3" w:rsidP="00880AD3">
            <w:pPr>
              <w:bidi/>
              <w:spacing w:after="0" w:line="240" w:lineRule="auto"/>
              <w:jc w:val="both"/>
              <w:rPr>
                <w:ins w:id="48" w:author="הילית אראל שכטר" w:date="2020-03-16T18:26:00Z"/>
                <w:rFonts w:ascii="Georgia" w:eastAsia="Times New Roman" w:hAnsi="Georgia" w:cs="David"/>
                <w:kern w:val="20"/>
                <w:szCs w:val="24"/>
                <w:rtl/>
                <w:lang w:val="en-GB" w:eastAsia="he-IL"/>
              </w:rPr>
            </w:pPr>
          </w:p>
        </w:tc>
        <w:tc>
          <w:tcPr>
            <w:tcW w:w="7230" w:type="dxa"/>
            <w:gridSpan w:val="2"/>
            <w:shd w:val="clear" w:color="auto" w:fill="auto"/>
          </w:tcPr>
          <w:p w14:paraId="70849EC9" w14:textId="54AC53B9" w:rsidR="00880AD3" w:rsidRPr="00880AD3" w:rsidRDefault="00880AD3" w:rsidP="00880AD3">
            <w:pPr>
              <w:bidi/>
              <w:spacing w:after="0" w:line="240" w:lineRule="auto"/>
              <w:ind w:left="175"/>
              <w:rPr>
                <w:ins w:id="49" w:author="הילית אראל שכטר" w:date="2020-03-16T18:26:00Z"/>
                <w:rFonts w:ascii="Georgia" w:eastAsia="Times New Roman" w:hAnsi="Georgia" w:cs="David"/>
                <w:b/>
                <w:bCs/>
                <w:kern w:val="20"/>
                <w:szCs w:val="28"/>
                <w:rtl/>
                <w:lang w:val="en-GB"/>
              </w:rPr>
            </w:pPr>
          </w:p>
        </w:tc>
      </w:tr>
      <w:tr w:rsidR="00880AD3" w:rsidRPr="00880AD3" w14:paraId="767EEC5D" w14:textId="77777777" w:rsidTr="00880AD3">
        <w:trPr>
          <w:ins w:id="50" w:author="הילית אראל שכטר" w:date="2020-03-16T18:26:00Z"/>
        </w:trPr>
        <w:tc>
          <w:tcPr>
            <w:tcW w:w="2374" w:type="dxa"/>
            <w:shd w:val="clear" w:color="auto" w:fill="auto"/>
          </w:tcPr>
          <w:p w14:paraId="7E9381E7" w14:textId="77777777" w:rsidR="00880AD3" w:rsidRPr="00880AD3" w:rsidRDefault="00880AD3" w:rsidP="00880AD3">
            <w:pPr>
              <w:bidi/>
              <w:spacing w:after="0" w:line="360" w:lineRule="auto"/>
              <w:jc w:val="both"/>
              <w:rPr>
                <w:ins w:id="51" w:author="הילית אראל שכטר" w:date="2020-03-16T18:26:00Z"/>
                <w:rFonts w:ascii="Georgia" w:eastAsia="Times New Roman" w:hAnsi="Georgia" w:cs="David"/>
                <w:b/>
                <w:bCs/>
                <w:kern w:val="20"/>
                <w:szCs w:val="24"/>
                <w:rtl/>
                <w:lang w:val="en-GB" w:eastAsia="he-IL"/>
              </w:rPr>
            </w:pPr>
          </w:p>
        </w:tc>
        <w:tc>
          <w:tcPr>
            <w:tcW w:w="3965" w:type="dxa"/>
            <w:shd w:val="clear" w:color="auto" w:fill="auto"/>
            <w:vAlign w:val="bottom"/>
          </w:tcPr>
          <w:p w14:paraId="7BEB75A6" w14:textId="77777777" w:rsidR="00880AD3" w:rsidRPr="00880AD3" w:rsidRDefault="00880AD3" w:rsidP="00880AD3">
            <w:pPr>
              <w:bidi/>
              <w:spacing w:before="180" w:after="180" w:line="240" w:lineRule="auto"/>
              <w:rPr>
                <w:ins w:id="52" w:author="הילית אראל שכטר" w:date="2020-03-16T18:26:00Z"/>
                <w:rFonts w:ascii="Georgia" w:eastAsia="Times New Roman" w:hAnsi="Georgia" w:cs="David"/>
                <w:b/>
                <w:bCs/>
                <w:kern w:val="20"/>
                <w:szCs w:val="24"/>
                <w:rtl/>
                <w:lang w:val="en-GB" w:eastAsia="he-IL"/>
              </w:rPr>
            </w:pPr>
            <w:ins w:id="53" w:author="הילית אראל שכטר" w:date="2020-03-16T18:26:00Z">
              <w:r w:rsidRPr="00880AD3">
                <w:rPr>
                  <w:rFonts w:ascii="Georgia" w:eastAsia="Times New Roman" w:hAnsi="Georgia" w:cs="David" w:hint="cs"/>
                  <w:b/>
                  <w:bCs/>
                  <w:kern w:val="20"/>
                  <w:szCs w:val="24"/>
                  <w:rtl/>
                  <w:lang w:val="en-GB" w:eastAsia="he-IL"/>
                </w:rPr>
                <w:t xml:space="preserve">                  </w:t>
              </w:r>
            </w:ins>
          </w:p>
          <w:p w14:paraId="130D4F87" w14:textId="77777777" w:rsidR="00880AD3" w:rsidRPr="00880AD3" w:rsidRDefault="00880AD3" w:rsidP="00880AD3">
            <w:pPr>
              <w:bidi/>
              <w:spacing w:before="180" w:after="180" w:line="240" w:lineRule="auto"/>
              <w:jc w:val="center"/>
              <w:rPr>
                <w:ins w:id="54" w:author="הילית אראל שכטר" w:date="2020-03-16T18:26:00Z"/>
                <w:rFonts w:ascii="Georgia" w:eastAsia="Times New Roman" w:hAnsi="Georgia" w:cs="David"/>
                <w:b/>
                <w:bCs/>
                <w:kern w:val="20"/>
                <w:szCs w:val="24"/>
                <w:rtl/>
                <w:lang w:val="en-GB" w:eastAsia="he-IL"/>
              </w:rPr>
            </w:pPr>
            <w:ins w:id="55" w:author="הילית אראל שכטר" w:date="2020-03-16T18:26:00Z">
              <w:r w:rsidRPr="00880AD3">
                <w:rPr>
                  <w:rFonts w:ascii="Georgia" w:eastAsia="Times New Roman" w:hAnsi="Georgia" w:cs="David" w:hint="cs"/>
                  <w:b/>
                  <w:bCs/>
                  <w:kern w:val="20"/>
                  <w:szCs w:val="24"/>
                  <w:rtl/>
                  <w:lang w:val="en-GB" w:eastAsia="he-IL"/>
                </w:rPr>
                <w:t>- נ ג ד -</w:t>
              </w:r>
            </w:ins>
          </w:p>
        </w:tc>
        <w:tc>
          <w:tcPr>
            <w:tcW w:w="3265" w:type="dxa"/>
            <w:shd w:val="clear" w:color="auto" w:fill="auto"/>
          </w:tcPr>
          <w:p w14:paraId="00B0A904" w14:textId="565D99BB" w:rsidR="00880AD3" w:rsidRPr="00880AD3" w:rsidRDefault="00880AD3" w:rsidP="00880AD3">
            <w:pPr>
              <w:bidi/>
              <w:spacing w:after="0" w:line="360" w:lineRule="auto"/>
              <w:jc w:val="center"/>
              <w:rPr>
                <w:ins w:id="56" w:author="הילית אראל שכטר" w:date="2020-03-16T18:26:00Z"/>
                <w:rFonts w:ascii="Georgia" w:eastAsia="Times New Roman" w:hAnsi="Georgia" w:cs="David"/>
                <w:b/>
                <w:bCs/>
                <w:kern w:val="20"/>
                <w:szCs w:val="24"/>
                <w:rtl/>
                <w:lang w:val="en-GB" w:eastAsia="he-IL"/>
              </w:rPr>
            </w:pPr>
            <w:ins w:id="57" w:author="הילית אראל שכטר" w:date="2020-03-16T18:26:00Z">
              <w:r w:rsidRPr="004120C8">
                <w:rPr>
                  <w:rFonts w:ascii="Georgia" w:eastAsia="Times New Roman" w:hAnsi="Georgia" w:cs="David"/>
                  <w:b/>
                  <w:bCs/>
                  <w:kern w:val="20"/>
                  <w:szCs w:val="24"/>
                  <w:rtl/>
                  <w:lang w:val="en-GB" w:eastAsia="he-IL"/>
                  <w:rPrChange w:id="58" w:author="Amos Baranes" w:date="2020-03-17T07:24:00Z">
                    <w:rPr>
                      <w:rFonts w:ascii="Georgia" w:eastAsia="Times New Roman" w:hAnsi="Georgia" w:cs="David"/>
                      <w:b/>
                      <w:bCs/>
                      <w:kern w:val="20"/>
                      <w:szCs w:val="24"/>
                      <w:rtl/>
                      <w:lang w:val="en-GB" w:eastAsia="he-IL"/>
                    </w:rPr>
                  </w:rPrChange>
                </w:rPr>
                <w:t xml:space="preserve">     </w:t>
              </w:r>
              <w:r w:rsidRPr="00880AD3">
                <w:rPr>
                  <w:rFonts w:ascii="Georgia" w:eastAsia="Times New Roman" w:hAnsi="Georgia" w:cs="David" w:hint="cs"/>
                  <w:b/>
                  <w:bCs/>
                  <w:kern w:val="20"/>
                  <w:szCs w:val="24"/>
                  <w:rtl/>
                  <w:lang w:val="en-GB" w:eastAsia="he-IL"/>
                </w:rPr>
                <w:t xml:space="preserve">התובעת שכנגד </w:t>
              </w:r>
            </w:ins>
          </w:p>
          <w:p w14:paraId="1450B00F" w14:textId="241DCE06" w:rsidR="00880AD3" w:rsidRPr="00880AD3" w:rsidRDefault="00880AD3" w:rsidP="00880AD3">
            <w:pPr>
              <w:bidi/>
              <w:spacing w:after="0" w:line="360" w:lineRule="auto"/>
              <w:jc w:val="right"/>
              <w:rPr>
                <w:ins w:id="59" w:author="הילית אראל שכטר" w:date="2020-03-16T18:26:00Z"/>
                <w:rFonts w:ascii="Georgia" w:eastAsia="Times New Roman" w:hAnsi="Georgia" w:cs="David"/>
                <w:b/>
                <w:bCs/>
                <w:kern w:val="20"/>
                <w:szCs w:val="24"/>
                <w:u w:val="single"/>
                <w:rtl/>
                <w:lang w:val="en-GB" w:eastAsia="he-IL"/>
              </w:rPr>
            </w:pPr>
          </w:p>
        </w:tc>
      </w:tr>
      <w:tr w:rsidR="00880AD3" w:rsidRPr="00880AD3" w14:paraId="646014A7" w14:textId="77777777" w:rsidTr="00880AD3">
        <w:trPr>
          <w:trHeight w:val="1246"/>
          <w:ins w:id="60" w:author="הילית אראל שכטר" w:date="2020-03-16T18:26:00Z"/>
        </w:trPr>
        <w:tc>
          <w:tcPr>
            <w:tcW w:w="2374" w:type="dxa"/>
            <w:shd w:val="clear" w:color="auto" w:fill="auto"/>
          </w:tcPr>
          <w:p w14:paraId="7E3EAAF9" w14:textId="77777777" w:rsidR="00880AD3" w:rsidRPr="00880AD3" w:rsidRDefault="00880AD3" w:rsidP="00880AD3">
            <w:pPr>
              <w:bidi/>
              <w:spacing w:after="0" w:line="240" w:lineRule="auto"/>
              <w:jc w:val="both"/>
              <w:rPr>
                <w:ins w:id="61" w:author="הילית אראל שכטר" w:date="2020-03-16T18:26:00Z"/>
                <w:rFonts w:ascii="Georgia" w:eastAsia="Times New Roman" w:hAnsi="Georgia" w:cs="David"/>
                <w:kern w:val="20"/>
                <w:szCs w:val="24"/>
                <w:rtl/>
                <w:lang w:val="en-GB" w:eastAsia="he-IL"/>
              </w:rPr>
            </w:pPr>
            <w:ins w:id="62" w:author="הילית אראל שכטר" w:date="2020-03-16T18:26:00Z">
              <w:r w:rsidRPr="00880AD3">
                <w:rPr>
                  <w:rFonts w:ascii="Georgia" w:eastAsia="Times New Roman" w:hAnsi="Georgia" w:cs="David" w:hint="cs"/>
                  <w:b/>
                  <w:bCs/>
                  <w:kern w:val="20"/>
                  <w:szCs w:val="24"/>
                  <w:u w:val="single"/>
                  <w:rtl/>
                  <w:lang w:val="en-GB" w:eastAsia="he-IL"/>
                </w:rPr>
                <w:t>ובעניין</w:t>
              </w:r>
              <w:r w:rsidRPr="00880AD3">
                <w:rPr>
                  <w:rFonts w:ascii="Georgia" w:eastAsia="Times New Roman" w:hAnsi="Georgia" w:cs="David" w:hint="cs"/>
                  <w:kern w:val="20"/>
                  <w:szCs w:val="24"/>
                  <w:rtl/>
                  <w:lang w:val="en-GB" w:eastAsia="he-IL"/>
                </w:rPr>
                <w:t>:</w:t>
              </w:r>
            </w:ins>
          </w:p>
          <w:p w14:paraId="45320C5E" w14:textId="77777777" w:rsidR="00880AD3" w:rsidRPr="00880AD3" w:rsidRDefault="00880AD3" w:rsidP="00880AD3">
            <w:pPr>
              <w:bidi/>
              <w:spacing w:after="0" w:line="360" w:lineRule="auto"/>
              <w:jc w:val="both"/>
              <w:rPr>
                <w:ins w:id="63" w:author="הילית אראל שכטר" w:date="2020-03-16T18:26:00Z"/>
                <w:rFonts w:ascii="Georgia" w:eastAsia="Times New Roman" w:hAnsi="Georgia" w:cs="David"/>
                <w:kern w:val="20"/>
                <w:szCs w:val="24"/>
                <w:rtl/>
                <w:lang w:val="en-GB" w:eastAsia="he-IL"/>
              </w:rPr>
            </w:pPr>
          </w:p>
          <w:p w14:paraId="2C113A02" w14:textId="77777777" w:rsidR="00880AD3" w:rsidRPr="00880AD3" w:rsidRDefault="00880AD3" w:rsidP="00880AD3">
            <w:pPr>
              <w:bidi/>
              <w:spacing w:after="0" w:line="360" w:lineRule="auto"/>
              <w:jc w:val="both"/>
              <w:rPr>
                <w:ins w:id="64" w:author="הילית אראל שכטר" w:date="2020-03-16T18:26:00Z"/>
                <w:rFonts w:ascii="Georgia" w:eastAsia="Times New Roman" w:hAnsi="Georgia" w:cs="David"/>
                <w:kern w:val="20"/>
                <w:szCs w:val="24"/>
                <w:rtl/>
                <w:lang w:val="en-GB" w:eastAsia="he-IL"/>
              </w:rPr>
            </w:pPr>
          </w:p>
          <w:p w14:paraId="2BEB199F" w14:textId="77777777" w:rsidR="00880AD3" w:rsidRPr="00880AD3" w:rsidRDefault="00880AD3" w:rsidP="00880AD3">
            <w:pPr>
              <w:bidi/>
              <w:spacing w:after="0" w:line="360" w:lineRule="auto"/>
              <w:jc w:val="both"/>
              <w:rPr>
                <w:ins w:id="65" w:author="הילית אראל שכטר" w:date="2020-03-16T18:26:00Z"/>
                <w:rFonts w:ascii="Georgia" w:eastAsia="Times New Roman" w:hAnsi="Georgia" w:cs="David"/>
                <w:kern w:val="20"/>
                <w:szCs w:val="24"/>
                <w:rtl/>
                <w:lang w:val="en-GB" w:eastAsia="he-IL"/>
              </w:rPr>
            </w:pPr>
          </w:p>
          <w:p w14:paraId="7542B9C2" w14:textId="77777777" w:rsidR="00880AD3" w:rsidRPr="00880AD3" w:rsidRDefault="00880AD3" w:rsidP="00880AD3">
            <w:pPr>
              <w:bidi/>
              <w:spacing w:after="0" w:line="360" w:lineRule="auto"/>
              <w:jc w:val="both"/>
              <w:rPr>
                <w:ins w:id="66" w:author="הילית אראל שכטר" w:date="2020-03-16T18:26:00Z"/>
                <w:rFonts w:ascii="Georgia" w:eastAsia="Times New Roman" w:hAnsi="Georgia" w:cs="David"/>
                <w:kern w:val="20"/>
                <w:szCs w:val="24"/>
                <w:rtl/>
                <w:lang w:val="en-GB" w:eastAsia="he-IL"/>
              </w:rPr>
            </w:pPr>
          </w:p>
          <w:p w14:paraId="1BDD2EE1" w14:textId="77777777" w:rsidR="00880AD3" w:rsidRPr="00880AD3" w:rsidRDefault="00880AD3" w:rsidP="00880AD3">
            <w:pPr>
              <w:bidi/>
              <w:spacing w:before="140" w:after="0" w:line="240" w:lineRule="auto"/>
              <w:jc w:val="both"/>
              <w:rPr>
                <w:ins w:id="67" w:author="הילית אראל שכטר" w:date="2020-03-16T18:26:00Z"/>
                <w:rFonts w:ascii="Georgia" w:eastAsia="Times New Roman" w:hAnsi="Georgia" w:cs="David"/>
                <w:kern w:val="20"/>
                <w:szCs w:val="24"/>
                <w:rtl/>
                <w:lang w:val="en-GB" w:eastAsia="he-IL"/>
              </w:rPr>
            </w:pPr>
          </w:p>
        </w:tc>
        <w:tc>
          <w:tcPr>
            <w:tcW w:w="7230" w:type="dxa"/>
            <w:gridSpan w:val="2"/>
            <w:shd w:val="clear" w:color="auto" w:fill="auto"/>
          </w:tcPr>
          <w:p w14:paraId="0F5C3AB1" w14:textId="77777777" w:rsidR="00880AD3" w:rsidRPr="00880AD3" w:rsidRDefault="00880AD3" w:rsidP="00880AD3">
            <w:pPr>
              <w:bidi/>
              <w:spacing w:after="0" w:line="240" w:lineRule="auto"/>
              <w:ind w:left="176"/>
              <w:jc w:val="both"/>
              <w:rPr>
                <w:ins w:id="68" w:author="הילית אראל שכטר" w:date="2020-03-16T18:26:00Z"/>
                <w:rFonts w:ascii="Georgia" w:eastAsia="Times New Roman" w:hAnsi="Georgia" w:cs="David"/>
                <w:b/>
                <w:bCs/>
                <w:kern w:val="20"/>
                <w:szCs w:val="24"/>
                <w:rtl/>
                <w:lang w:val="en-GB" w:eastAsia="he-IL"/>
              </w:rPr>
            </w:pPr>
            <w:ins w:id="69" w:author="הילית אראל שכטר" w:date="2020-03-16T18:26:00Z">
              <w:r w:rsidRPr="00880AD3">
                <w:rPr>
                  <w:rFonts w:ascii="Georgia" w:eastAsia="Times New Roman" w:hAnsi="Georgia" w:cs="David" w:hint="cs"/>
                  <w:b/>
                  <w:bCs/>
                  <w:kern w:val="20"/>
                  <w:szCs w:val="24"/>
                  <w:rtl/>
                  <w:lang w:val="en-GB" w:eastAsia="he-IL"/>
                </w:rPr>
                <w:t>1. היפקאם בע"מ, ח.פ. 515711687</w:t>
              </w:r>
              <w:r w:rsidRPr="00880AD3">
                <w:rPr>
                  <w:rFonts w:ascii="Georgia" w:eastAsia="Times New Roman" w:hAnsi="Georgia" w:cs="David" w:hint="cs"/>
                  <w:kern w:val="20"/>
                  <w:szCs w:val="24"/>
                  <w:rtl/>
                  <w:lang w:val="en-GB" w:eastAsia="he-IL"/>
                </w:rPr>
                <w:t xml:space="preserve"> </w:t>
              </w:r>
            </w:ins>
          </w:p>
          <w:p w14:paraId="1459D39D" w14:textId="77777777" w:rsidR="00880AD3" w:rsidRPr="00880AD3" w:rsidRDefault="00880AD3" w:rsidP="00880AD3">
            <w:pPr>
              <w:bidi/>
              <w:spacing w:after="0" w:line="240" w:lineRule="auto"/>
              <w:ind w:left="175"/>
              <w:jc w:val="both"/>
              <w:rPr>
                <w:ins w:id="70" w:author="הילית אראל שכטר" w:date="2020-03-16T18:26:00Z"/>
                <w:rFonts w:ascii="Georgia" w:eastAsia="Times New Roman" w:hAnsi="Georgia" w:cs="David"/>
                <w:b/>
                <w:bCs/>
                <w:kern w:val="20"/>
                <w:szCs w:val="24"/>
                <w:rtl/>
                <w:lang w:val="en-GB" w:eastAsia="he-IL"/>
              </w:rPr>
            </w:pPr>
            <w:ins w:id="71" w:author="הילית אראל שכטר" w:date="2020-03-16T18:26:00Z">
              <w:r w:rsidRPr="00880AD3">
                <w:rPr>
                  <w:rFonts w:ascii="Georgia" w:eastAsia="Times New Roman" w:hAnsi="Georgia" w:cs="David" w:hint="cs"/>
                  <w:b/>
                  <w:bCs/>
                  <w:kern w:val="20"/>
                  <w:szCs w:val="24"/>
                  <w:rtl/>
                  <w:lang w:val="en-GB" w:eastAsia="he-IL"/>
                </w:rPr>
                <w:t>2. ניקולס אדוארדו לבקוביץ יגוצקי</w:t>
              </w:r>
              <w:r w:rsidRPr="00880AD3">
                <w:rPr>
                  <w:rFonts w:ascii="Georgia" w:eastAsia="Times New Roman" w:hAnsi="Georgia" w:cs="David" w:hint="cs"/>
                  <w:b/>
                  <w:bCs/>
                  <w:kern w:val="20"/>
                  <w:szCs w:val="24"/>
                  <w:lang w:val="en-GB" w:eastAsia="he-IL"/>
                </w:rPr>
                <w:t xml:space="preserve"> </w:t>
              </w:r>
              <w:r w:rsidRPr="00880AD3">
                <w:rPr>
                  <w:rFonts w:ascii="Georgia" w:eastAsia="Times New Roman" w:hAnsi="Georgia" w:cs="David" w:hint="cs"/>
                  <w:b/>
                  <w:bCs/>
                  <w:kern w:val="20"/>
                  <w:szCs w:val="24"/>
                  <w:rtl/>
                  <w:lang w:val="en-GB" w:eastAsia="he-IL"/>
                </w:rPr>
                <w:t>דרכון אורוגוואי 852252</w:t>
              </w:r>
              <w:r w:rsidRPr="00880AD3">
                <w:rPr>
                  <w:rFonts w:eastAsia="Times New Roman" w:cstheme="minorHAnsi"/>
                  <w:b/>
                  <w:bCs/>
                  <w:kern w:val="20"/>
                  <w:szCs w:val="24"/>
                  <w:lang w:val="en-GB" w:eastAsia="he-IL"/>
                </w:rPr>
                <w:t>C</w:t>
              </w:r>
              <w:r w:rsidRPr="00880AD3">
                <w:rPr>
                  <w:rFonts w:ascii="Georgia" w:eastAsia="Times New Roman" w:hAnsi="Georgia" w:cs="David"/>
                  <w:b/>
                  <w:bCs/>
                  <w:kern w:val="20"/>
                  <w:szCs w:val="24"/>
                  <w:lang w:val="en-GB" w:eastAsia="he-IL"/>
                </w:rPr>
                <w:t>-</w:t>
              </w:r>
              <w:r w:rsidRPr="00880AD3">
                <w:rPr>
                  <w:rFonts w:ascii="Georgia" w:eastAsia="Times New Roman" w:hAnsi="Georgia" w:cs="David" w:hint="cs"/>
                  <w:kern w:val="20"/>
                  <w:szCs w:val="24"/>
                  <w:rtl/>
                  <w:lang w:val="en-GB" w:eastAsia="he-IL"/>
                </w:rPr>
                <w:t xml:space="preserve"> </w:t>
              </w:r>
            </w:ins>
          </w:p>
          <w:p w14:paraId="07D8750E" w14:textId="2D6832E7" w:rsidR="00880AD3" w:rsidRDefault="00880AD3" w:rsidP="00880AD3">
            <w:pPr>
              <w:bidi/>
              <w:spacing w:after="0" w:line="240" w:lineRule="auto"/>
              <w:ind w:left="175"/>
              <w:jc w:val="both"/>
              <w:rPr>
                <w:ins w:id="72" w:author="הילית אראל שכטר" w:date="2020-03-16T18:26:00Z"/>
                <w:rFonts w:ascii="Georgia" w:eastAsia="Times New Roman" w:hAnsi="Georgia" w:cs="David"/>
                <w:b/>
                <w:bCs/>
                <w:kern w:val="20"/>
                <w:szCs w:val="24"/>
                <w:rtl/>
                <w:lang w:val="en-GB" w:eastAsia="he-IL"/>
              </w:rPr>
            </w:pPr>
            <w:ins w:id="73" w:author="הילית אראל שכטר" w:date="2020-03-16T18:26:00Z">
              <w:r w:rsidRPr="00880AD3">
                <w:rPr>
                  <w:rFonts w:ascii="Georgia" w:eastAsia="Times New Roman" w:hAnsi="Georgia" w:cs="David" w:hint="cs"/>
                  <w:b/>
                  <w:bCs/>
                  <w:kern w:val="20"/>
                  <w:szCs w:val="24"/>
                  <w:rtl/>
                  <w:lang w:val="en-GB" w:eastAsia="he-IL"/>
                </w:rPr>
                <w:t xml:space="preserve">3. דמיאן אנדרס בקרמן, ת.ז. 30228135 </w:t>
              </w:r>
            </w:ins>
          </w:p>
          <w:p w14:paraId="117592C6" w14:textId="668C7B03" w:rsidR="00880AD3" w:rsidRDefault="00880AD3" w:rsidP="00880AD3">
            <w:pPr>
              <w:bidi/>
              <w:spacing w:after="0" w:line="240" w:lineRule="auto"/>
              <w:ind w:left="175"/>
              <w:jc w:val="both"/>
              <w:rPr>
                <w:ins w:id="74" w:author="הילית אראל שכטר" w:date="2020-03-16T18:26:00Z"/>
                <w:rFonts w:ascii="Georgia" w:eastAsia="Times New Roman" w:hAnsi="Georgia" w:cs="David"/>
                <w:b/>
                <w:bCs/>
                <w:kern w:val="20"/>
                <w:szCs w:val="24"/>
                <w:rtl/>
                <w:lang w:val="en-GB" w:eastAsia="he-IL"/>
              </w:rPr>
            </w:pPr>
          </w:p>
          <w:p w14:paraId="36580E10" w14:textId="51B348D5" w:rsidR="00880AD3" w:rsidRPr="004120C8" w:rsidRDefault="00880AD3">
            <w:pPr>
              <w:bidi/>
              <w:spacing w:after="0" w:line="240" w:lineRule="auto"/>
              <w:ind w:left="175"/>
              <w:jc w:val="both"/>
              <w:rPr>
                <w:ins w:id="75" w:author="הילית אראל שכטר" w:date="2020-03-16T18:26:00Z"/>
                <w:rFonts w:ascii="Georgia" w:eastAsia="Times New Roman" w:hAnsi="Georgia" w:cs="David"/>
                <w:b/>
                <w:bCs/>
                <w:kern w:val="20"/>
                <w:szCs w:val="24"/>
                <w:rtl/>
                <w:lang w:val="en-GB" w:eastAsia="he-IL"/>
                <w:rPrChange w:id="76" w:author="Amos Baranes" w:date="2020-03-17T07:24:00Z">
                  <w:rPr>
                    <w:ins w:id="77" w:author="הילית אראל שכטר" w:date="2020-03-16T18:26:00Z"/>
                    <w:rFonts w:ascii="Georgia" w:eastAsia="Times New Roman" w:hAnsi="Georgia" w:cs="David"/>
                    <w:b/>
                    <w:bCs/>
                    <w:kern w:val="20"/>
                    <w:szCs w:val="24"/>
                    <w:rtl/>
                    <w:lang w:val="en-GB" w:eastAsia="he-IL"/>
                  </w:rPr>
                </w:rPrChange>
              </w:rPr>
              <w:pPrChange w:id="78" w:author="הילית אראל שכטר" w:date="2020-03-16T18:26:00Z">
                <w:pPr>
                  <w:bidi/>
                  <w:spacing w:after="0" w:line="240" w:lineRule="auto"/>
                  <w:ind w:left="175"/>
                  <w:jc w:val="both"/>
                </w:pPr>
              </w:pPrChange>
            </w:pPr>
            <w:ins w:id="79" w:author="הילית אראל שכטר" w:date="2020-03-16T18:26:00Z">
              <w:r>
                <w:rPr>
                  <w:rFonts w:ascii="Georgia" w:eastAsia="Times New Roman" w:hAnsi="Georgia" w:cs="David" w:hint="cs"/>
                  <w:b/>
                  <w:bCs/>
                  <w:kern w:val="20"/>
                  <w:szCs w:val="24"/>
                  <w:rtl/>
                  <w:lang w:val="en-GB" w:eastAsia="he-IL"/>
                </w:rPr>
                <w:t xml:space="preserve">                                                                              </w:t>
              </w:r>
            </w:ins>
            <w:ins w:id="80" w:author="הילית אראל שכטר" w:date="2020-03-16T18:27:00Z">
              <w:r>
                <w:rPr>
                  <w:rFonts w:ascii="Georgia" w:eastAsia="Times New Roman" w:hAnsi="Georgia" w:cs="David" w:hint="cs"/>
                  <w:b/>
                  <w:bCs/>
                  <w:kern w:val="20"/>
                  <w:szCs w:val="24"/>
                  <w:rtl/>
                  <w:lang w:val="en-GB" w:eastAsia="he-IL"/>
                </w:rPr>
                <w:t xml:space="preserve">            </w:t>
              </w:r>
              <w:r w:rsidRPr="004120C8">
                <w:rPr>
                  <w:rFonts w:ascii="Georgia" w:eastAsia="Times New Roman" w:hAnsi="Georgia" w:cs="David" w:hint="eastAsia"/>
                  <w:b/>
                  <w:bCs/>
                  <w:kern w:val="20"/>
                  <w:szCs w:val="24"/>
                  <w:rtl/>
                  <w:lang w:val="en-GB" w:eastAsia="he-IL"/>
                  <w:rPrChange w:id="81" w:author="Amos Baranes" w:date="2020-03-17T07:24:00Z">
                    <w:rPr>
                      <w:rFonts w:ascii="Georgia" w:eastAsia="Times New Roman" w:hAnsi="Georgia" w:cs="David" w:hint="eastAsia"/>
                      <w:b/>
                      <w:bCs/>
                      <w:kern w:val="20"/>
                      <w:szCs w:val="24"/>
                      <w:rtl/>
                      <w:lang w:val="en-GB" w:eastAsia="he-IL"/>
                    </w:rPr>
                  </w:rPrChange>
                </w:rPr>
                <w:t>הנתבעים</w:t>
              </w:r>
              <w:r w:rsidRPr="004120C8">
                <w:rPr>
                  <w:rFonts w:ascii="Georgia" w:eastAsia="Times New Roman" w:hAnsi="Georgia" w:cs="David"/>
                  <w:b/>
                  <w:bCs/>
                  <w:kern w:val="20"/>
                  <w:szCs w:val="24"/>
                  <w:rtl/>
                  <w:lang w:val="en-GB" w:eastAsia="he-IL"/>
                  <w:rPrChange w:id="82" w:author="Amos Baranes" w:date="2020-03-17T07:24:00Z">
                    <w:rPr>
                      <w:rFonts w:ascii="Georgia" w:eastAsia="Times New Roman" w:hAnsi="Georgia" w:cs="David"/>
                      <w:b/>
                      <w:bCs/>
                      <w:kern w:val="20"/>
                      <w:szCs w:val="24"/>
                      <w:rtl/>
                      <w:lang w:val="en-GB" w:eastAsia="he-IL"/>
                    </w:rPr>
                  </w:rPrChange>
                </w:rPr>
                <w:t xml:space="preserve"> </w:t>
              </w:r>
              <w:r w:rsidRPr="004120C8">
                <w:rPr>
                  <w:rFonts w:ascii="Georgia" w:eastAsia="Times New Roman" w:hAnsi="Georgia" w:cs="David" w:hint="eastAsia"/>
                  <w:b/>
                  <w:bCs/>
                  <w:kern w:val="20"/>
                  <w:szCs w:val="24"/>
                  <w:rtl/>
                  <w:lang w:val="en-GB" w:eastAsia="he-IL"/>
                  <w:rPrChange w:id="83" w:author="Amos Baranes" w:date="2020-03-17T07:24:00Z">
                    <w:rPr>
                      <w:rFonts w:ascii="Georgia" w:eastAsia="Times New Roman" w:hAnsi="Georgia" w:cs="David" w:hint="eastAsia"/>
                      <w:b/>
                      <w:bCs/>
                      <w:kern w:val="20"/>
                      <w:szCs w:val="24"/>
                      <w:rtl/>
                      <w:lang w:val="en-GB" w:eastAsia="he-IL"/>
                    </w:rPr>
                  </w:rPrChange>
                </w:rPr>
                <w:t>שכנגד</w:t>
              </w:r>
            </w:ins>
          </w:p>
          <w:p w14:paraId="23E35C7E" w14:textId="6476675C" w:rsidR="00880AD3" w:rsidRPr="00880AD3" w:rsidRDefault="00880AD3" w:rsidP="00880AD3">
            <w:pPr>
              <w:bidi/>
              <w:spacing w:after="0" w:line="240" w:lineRule="auto"/>
              <w:ind w:left="175"/>
              <w:jc w:val="center"/>
              <w:rPr>
                <w:ins w:id="84" w:author="הילית אראל שכטר" w:date="2020-03-16T18:26:00Z"/>
                <w:rFonts w:ascii="Georgia" w:eastAsia="Times New Roman" w:hAnsi="Georgia" w:cs="David"/>
                <w:b/>
                <w:bCs/>
                <w:kern w:val="20"/>
                <w:szCs w:val="24"/>
                <w:u w:val="single"/>
                <w:rtl/>
                <w:lang w:val="en-GB" w:eastAsia="he-IL"/>
              </w:rPr>
            </w:pPr>
          </w:p>
        </w:tc>
      </w:tr>
    </w:tbl>
    <w:p w14:paraId="65727807" w14:textId="77777777" w:rsidR="00880AD3" w:rsidRPr="00164C9B" w:rsidRDefault="00880AD3" w:rsidP="00880AD3">
      <w:pPr>
        <w:jc w:val="center"/>
        <w:rPr>
          <w:ins w:id="85" w:author="הילית אראל שכטר" w:date="2020-03-16T18:23:00Z"/>
          <w:rFonts w:ascii="David" w:hAnsi="David" w:cs="David"/>
          <w:b/>
          <w:bCs/>
          <w:sz w:val="28"/>
          <w:szCs w:val="28"/>
          <w:rtl/>
          <w:rPrChange w:id="86" w:author="הילית אראל שכטר" w:date="2020-03-16T18:59:00Z">
            <w:rPr>
              <w:ins w:id="87" w:author="הילית אראל שכטר" w:date="2020-03-16T18:23:00Z"/>
              <w:b/>
              <w:bCs/>
              <w:sz w:val="28"/>
              <w:szCs w:val="28"/>
              <w:rtl/>
            </w:rPr>
          </w:rPrChange>
        </w:rPr>
      </w:pPr>
    </w:p>
    <w:p w14:paraId="73739DC6" w14:textId="448C6142" w:rsidR="00880AD3" w:rsidRPr="00164C9B" w:rsidRDefault="00880AD3" w:rsidP="00880AD3">
      <w:pPr>
        <w:jc w:val="center"/>
        <w:rPr>
          <w:ins w:id="88" w:author="הילית אראל שכטר" w:date="2020-03-16T18:23:00Z"/>
          <w:rFonts w:ascii="David" w:hAnsi="David" w:cs="David"/>
          <w:b/>
          <w:bCs/>
          <w:sz w:val="28"/>
          <w:szCs w:val="28"/>
          <w:rtl/>
          <w:rPrChange w:id="89" w:author="הילית אראל שכטר" w:date="2020-03-16T18:59:00Z">
            <w:rPr>
              <w:ins w:id="90" w:author="הילית אראל שכטר" w:date="2020-03-16T18:23:00Z"/>
              <w:b/>
              <w:bCs/>
              <w:sz w:val="28"/>
              <w:szCs w:val="28"/>
              <w:rtl/>
            </w:rPr>
          </w:rPrChange>
        </w:rPr>
      </w:pPr>
      <w:ins w:id="91" w:author="הילית אראל שכטר" w:date="2020-03-16T18:23:00Z">
        <w:r w:rsidRPr="00164C9B">
          <w:rPr>
            <w:rFonts w:ascii="David" w:hAnsi="David" w:cs="David"/>
            <w:b/>
            <w:bCs/>
            <w:sz w:val="28"/>
            <w:szCs w:val="28"/>
            <w:rtl/>
            <w:rPrChange w:id="92" w:author="הילית אראל שכטר" w:date="2020-03-16T18:59:00Z">
              <w:rPr>
                <w:rFonts w:cs="Arial"/>
                <w:b/>
                <w:bCs/>
                <w:sz w:val="28"/>
                <w:szCs w:val="28"/>
                <w:rtl/>
              </w:rPr>
            </w:rPrChange>
          </w:rPr>
          <w:t xml:space="preserve">חוות דעת מומחה מטעם </w:t>
        </w:r>
      </w:ins>
      <w:ins w:id="93" w:author="הילית אראל שכטר" w:date="2020-03-16T18:27:00Z">
        <w:r w:rsidRPr="00164C9B">
          <w:rPr>
            <w:rFonts w:ascii="David" w:hAnsi="David" w:cs="David" w:hint="eastAsia"/>
            <w:b/>
            <w:bCs/>
            <w:sz w:val="28"/>
            <w:szCs w:val="28"/>
            <w:rtl/>
            <w:rPrChange w:id="94" w:author="הילית אראל שכטר" w:date="2020-03-16T18:59:00Z">
              <w:rPr>
                <w:rFonts w:cs="Arial" w:hint="eastAsia"/>
                <w:b/>
                <w:bCs/>
                <w:sz w:val="28"/>
                <w:szCs w:val="28"/>
                <w:rtl/>
              </w:rPr>
            </w:rPrChange>
          </w:rPr>
          <w:t>התובעת</w:t>
        </w:r>
        <w:r w:rsidRPr="00164C9B">
          <w:rPr>
            <w:rFonts w:ascii="David" w:hAnsi="David" w:cs="David"/>
            <w:b/>
            <w:bCs/>
            <w:sz w:val="28"/>
            <w:szCs w:val="28"/>
            <w:rtl/>
            <w:rPrChange w:id="95" w:author="הילית אראל שכטר" w:date="2020-03-16T18:59:00Z">
              <w:rPr>
                <w:rFonts w:cs="Arial"/>
                <w:b/>
                <w:bCs/>
                <w:sz w:val="28"/>
                <w:szCs w:val="28"/>
                <w:rtl/>
              </w:rPr>
            </w:rPrChange>
          </w:rPr>
          <w:t xml:space="preserve"> שכנגד </w:t>
        </w:r>
      </w:ins>
    </w:p>
    <w:p w14:paraId="3578B116" w14:textId="77777777" w:rsidR="00880AD3" w:rsidRPr="00164C9B" w:rsidRDefault="00880AD3">
      <w:pPr>
        <w:bidi/>
        <w:rPr>
          <w:ins w:id="96" w:author="הילית אראל שכטר" w:date="2020-03-16T18:23:00Z"/>
          <w:rFonts w:ascii="David" w:hAnsi="David" w:cs="David"/>
          <w:b/>
          <w:bCs/>
          <w:sz w:val="28"/>
          <w:szCs w:val="28"/>
          <w:rtl/>
          <w:rPrChange w:id="97" w:author="הילית אראל שכטר" w:date="2020-03-16T18:59:00Z">
            <w:rPr>
              <w:ins w:id="98" w:author="הילית אראל שכטר" w:date="2020-03-16T18:23:00Z"/>
              <w:b/>
              <w:bCs/>
              <w:sz w:val="28"/>
              <w:szCs w:val="28"/>
              <w:rtl/>
            </w:rPr>
          </w:rPrChange>
        </w:rPr>
        <w:pPrChange w:id="99" w:author="הילית אראל שכטר" w:date="2020-03-16T18:27:00Z">
          <w:pPr>
            <w:jc w:val="center"/>
          </w:pPr>
        </w:pPrChange>
      </w:pPr>
    </w:p>
    <w:p w14:paraId="297B12E0" w14:textId="718FD1EC" w:rsidR="00880AD3" w:rsidRPr="00164C9B" w:rsidRDefault="00880AD3" w:rsidP="00880AD3">
      <w:pPr>
        <w:bidi/>
        <w:rPr>
          <w:ins w:id="100" w:author="הילית אראל שכטר" w:date="2020-03-16T18:29:00Z"/>
          <w:rFonts w:ascii="David" w:hAnsi="David" w:cs="David"/>
          <w:b/>
          <w:bCs/>
          <w:sz w:val="28"/>
          <w:szCs w:val="28"/>
          <w:rtl/>
          <w:rPrChange w:id="101" w:author="הילית אראל שכטר" w:date="2020-03-16T18:59:00Z">
            <w:rPr>
              <w:ins w:id="102" w:author="הילית אראל שכטר" w:date="2020-03-16T18:29:00Z"/>
              <w:b/>
              <w:bCs/>
              <w:sz w:val="28"/>
              <w:szCs w:val="28"/>
              <w:rtl/>
            </w:rPr>
          </w:rPrChange>
        </w:rPr>
      </w:pPr>
      <w:ins w:id="103" w:author="הילית אראל שכטר" w:date="2020-03-16T18:23:00Z">
        <w:r w:rsidRPr="00164C9B">
          <w:rPr>
            <w:rFonts w:ascii="David" w:hAnsi="David" w:cs="David"/>
            <w:b/>
            <w:bCs/>
            <w:sz w:val="28"/>
            <w:szCs w:val="28"/>
            <w:rtl/>
            <w:rPrChange w:id="104" w:author="הילית אראל שכטר" w:date="2020-03-16T18:59:00Z">
              <w:rPr>
                <w:rFonts w:cs="Arial"/>
                <w:b/>
                <w:bCs/>
                <w:sz w:val="28"/>
                <w:szCs w:val="28"/>
                <w:rtl/>
              </w:rPr>
            </w:rPrChange>
          </w:rPr>
          <w:t>שם המומחה</w:t>
        </w:r>
        <w:r w:rsidRPr="00164C9B">
          <w:rPr>
            <w:rFonts w:ascii="David" w:hAnsi="David" w:cs="David"/>
            <w:b/>
            <w:bCs/>
            <w:sz w:val="28"/>
            <w:szCs w:val="28"/>
            <w:rPrChange w:id="105" w:author="הילית אראל שכטר" w:date="2020-03-16T18:59:00Z">
              <w:rPr>
                <w:b/>
                <w:bCs/>
                <w:sz w:val="28"/>
                <w:szCs w:val="28"/>
              </w:rPr>
            </w:rPrChange>
          </w:rPr>
          <w:tab/>
        </w:r>
        <w:r w:rsidRPr="00164C9B">
          <w:rPr>
            <w:rFonts w:ascii="David" w:hAnsi="David" w:cs="David"/>
            <w:b/>
            <w:bCs/>
            <w:sz w:val="28"/>
            <w:szCs w:val="28"/>
            <w:rtl/>
            <w:rPrChange w:id="106" w:author="הילית אראל שכטר" w:date="2020-03-16T18:59:00Z">
              <w:rPr>
                <w:rFonts w:cs="Arial"/>
                <w:b/>
                <w:bCs/>
                <w:sz w:val="28"/>
                <w:szCs w:val="28"/>
                <w:rtl/>
              </w:rPr>
            </w:rPrChange>
          </w:rPr>
          <w:t xml:space="preserve">: </w:t>
        </w:r>
      </w:ins>
      <w:ins w:id="107" w:author="הילית אראל שכטר" w:date="2020-03-16T18:29:00Z">
        <w:r w:rsidRPr="00164C9B">
          <w:rPr>
            <w:rFonts w:ascii="David" w:hAnsi="David" w:cs="David" w:hint="eastAsia"/>
            <w:b/>
            <w:bCs/>
            <w:sz w:val="28"/>
            <w:szCs w:val="28"/>
            <w:rtl/>
            <w:rPrChange w:id="108" w:author="הילית אראל שכטר" w:date="2020-03-16T18:59:00Z">
              <w:rPr>
                <w:rFonts w:hint="eastAsia"/>
                <w:b/>
                <w:bCs/>
                <w:sz w:val="28"/>
                <w:szCs w:val="28"/>
                <w:rtl/>
              </w:rPr>
            </w:rPrChange>
          </w:rPr>
          <w:t>ד</w:t>
        </w:r>
        <w:r w:rsidRPr="00164C9B">
          <w:rPr>
            <w:rFonts w:ascii="David" w:hAnsi="David" w:cs="David"/>
            <w:b/>
            <w:bCs/>
            <w:sz w:val="28"/>
            <w:szCs w:val="28"/>
            <w:rtl/>
            <w:rPrChange w:id="109" w:author="הילית אראל שכטר" w:date="2020-03-16T18:59:00Z">
              <w:rPr>
                <w:b/>
                <w:bCs/>
                <w:sz w:val="28"/>
                <w:szCs w:val="28"/>
                <w:rtl/>
              </w:rPr>
            </w:rPrChange>
          </w:rPr>
          <w:t xml:space="preserve">"ר </w:t>
        </w:r>
      </w:ins>
      <w:ins w:id="110" w:author="הילית אראל שכטר" w:date="2020-03-16T18:28:00Z">
        <w:r w:rsidRPr="00164C9B">
          <w:rPr>
            <w:rFonts w:ascii="David" w:hAnsi="David" w:cs="David"/>
            <w:b/>
            <w:bCs/>
            <w:sz w:val="28"/>
            <w:szCs w:val="28"/>
            <w:rtl/>
            <w:rPrChange w:id="111" w:author="הילית אראל שכטר" w:date="2020-03-16T18:59:00Z">
              <w:rPr>
                <w:rFonts w:cs="Arial"/>
                <w:b/>
                <w:bCs/>
                <w:sz w:val="28"/>
                <w:szCs w:val="28"/>
                <w:rtl/>
              </w:rPr>
            </w:rPrChange>
          </w:rPr>
          <w:t xml:space="preserve">עמוס ברנס </w:t>
        </w:r>
      </w:ins>
    </w:p>
    <w:p w14:paraId="5B5FBFCE" w14:textId="26DCBDC9" w:rsidR="00880AD3" w:rsidRPr="00164C9B" w:rsidRDefault="00880AD3" w:rsidP="004120C8">
      <w:pPr>
        <w:bidi/>
        <w:rPr>
          <w:ins w:id="112" w:author="הילית אראל שכטר" w:date="2020-03-16T18:23:00Z"/>
          <w:rFonts w:ascii="David" w:hAnsi="David" w:cs="David" w:hint="cs"/>
          <w:b/>
          <w:bCs/>
          <w:sz w:val="28"/>
          <w:szCs w:val="28"/>
          <w:rtl/>
          <w:rPrChange w:id="113" w:author="הילית אראל שכטר" w:date="2020-03-16T18:59:00Z">
            <w:rPr>
              <w:ins w:id="114" w:author="הילית אראל שכטר" w:date="2020-03-16T18:23:00Z"/>
              <w:b/>
              <w:bCs/>
              <w:sz w:val="28"/>
              <w:szCs w:val="28"/>
              <w:rtl/>
            </w:rPr>
          </w:rPrChange>
        </w:rPr>
        <w:pPrChange w:id="115" w:author="Amos Baranes" w:date="2020-03-17T07:25:00Z">
          <w:pPr>
            <w:jc w:val="center"/>
          </w:pPr>
        </w:pPrChange>
      </w:pPr>
      <w:ins w:id="116" w:author="הילית אראל שכטר" w:date="2020-03-16T18:23:00Z">
        <w:r w:rsidRPr="00164C9B">
          <w:rPr>
            <w:rFonts w:ascii="David" w:hAnsi="David" w:cs="David"/>
            <w:b/>
            <w:bCs/>
            <w:sz w:val="28"/>
            <w:szCs w:val="28"/>
            <w:rtl/>
            <w:rPrChange w:id="117" w:author="הילית אראל שכטר" w:date="2020-03-16T18:59:00Z">
              <w:rPr>
                <w:rFonts w:cs="Arial"/>
                <w:b/>
                <w:bCs/>
                <w:sz w:val="28"/>
                <w:szCs w:val="28"/>
                <w:rtl/>
              </w:rPr>
            </w:rPrChange>
          </w:rPr>
          <w:t>מקום עבודה :</w:t>
        </w:r>
      </w:ins>
      <w:ins w:id="118" w:author="הילית אראל שכטר" w:date="2020-03-16T18:28:00Z">
        <w:r w:rsidRPr="00164C9B">
          <w:rPr>
            <w:rFonts w:ascii="David" w:hAnsi="David" w:cs="David"/>
            <w:b/>
            <w:bCs/>
            <w:sz w:val="28"/>
            <w:szCs w:val="28"/>
            <w:rtl/>
            <w:rPrChange w:id="119" w:author="הילית אראל שכטר" w:date="2020-03-16T18:59:00Z">
              <w:rPr>
                <w:b/>
                <w:bCs/>
                <w:sz w:val="28"/>
                <w:szCs w:val="28"/>
                <w:rtl/>
              </w:rPr>
            </w:rPrChange>
          </w:rPr>
          <w:t xml:space="preserve"> </w:t>
        </w:r>
        <w:del w:id="120" w:author="Amos Baranes" w:date="2020-03-17T07:25:00Z">
          <w:r w:rsidRPr="00164C9B" w:rsidDel="004120C8">
            <w:rPr>
              <w:rFonts w:ascii="David" w:hAnsi="David" w:cs="David"/>
              <w:b/>
              <w:bCs/>
              <w:sz w:val="28"/>
              <w:szCs w:val="28"/>
              <w:rtl/>
              <w:rPrChange w:id="121" w:author="הילית אראל שכטר" w:date="2020-03-16T18:59:00Z">
                <w:rPr>
                  <w:b/>
                  <w:bCs/>
                  <w:sz w:val="28"/>
                  <w:szCs w:val="28"/>
                  <w:rtl/>
                </w:rPr>
              </w:rPrChange>
            </w:rPr>
            <w:delText>כתובת</w:delText>
          </w:r>
        </w:del>
      </w:ins>
      <w:ins w:id="122" w:author="Amos Baranes" w:date="2020-03-17T07:26:00Z">
        <w:r w:rsidR="004120C8" w:rsidRPr="004120C8">
          <w:rPr>
            <w:rFonts w:ascii="David" w:hAnsi="David" w:cs="David"/>
            <w:b/>
            <w:bCs/>
            <w:sz w:val="28"/>
            <w:szCs w:val="28"/>
            <w:rtl/>
          </w:rPr>
          <w:t>המרכז הבינתחומי הרצליה</w:t>
        </w:r>
        <w:r w:rsidR="004120C8">
          <w:rPr>
            <w:rFonts w:ascii="David" w:hAnsi="David" w:cs="David" w:hint="cs"/>
            <w:b/>
            <w:bCs/>
            <w:sz w:val="28"/>
            <w:szCs w:val="28"/>
            <w:rtl/>
          </w:rPr>
          <w:t>, אוניברסיטת חיפה, המרכז האקדמי פרס</w:t>
        </w:r>
      </w:ins>
    </w:p>
    <w:p w14:paraId="034E37C7" w14:textId="1478CC4B" w:rsidR="00880AD3" w:rsidRPr="00164C9B" w:rsidRDefault="00880AD3" w:rsidP="00835CE0">
      <w:pPr>
        <w:bidi/>
        <w:rPr>
          <w:ins w:id="123" w:author="הילית אראל שכטר" w:date="2020-03-16T18:23:00Z"/>
          <w:rFonts w:ascii="David" w:hAnsi="David" w:cs="David"/>
          <w:b/>
          <w:bCs/>
          <w:sz w:val="28"/>
          <w:szCs w:val="28"/>
          <w:rtl/>
          <w:rPrChange w:id="124" w:author="הילית אראל שכטר" w:date="2020-03-16T18:59:00Z">
            <w:rPr>
              <w:ins w:id="125" w:author="הילית אראל שכטר" w:date="2020-03-16T18:23:00Z"/>
              <w:b/>
              <w:bCs/>
              <w:sz w:val="28"/>
              <w:szCs w:val="28"/>
              <w:rtl/>
            </w:rPr>
          </w:rPrChange>
        </w:rPr>
        <w:pPrChange w:id="126" w:author="Amos Baranes" w:date="2020-03-17T07:10:00Z">
          <w:pPr>
            <w:jc w:val="center"/>
          </w:pPr>
        </w:pPrChange>
      </w:pPr>
      <w:ins w:id="127" w:author="הילית אראל שכטר" w:date="2020-03-16T18:23:00Z">
        <w:r w:rsidRPr="00164C9B">
          <w:rPr>
            <w:rFonts w:ascii="David" w:hAnsi="David" w:cs="David"/>
            <w:b/>
            <w:bCs/>
            <w:sz w:val="28"/>
            <w:szCs w:val="28"/>
            <w:rtl/>
            <w:rPrChange w:id="128" w:author="הילית אראל שכטר" w:date="2020-03-16T18:59:00Z">
              <w:rPr>
                <w:rFonts w:cs="Arial"/>
                <w:b/>
                <w:bCs/>
                <w:sz w:val="28"/>
                <w:szCs w:val="28"/>
                <w:rtl/>
              </w:rPr>
            </w:rPrChange>
          </w:rPr>
          <w:t xml:space="preserve">טלפון </w:t>
        </w:r>
        <w:r w:rsidRPr="00164C9B">
          <w:rPr>
            <w:rFonts w:ascii="David" w:hAnsi="David" w:cs="David"/>
            <w:b/>
            <w:bCs/>
            <w:sz w:val="28"/>
            <w:szCs w:val="28"/>
            <w:rPrChange w:id="129" w:author="הילית אראל שכטר" w:date="2020-03-16T18:59:00Z">
              <w:rPr>
                <w:b/>
                <w:bCs/>
                <w:sz w:val="28"/>
                <w:szCs w:val="28"/>
              </w:rPr>
            </w:rPrChange>
          </w:rPr>
          <w:tab/>
        </w:r>
        <w:r w:rsidRPr="00164C9B">
          <w:rPr>
            <w:rFonts w:ascii="David" w:hAnsi="David" w:cs="David"/>
            <w:b/>
            <w:bCs/>
            <w:sz w:val="28"/>
            <w:szCs w:val="28"/>
            <w:rtl/>
            <w:rPrChange w:id="130" w:author="הילית אראל שכטר" w:date="2020-03-16T18:59:00Z">
              <w:rPr>
                <w:rFonts w:cs="Arial"/>
                <w:b/>
                <w:bCs/>
                <w:sz w:val="28"/>
                <w:szCs w:val="28"/>
                <w:rtl/>
              </w:rPr>
            </w:rPrChange>
          </w:rPr>
          <w:t xml:space="preserve">:  </w:t>
        </w:r>
      </w:ins>
      <w:ins w:id="131" w:author="הילית אראל שכטר" w:date="2020-03-16T18:28:00Z">
        <w:del w:id="132" w:author="Amos Baranes" w:date="2020-03-17T07:10:00Z">
          <w:r w:rsidRPr="00164C9B" w:rsidDel="00835CE0">
            <w:rPr>
              <w:rFonts w:ascii="David" w:hAnsi="David" w:cs="David"/>
              <w:b/>
              <w:bCs/>
              <w:sz w:val="28"/>
              <w:szCs w:val="28"/>
              <w:rPrChange w:id="133" w:author="הילית אראל שכטר" w:date="2020-03-16T18:59:00Z">
                <w:rPr>
                  <w:b/>
                  <w:bCs/>
                  <w:sz w:val="28"/>
                  <w:szCs w:val="28"/>
                </w:rPr>
              </w:rPrChange>
            </w:rPr>
            <w:delText>______________</w:delText>
          </w:r>
        </w:del>
      </w:ins>
      <w:ins w:id="134" w:author="Amos Baranes" w:date="2020-03-17T07:10:00Z">
        <w:r w:rsidR="00835CE0">
          <w:rPr>
            <w:rFonts w:ascii="David" w:hAnsi="David" w:cs="David" w:hint="cs"/>
            <w:b/>
            <w:bCs/>
            <w:sz w:val="28"/>
            <w:szCs w:val="28"/>
            <w:rtl/>
          </w:rPr>
          <w:t>054-427-9186</w:t>
        </w:r>
      </w:ins>
    </w:p>
    <w:p w14:paraId="6ABE7D05" w14:textId="7F8C6D1C" w:rsidR="00880AD3" w:rsidRPr="00164C9B" w:rsidRDefault="00880AD3" w:rsidP="00835CE0">
      <w:pPr>
        <w:bidi/>
        <w:rPr>
          <w:ins w:id="135" w:author="הילית אראל שכטר" w:date="2020-03-16T18:28:00Z"/>
          <w:rFonts w:ascii="David" w:hAnsi="David" w:cs="David"/>
          <w:b/>
          <w:bCs/>
          <w:sz w:val="28"/>
          <w:szCs w:val="28"/>
          <w:rtl/>
          <w:rPrChange w:id="136" w:author="הילית אראל שכטר" w:date="2020-03-16T18:59:00Z">
            <w:rPr>
              <w:ins w:id="137" w:author="הילית אראל שכטר" w:date="2020-03-16T18:28:00Z"/>
              <w:b/>
              <w:bCs/>
              <w:sz w:val="28"/>
              <w:szCs w:val="28"/>
              <w:rtl/>
            </w:rPr>
          </w:rPrChange>
        </w:rPr>
        <w:pPrChange w:id="138" w:author="Amos Baranes" w:date="2020-03-17T07:11:00Z">
          <w:pPr>
            <w:bidi/>
          </w:pPr>
        </w:pPrChange>
      </w:pPr>
      <w:ins w:id="139" w:author="הילית אראל שכטר" w:date="2020-03-16T18:23:00Z">
        <w:r w:rsidRPr="00164C9B">
          <w:rPr>
            <w:rFonts w:ascii="David" w:hAnsi="David" w:cs="David"/>
            <w:b/>
            <w:bCs/>
            <w:sz w:val="28"/>
            <w:szCs w:val="28"/>
            <w:rtl/>
            <w:rPrChange w:id="140" w:author="הילית אראל שכטר" w:date="2020-03-16T18:59:00Z">
              <w:rPr>
                <w:rFonts w:cs="Arial"/>
                <w:b/>
                <w:bCs/>
                <w:sz w:val="28"/>
                <w:szCs w:val="28"/>
                <w:rtl/>
              </w:rPr>
            </w:rPrChange>
          </w:rPr>
          <w:t>פקס</w:t>
        </w:r>
      </w:ins>
      <w:ins w:id="141" w:author="הילית אראל שכטר" w:date="2020-03-16T18:28:00Z">
        <w:r w:rsidRPr="00164C9B">
          <w:rPr>
            <w:rFonts w:ascii="David" w:hAnsi="David" w:cs="David"/>
            <w:b/>
            <w:bCs/>
            <w:sz w:val="28"/>
            <w:szCs w:val="28"/>
            <w:rtl/>
            <w:rPrChange w:id="142" w:author="הילית אראל שכטר" w:date="2020-03-16T18:59:00Z">
              <w:rPr>
                <w:b/>
                <w:bCs/>
                <w:sz w:val="28"/>
                <w:szCs w:val="28"/>
                <w:rtl/>
              </w:rPr>
            </w:rPrChange>
          </w:rPr>
          <w:t xml:space="preserve">: </w:t>
        </w:r>
        <w:del w:id="143" w:author="Amos Baranes" w:date="2020-03-17T07:11:00Z">
          <w:r w:rsidRPr="00164C9B" w:rsidDel="00835CE0">
            <w:rPr>
              <w:rFonts w:ascii="David" w:hAnsi="David" w:cs="David"/>
              <w:b/>
              <w:bCs/>
              <w:sz w:val="28"/>
              <w:szCs w:val="28"/>
              <w:rtl/>
              <w:rPrChange w:id="144" w:author="הילית אראל שכטר" w:date="2020-03-16T18:59:00Z">
                <w:rPr>
                  <w:b/>
                  <w:bCs/>
                  <w:sz w:val="28"/>
                  <w:szCs w:val="28"/>
                  <w:rtl/>
                </w:rPr>
              </w:rPrChange>
            </w:rPr>
            <w:delText>______________</w:delText>
          </w:r>
        </w:del>
      </w:ins>
    </w:p>
    <w:p w14:paraId="0D388214" w14:textId="5882DCDC" w:rsidR="00880AD3" w:rsidRPr="00164C9B" w:rsidRDefault="00880AD3" w:rsidP="00835CE0">
      <w:pPr>
        <w:bidi/>
        <w:rPr>
          <w:ins w:id="145" w:author="הילית אראל שכטר" w:date="2020-03-16T18:23:00Z"/>
          <w:rFonts w:ascii="David" w:hAnsi="David" w:cs="David"/>
          <w:b/>
          <w:bCs/>
          <w:sz w:val="28"/>
          <w:szCs w:val="28"/>
          <w:rPrChange w:id="146" w:author="הילית אראל שכטר" w:date="2020-03-16T18:59:00Z">
            <w:rPr>
              <w:ins w:id="147" w:author="הילית אראל שכטר" w:date="2020-03-16T18:23:00Z"/>
              <w:b/>
              <w:bCs/>
              <w:sz w:val="28"/>
              <w:szCs w:val="28"/>
              <w:rtl/>
            </w:rPr>
          </w:rPrChange>
        </w:rPr>
        <w:pPrChange w:id="148" w:author="Amos Baranes" w:date="2020-03-17T07:11:00Z">
          <w:pPr>
            <w:jc w:val="center"/>
          </w:pPr>
        </w:pPrChange>
      </w:pPr>
      <w:ins w:id="149" w:author="הילית אראל שכטר" w:date="2020-03-16T18:29:00Z">
        <w:r w:rsidRPr="00164C9B">
          <w:rPr>
            <w:rFonts w:ascii="David" w:hAnsi="David" w:cs="David" w:hint="eastAsia"/>
            <w:b/>
            <w:bCs/>
            <w:sz w:val="28"/>
            <w:szCs w:val="28"/>
            <w:rtl/>
            <w:rPrChange w:id="150" w:author="הילית אראל שכטר" w:date="2020-03-16T18:59:00Z">
              <w:rPr>
                <w:rFonts w:hint="eastAsia"/>
                <w:b/>
                <w:bCs/>
                <w:sz w:val="28"/>
                <w:szCs w:val="28"/>
                <w:rtl/>
              </w:rPr>
            </w:rPrChange>
          </w:rPr>
          <w:t>דוא</w:t>
        </w:r>
        <w:r w:rsidRPr="00164C9B">
          <w:rPr>
            <w:rFonts w:ascii="David" w:hAnsi="David" w:cs="David"/>
            <w:b/>
            <w:bCs/>
            <w:sz w:val="28"/>
            <w:szCs w:val="28"/>
            <w:rtl/>
            <w:rPrChange w:id="151" w:author="הילית אראל שכטר" w:date="2020-03-16T18:59:00Z">
              <w:rPr>
                <w:b/>
                <w:bCs/>
                <w:sz w:val="28"/>
                <w:szCs w:val="28"/>
                <w:rtl/>
              </w:rPr>
            </w:rPrChange>
          </w:rPr>
          <w:t>"ל:</w:t>
        </w:r>
        <w:del w:id="152" w:author="Amos Baranes" w:date="2020-03-17T07:11:00Z">
          <w:r w:rsidRPr="00164C9B" w:rsidDel="00835CE0">
            <w:rPr>
              <w:rFonts w:ascii="David" w:hAnsi="David" w:cs="David"/>
              <w:b/>
              <w:bCs/>
              <w:sz w:val="28"/>
              <w:szCs w:val="28"/>
              <w:rtl/>
              <w:rPrChange w:id="153" w:author="הילית אראל שכטר" w:date="2020-03-16T18:59:00Z">
                <w:rPr>
                  <w:b/>
                  <w:bCs/>
                  <w:sz w:val="28"/>
                  <w:szCs w:val="28"/>
                  <w:rtl/>
                </w:rPr>
              </w:rPrChange>
            </w:rPr>
            <w:delText>_____________</w:delText>
          </w:r>
        </w:del>
      </w:ins>
      <w:ins w:id="154" w:author="Amos Baranes" w:date="2020-03-17T07:11:00Z">
        <w:r w:rsidR="00835CE0">
          <w:rPr>
            <w:rFonts w:ascii="David" w:hAnsi="David" w:cs="David"/>
            <w:b/>
            <w:bCs/>
            <w:sz w:val="28"/>
            <w:szCs w:val="28"/>
          </w:rPr>
          <w:t>amos@drbaranes.com</w:t>
        </w:r>
      </w:ins>
      <w:ins w:id="155" w:author="Amos Baranes" w:date="2020-03-17T07:12:00Z">
        <w:r w:rsidR="00835CE0">
          <w:rPr>
            <w:rFonts w:ascii="David" w:hAnsi="David" w:cs="David"/>
            <w:b/>
            <w:bCs/>
            <w:sz w:val="28"/>
            <w:szCs w:val="28"/>
          </w:rPr>
          <w:t xml:space="preserve"> </w:t>
        </w:r>
      </w:ins>
      <w:ins w:id="156" w:author="Amos Baranes" w:date="2020-03-17T07:11:00Z">
        <w:r w:rsidR="00835CE0">
          <w:rPr>
            <w:rFonts w:ascii="David" w:hAnsi="David" w:cs="David"/>
            <w:b/>
            <w:bCs/>
            <w:sz w:val="28"/>
            <w:szCs w:val="28"/>
          </w:rPr>
          <w:t xml:space="preserve"> </w:t>
        </w:r>
      </w:ins>
    </w:p>
    <w:p w14:paraId="28CF1DB5" w14:textId="77777777" w:rsidR="00880AD3" w:rsidRPr="00880AD3" w:rsidRDefault="00880AD3" w:rsidP="00880AD3">
      <w:pPr>
        <w:jc w:val="center"/>
        <w:rPr>
          <w:ins w:id="157" w:author="הילית אראל שכטר" w:date="2020-03-16T18:23:00Z"/>
          <w:b/>
          <w:bCs/>
          <w:sz w:val="28"/>
          <w:szCs w:val="28"/>
          <w:rtl/>
        </w:rPr>
      </w:pPr>
    </w:p>
    <w:p w14:paraId="2CB38105" w14:textId="77777777" w:rsidR="00880AD3" w:rsidRPr="00880AD3" w:rsidRDefault="00880AD3">
      <w:pPr>
        <w:bidi/>
        <w:rPr>
          <w:ins w:id="158" w:author="הילית אראל שכטר" w:date="2020-03-16T18:23:00Z"/>
          <w:rFonts w:ascii="David" w:hAnsi="David" w:cs="David"/>
          <w:b/>
          <w:bCs/>
          <w:sz w:val="24"/>
          <w:szCs w:val="24"/>
          <w:rtl/>
          <w:rPrChange w:id="159" w:author="הילית אראל שכטר" w:date="2020-03-16T18:33:00Z">
            <w:rPr>
              <w:ins w:id="160" w:author="הילית אראל שכטר" w:date="2020-03-16T18:23:00Z"/>
              <w:b/>
              <w:bCs/>
              <w:sz w:val="28"/>
              <w:szCs w:val="28"/>
              <w:rtl/>
            </w:rPr>
          </w:rPrChange>
        </w:rPr>
        <w:pPrChange w:id="161" w:author="הילית אראל שכטר" w:date="2020-03-16T18:32:00Z">
          <w:pPr>
            <w:jc w:val="center"/>
          </w:pPr>
        </w:pPrChange>
      </w:pPr>
      <w:ins w:id="162" w:author="הילית אראל שכטר" w:date="2020-03-16T18:23:00Z">
        <w:r w:rsidRPr="00880AD3">
          <w:rPr>
            <w:rFonts w:ascii="David" w:hAnsi="David" w:cs="David"/>
            <w:b/>
            <w:bCs/>
            <w:sz w:val="24"/>
            <w:szCs w:val="24"/>
            <w:rtl/>
            <w:rPrChange w:id="163" w:author="הילית אראל שכטר" w:date="2020-03-16T18:33:00Z">
              <w:rPr>
                <w:rFonts w:cs="Arial"/>
                <w:b/>
                <w:bCs/>
                <w:sz w:val="28"/>
                <w:szCs w:val="28"/>
                <w:rtl/>
              </w:rPr>
            </w:rPrChange>
          </w:rPr>
          <w:t>ידוע לי, ומוסכם עליי, כי חוות דעתי זו תוגש במסגרת ההליך המשפטי בין הצדדים</w:t>
        </w:r>
        <w:r w:rsidRPr="00880AD3">
          <w:rPr>
            <w:rFonts w:ascii="David" w:hAnsi="David" w:cs="David"/>
            <w:b/>
            <w:bCs/>
            <w:sz w:val="24"/>
            <w:szCs w:val="24"/>
            <w:rPrChange w:id="164" w:author="הילית אראל שכטר" w:date="2020-03-16T18:33:00Z">
              <w:rPr>
                <w:b/>
                <w:bCs/>
                <w:sz w:val="28"/>
                <w:szCs w:val="28"/>
              </w:rPr>
            </w:rPrChange>
          </w:rPr>
          <w:t xml:space="preserve">. </w:t>
        </w:r>
      </w:ins>
    </w:p>
    <w:p w14:paraId="7D69759A" w14:textId="15C685BA" w:rsidR="00880AD3" w:rsidRDefault="00880AD3">
      <w:pPr>
        <w:bidi/>
        <w:jc w:val="both"/>
        <w:rPr>
          <w:ins w:id="165" w:author="הילית אראל שכטר" w:date="2020-03-16T18:33:00Z"/>
          <w:b/>
          <w:bCs/>
          <w:sz w:val="28"/>
          <w:szCs w:val="28"/>
          <w:rtl/>
        </w:rPr>
        <w:pPrChange w:id="166" w:author="הילית אראל שכטר" w:date="2020-03-16T18:59:00Z">
          <w:pPr>
            <w:bidi/>
          </w:pPr>
        </w:pPrChange>
      </w:pPr>
      <w:ins w:id="167" w:author="הילית אראל שכטר" w:date="2020-03-16T18:23:00Z">
        <w:r w:rsidRPr="00880AD3">
          <w:rPr>
            <w:rFonts w:ascii="David" w:hAnsi="David" w:cs="David"/>
            <w:b/>
            <w:bCs/>
            <w:sz w:val="24"/>
            <w:szCs w:val="24"/>
            <w:rtl/>
            <w:rPrChange w:id="168" w:author="הילית אראל שכטר" w:date="2020-03-16T18:33:00Z">
              <w:rPr>
                <w:rFonts w:cs="Arial"/>
                <w:b/>
                <w:bCs/>
                <w:sz w:val="28"/>
                <w:szCs w:val="28"/>
                <w:rtl/>
              </w:rPr>
            </w:rPrChange>
          </w:rPr>
          <w:t>אני נותן חוות דעתי זו במקום עדות בבית המשפט, ואני מצהיר בזאת, כי ידוע לי היטב שלעניין הוראות החוק הפלילי בדבר עדות שקר בשבועה בבית המשפט, דין חוות דעתי זו, כשהיא חתומה על ידי, כדין עדות בשבועה שנתתי בבית משפט</w:t>
        </w:r>
        <w:r w:rsidRPr="00880AD3">
          <w:rPr>
            <w:b/>
            <w:bCs/>
            <w:sz w:val="28"/>
            <w:szCs w:val="28"/>
          </w:rPr>
          <w:t>.</w:t>
        </w:r>
      </w:ins>
    </w:p>
    <w:p w14:paraId="6BF0DE4B" w14:textId="77777777" w:rsidR="00880AD3" w:rsidRPr="00880AD3" w:rsidRDefault="00880AD3" w:rsidP="00880AD3">
      <w:pPr>
        <w:bidi/>
        <w:spacing w:before="120" w:after="120" w:line="276" w:lineRule="auto"/>
        <w:rPr>
          <w:ins w:id="169" w:author="הילית אראל שכטר" w:date="2020-03-16T18:33:00Z"/>
          <w:rFonts w:ascii="Times New Roman" w:eastAsia="Times New Roman" w:hAnsi="Times New Roman" w:cs="David"/>
          <w:rtl/>
          <w:lang w:eastAsia="he-IL"/>
        </w:rPr>
      </w:pPr>
    </w:p>
    <w:p w14:paraId="3F52634E" w14:textId="0991F5E6" w:rsidR="00880AD3" w:rsidRPr="00880AD3" w:rsidRDefault="00880AD3" w:rsidP="00835CE0">
      <w:pPr>
        <w:bidi/>
        <w:spacing w:before="120" w:after="120" w:line="276" w:lineRule="auto"/>
        <w:rPr>
          <w:ins w:id="170" w:author="הילית אראל שכטר" w:date="2020-03-16T18:33:00Z"/>
          <w:rFonts w:ascii="Times New Roman" w:eastAsia="Times New Roman" w:hAnsi="Times New Roman" w:cs="David"/>
          <w:sz w:val="24"/>
          <w:szCs w:val="24"/>
          <w:rtl/>
          <w:lang w:eastAsia="he-IL"/>
        </w:rPr>
        <w:pPrChange w:id="171" w:author="Amos Baranes" w:date="2020-03-17T07:12:00Z">
          <w:pPr>
            <w:bidi/>
            <w:spacing w:before="120" w:after="120" w:line="276" w:lineRule="auto"/>
          </w:pPr>
        </w:pPrChange>
      </w:pPr>
      <w:ins w:id="172" w:author="הילית אראל שכטר" w:date="2020-03-16T18:33:00Z">
        <w:r w:rsidRPr="00880AD3">
          <w:rPr>
            <w:rFonts w:ascii="Times New Roman" w:eastAsia="Times New Roman" w:hAnsi="Times New Roman" w:cs="David" w:hint="cs"/>
            <w:rtl/>
            <w:lang w:eastAsia="he-IL"/>
          </w:rPr>
          <w:t xml:space="preserve">היום, ה- </w:t>
        </w:r>
        <w:del w:id="173" w:author="Amos Baranes" w:date="2020-03-17T07:12:00Z">
          <w:r w:rsidRPr="00880AD3" w:rsidDel="00835CE0">
            <w:rPr>
              <w:rFonts w:ascii="Times New Roman" w:eastAsia="Times New Roman" w:hAnsi="Times New Roman" w:cs="David" w:hint="cs"/>
              <w:rtl/>
              <w:lang w:eastAsia="he-IL"/>
            </w:rPr>
            <w:delText>__</w:delText>
          </w:r>
        </w:del>
      </w:ins>
      <w:ins w:id="174" w:author="Amos Baranes" w:date="2020-03-17T07:12:00Z">
        <w:r w:rsidR="00835CE0">
          <w:rPr>
            <w:rFonts w:ascii="Times New Roman" w:eastAsia="Times New Roman" w:hAnsi="Times New Roman" w:cs="David"/>
            <w:lang w:eastAsia="he-IL"/>
          </w:rPr>
          <w:t>17</w:t>
        </w:r>
      </w:ins>
      <w:ins w:id="175" w:author="הילית אראל שכטר" w:date="2020-03-16T18:33:00Z">
        <w:r w:rsidRPr="00880AD3">
          <w:rPr>
            <w:rFonts w:ascii="Times New Roman" w:eastAsia="Times New Roman" w:hAnsi="Times New Roman" w:cs="David" w:hint="cs"/>
            <w:rtl/>
            <w:lang w:eastAsia="he-IL"/>
          </w:rPr>
          <w:t xml:space="preserve"> </w:t>
        </w:r>
        <w:r>
          <w:rPr>
            <w:rFonts w:ascii="Times New Roman" w:eastAsia="Times New Roman" w:hAnsi="Times New Roman" w:cs="David" w:hint="cs"/>
            <w:rtl/>
            <w:lang w:eastAsia="he-IL"/>
          </w:rPr>
          <w:t>במרץ</w:t>
        </w:r>
        <w:r w:rsidRPr="00880AD3">
          <w:rPr>
            <w:rFonts w:ascii="Times New Roman" w:eastAsia="Times New Roman" w:hAnsi="Times New Roman" w:cs="David" w:hint="cs"/>
            <w:rtl/>
            <w:lang w:eastAsia="he-IL"/>
          </w:rPr>
          <w:t xml:space="preserve"> </w:t>
        </w:r>
        <w:r>
          <w:rPr>
            <w:rFonts w:ascii="Times New Roman" w:eastAsia="Times New Roman" w:hAnsi="Times New Roman" w:cs="David" w:hint="cs"/>
            <w:rtl/>
            <w:lang w:eastAsia="he-IL"/>
          </w:rPr>
          <w:t>2020</w:t>
        </w:r>
      </w:ins>
      <w:ins w:id="176" w:author="הילית אראל שכטר" w:date="2020-03-16T18:34:00Z">
        <w:r>
          <w:rPr>
            <w:rFonts w:ascii="Times New Roman" w:eastAsia="Times New Roman" w:hAnsi="Times New Roman" w:cs="David" w:hint="cs"/>
            <w:sz w:val="24"/>
            <w:szCs w:val="24"/>
            <w:rtl/>
            <w:lang w:eastAsia="he-IL"/>
          </w:rPr>
          <w:t xml:space="preserve">  </w:t>
        </w:r>
      </w:ins>
      <w:ins w:id="177" w:author="הילית אראל שכטר" w:date="2020-03-16T18:33:00Z">
        <w:r w:rsidRPr="00880AD3">
          <w:rPr>
            <w:rFonts w:ascii="Times New Roman" w:eastAsia="Times New Roman" w:hAnsi="Times New Roman" w:cs="David" w:hint="cs"/>
            <w:sz w:val="24"/>
            <w:szCs w:val="24"/>
            <w:rtl/>
            <w:lang w:eastAsia="he-IL"/>
          </w:rPr>
          <w:tab/>
        </w:r>
        <w:r>
          <w:rPr>
            <w:rFonts w:ascii="Times New Roman" w:eastAsia="Times New Roman" w:hAnsi="Times New Roman" w:cs="David" w:hint="cs"/>
            <w:sz w:val="24"/>
            <w:szCs w:val="24"/>
            <w:rtl/>
            <w:lang w:eastAsia="he-IL"/>
          </w:rPr>
          <w:t xml:space="preserve">                                                                         </w:t>
        </w:r>
      </w:ins>
      <w:ins w:id="178" w:author="הילית אראל שכטר" w:date="2020-03-16T18:34:00Z">
        <w:r>
          <w:rPr>
            <w:rFonts w:ascii="Times New Roman" w:eastAsia="Times New Roman" w:hAnsi="Times New Roman" w:cs="David" w:hint="cs"/>
            <w:sz w:val="24"/>
            <w:szCs w:val="24"/>
            <w:rtl/>
            <w:lang w:eastAsia="he-IL"/>
          </w:rPr>
          <w:t xml:space="preserve">               </w:t>
        </w:r>
      </w:ins>
      <w:ins w:id="179" w:author="הילית אראל שכטר" w:date="2020-03-16T18:33:00Z">
        <w:r w:rsidRPr="00880AD3">
          <w:rPr>
            <w:rFonts w:ascii="Times New Roman" w:eastAsia="Times New Roman" w:hAnsi="Times New Roman" w:cs="David" w:hint="cs"/>
            <w:sz w:val="24"/>
            <w:szCs w:val="24"/>
            <w:rtl/>
            <w:lang w:eastAsia="he-IL"/>
          </w:rPr>
          <w:t>__________________</w:t>
        </w:r>
      </w:ins>
    </w:p>
    <w:p w14:paraId="56B8770F" w14:textId="4B044282" w:rsidR="00880AD3" w:rsidRPr="00880AD3" w:rsidRDefault="00880AD3">
      <w:pPr>
        <w:bidi/>
        <w:spacing w:before="120" w:after="120" w:line="276" w:lineRule="auto"/>
        <w:jc w:val="both"/>
        <w:rPr>
          <w:ins w:id="180" w:author="הילית אראל שכטר" w:date="2020-03-16T18:33:00Z"/>
          <w:rFonts w:ascii="Times New Roman" w:eastAsia="Times New Roman" w:hAnsi="Times New Roman" w:cs="David"/>
          <w:sz w:val="24"/>
          <w:szCs w:val="24"/>
          <w:rtl/>
          <w:lang w:eastAsia="he-IL"/>
        </w:rPr>
        <w:pPrChange w:id="181" w:author="הילית אראל שכטר" w:date="2020-03-16T18:33:00Z">
          <w:pPr>
            <w:bidi/>
            <w:spacing w:before="120" w:after="120" w:line="276" w:lineRule="auto"/>
            <w:jc w:val="both"/>
          </w:pPr>
        </w:pPrChange>
      </w:pPr>
      <w:ins w:id="182" w:author="הילית אראל שכטר" w:date="2020-03-16T18:33:00Z">
        <w:r w:rsidRPr="00880AD3">
          <w:rPr>
            <w:rFonts w:ascii="Times New Roman" w:eastAsia="Times New Roman" w:hAnsi="Times New Roman" w:cs="David" w:hint="cs"/>
            <w:sz w:val="24"/>
            <w:szCs w:val="24"/>
            <w:rtl/>
            <w:lang w:eastAsia="he-IL"/>
          </w:rPr>
          <w:tab/>
        </w:r>
        <w:r w:rsidRPr="00880AD3">
          <w:rPr>
            <w:rFonts w:ascii="Times New Roman" w:eastAsia="Times New Roman" w:hAnsi="Times New Roman" w:cs="David" w:hint="cs"/>
            <w:sz w:val="24"/>
            <w:szCs w:val="24"/>
            <w:rtl/>
            <w:lang w:eastAsia="he-IL"/>
          </w:rPr>
          <w:tab/>
        </w:r>
        <w:r w:rsidRPr="00880AD3">
          <w:rPr>
            <w:rFonts w:ascii="Times New Roman" w:eastAsia="Times New Roman" w:hAnsi="Times New Roman" w:cs="David" w:hint="cs"/>
            <w:sz w:val="24"/>
            <w:szCs w:val="24"/>
            <w:rtl/>
            <w:lang w:eastAsia="he-IL"/>
          </w:rPr>
          <w:tab/>
        </w:r>
        <w:r w:rsidRPr="00880AD3">
          <w:rPr>
            <w:rFonts w:ascii="Times New Roman" w:eastAsia="Times New Roman" w:hAnsi="Times New Roman" w:cs="David" w:hint="cs"/>
            <w:sz w:val="24"/>
            <w:szCs w:val="24"/>
            <w:rtl/>
            <w:lang w:eastAsia="he-IL"/>
          </w:rPr>
          <w:tab/>
        </w:r>
        <w:r w:rsidRPr="00880AD3">
          <w:rPr>
            <w:rFonts w:ascii="Times New Roman" w:eastAsia="Times New Roman" w:hAnsi="Times New Roman" w:cs="David" w:hint="cs"/>
            <w:sz w:val="24"/>
            <w:szCs w:val="24"/>
            <w:rtl/>
            <w:lang w:eastAsia="he-IL"/>
          </w:rPr>
          <w:tab/>
        </w:r>
        <w:r w:rsidRPr="00880AD3">
          <w:rPr>
            <w:rFonts w:ascii="Times New Roman" w:eastAsia="Times New Roman" w:hAnsi="Times New Roman" w:cs="David" w:hint="cs"/>
            <w:sz w:val="24"/>
            <w:szCs w:val="24"/>
            <w:rtl/>
            <w:lang w:eastAsia="he-IL"/>
          </w:rPr>
          <w:tab/>
        </w:r>
        <w:r w:rsidRPr="00880AD3">
          <w:rPr>
            <w:rFonts w:ascii="Times New Roman" w:eastAsia="Times New Roman" w:hAnsi="Times New Roman" w:cs="David" w:hint="cs"/>
            <w:sz w:val="24"/>
            <w:szCs w:val="24"/>
            <w:rtl/>
            <w:lang w:eastAsia="he-IL"/>
          </w:rPr>
          <w:tab/>
        </w:r>
        <w:r w:rsidRPr="00880AD3">
          <w:rPr>
            <w:rFonts w:ascii="Times New Roman" w:eastAsia="Times New Roman" w:hAnsi="Times New Roman" w:cs="David" w:hint="cs"/>
            <w:sz w:val="24"/>
            <w:szCs w:val="24"/>
            <w:rtl/>
            <w:lang w:eastAsia="he-IL"/>
          </w:rPr>
          <w:tab/>
        </w:r>
        <w:r w:rsidRPr="00880AD3">
          <w:rPr>
            <w:rFonts w:ascii="Times New Roman" w:eastAsia="Times New Roman" w:hAnsi="Times New Roman" w:cs="David" w:hint="cs"/>
            <w:sz w:val="24"/>
            <w:szCs w:val="24"/>
            <w:rtl/>
            <w:lang w:eastAsia="he-IL"/>
          </w:rPr>
          <w:tab/>
        </w:r>
        <w:r>
          <w:rPr>
            <w:rFonts w:ascii="Times New Roman" w:eastAsia="Times New Roman" w:hAnsi="Times New Roman" w:cs="David" w:hint="cs"/>
            <w:sz w:val="24"/>
            <w:szCs w:val="24"/>
            <w:rtl/>
            <w:lang w:eastAsia="he-IL"/>
          </w:rPr>
          <w:t xml:space="preserve">              ד"ר עמוס ברנס</w:t>
        </w:r>
      </w:ins>
    </w:p>
    <w:p w14:paraId="5A3D6AA4" w14:textId="77777777" w:rsidR="00880AD3" w:rsidRDefault="00880AD3">
      <w:pPr>
        <w:bidi/>
        <w:rPr>
          <w:ins w:id="183" w:author="Amos Baranes" w:date="2020-03-20T03:49:00Z"/>
          <w:b/>
          <w:bCs/>
          <w:sz w:val="28"/>
          <w:szCs w:val="28"/>
        </w:rPr>
        <w:pPrChange w:id="184" w:author="הילית אראל שכטר" w:date="2020-03-16T18:33:00Z">
          <w:pPr>
            <w:jc w:val="center"/>
          </w:pPr>
        </w:pPrChange>
      </w:pPr>
    </w:p>
    <w:p w14:paraId="225CF7A9" w14:textId="3786169B" w:rsidR="00D856EF" w:rsidRDefault="00D856EF">
      <w:pPr>
        <w:rPr>
          <w:ins w:id="185" w:author="Amos Baranes" w:date="2020-03-20T03:50:00Z"/>
          <w:b/>
          <w:bCs/>
          <w:sz w:val="28"/>
          <w:szCs w:val="28"/>
        </w:rPr>
      </w:pPr>
      <w:ins w:id="186" w:author="Amos Baranes" w:date="2020-03-20T03:50:00Z">
        <w:r>
          <w:rPr>
            <w:b/>
            <w:bCs/>
            <w:sz w:val="28"/>
            <w:szCs w:val="28"/>
          </w:rPr>
          <w:br w:type="page"/>
        </w:r>
      </w:ins>
    </w:p>
    <w:p w14:paraId="2E1E0D2B" w14:textId="77777777" w:rsidR="00C83C80" w:rsidRPr="00880AD3" w:rsidDel="0006396B" w:rsidRDefault="00C83C80" w:rsidP="00C83C80">
      <w:pPr>
        <w:bidi/>
        <w:rPr>
          <w:ins w:id="187" w:author="הילית אראל שכטר" w:date="2020-03-16T18:23:00Z"/>
          <w:del w:id="188" w:author="Amos Baranes" w:date="2020-03-17T17:22:00Z"/>
          <w:b/>
          <w:bCs/>
          <w:sz w:val="28"/>
          <w:szCs w:val="28"/>
          <w:rtl/>
        </w:rPr>
        <w:pPrChange w:id="189" w:author="Amos Baranes" w:date="2020-03-17T15:41:00Z">
          <w:pPr>
            <w:jc w:val="center"/>
          </w:pPr>
        </w:pPrChange>
      </w:pPr>
    </w:p>
    <w:p w14:paraId="735CA87B" w14:textId="4E544A89" w:rsidR="00C0630A" w:rsidRDefault="00C0630A" w:rsidP="00C0630A">
      <w:pPr>
        <w:jc w:val="right"/>
        <w:rPr>
          <w:ins w:id="190" w:author="הילית אראל שכטר" w:date="2020-03-16T18:36:00Z"/>
          <w:rFonts w:ascii="David" w:hAnsi="David" w:cs="David"/>
          <w:b/>
          <w:bCs/>
          <w:sz w:val="28"/>
          <w:szCs w:val="28"/>
          <w:rtl/>
        </w:rPr>
      </w:pPr>
      <w:ins w:id="191" w:author="הילית אראל שכטר" w:date="2020-03-16T18:34:00Z">
        <w:r w:rsidRPr="00C0630A">
          <w:rPr>
            <w:rFonts w:ascii="David" w:hAnsi="David" w:cs="David"/>
            <w:b/>
            <w:bCs/>
            <w:sz w:val="28"/>
            <w:szCs w:val="28"/>
            <w:rtl/>
            <w:rPrChange w:id="192" w:author="הילית אראל שכטר" w:date="2020-03-16T18:35:00Z">
              <w:rPr>
                <w:rFonts w:cs="Arial"/>
                <w:b/>
                <w:bCs/>
                <w:sz w:val="28"/>
                <w:szCs w:val="28"/>
                <w:rtl/>
              </w:rPr>
            </w:rPrChange>
          </w:rPr>
          <w:t>אלה פרטי השכלתי והכשרתי:</w:t>
        </w:r>
      </w:ins>
    </w:p>
    <w:p w14:paraId="35DFAFB3" w14:textId="169FA168" w:rsidR="00D856EF" w:rsidRPr="00566C3A" w:rsidRDefault="00D856EF" w:rsidP="00D856EF">
      <w:pPr>
        <w:pStyle w:val="Achievement"/>
        <w:numPr>
          <w:ilvl w:val="0"/>
          <w:numId w:val="22"/>
        </w:numPr>
        <w:bidi/>
        <w:rPr>
          <w:ins w:id="193" w:author="Amos Baranes" w:date="2020-03-20T03:48:00Z"/>
          <w:rFonts w:asciiTheme="majorBidi" w:hAnsiTheme="majorBidi" w:cstheme="majorBidi"/>
          <w:sz w:val="24"/>
          <w:szCs w:val="24"/>
          <w:lang w:bidi="he-IL"/>
        </w:rPr>
        <w:pPrChange w:id="194" w:author="Amos Baranes" w:date="2020-03-20T03:54:00Z">
          <w:pPr>
            <w:pStyle w:val="Achievement"/>
            <w:numPr>
              <w:numId w:val="22"/>
            </w:numPr>
            <w:bidi/>
            <w:ind w:right="245"/>
          </w:pPr>
        </w:pPrChange>
      </w:pPr>
      <w:ins w:id="195" w:author="Amos Baranes" w:date="2020-03-20T03:48:00Z">
        <w:r w:rsidRPr="00566C3A">
          <w:rPr>
            <w:rFonts w:asciiTheme="majorBidi" w:hAnsiTheme="majorBidi" w:cstheme="majorBidi"/>
            <w:sz w:val="24"/>
            <w:szCs w:val="24"/>
            <w:lang w:bidi="he-IL"/>
          </w:rPr>
          <w:t>PhD</w:t>
        </w:r>
        <w:r w:rsidRPr="00566C3A">
          <w:rPr>
            <w:rFonts w:asciiTheme="majorBidi" w:hAnsiTheme="majorBidi" w:cstheme="majorBidi"/>
            <w:sz w:val="24"/>
            <w:szCs w:val="24"/>
            <w:rtl/>
            <w:lang w:bidi="he-IL"/>
          </w:rPr>
          <w:t xml:space="preserve"> </w:t>
        </w:r>
      </w:ins>
      <w:ins w:id="196" w:author="Amos Baranes" w:date="2020-03-20T03:54:00Z">
        <w:r>
          <w:rPr>
            <w:rFonts w:asciiTheme="majorBidi" w:hAnsiTheme="majorBidi" w:cstheme="majorBidi" w:hint="cs"/>
            <w:sz w:val="24"/>
            <w:szCs w:val="24"/>
            <w:rtl/>
            <w:lang w:bidi="he-IL"/>
          </w:rPr>
          <w:t>מ</w:t>
        </w:r>
      </w:ins>
      <w:ins w:id="197" w:author="Amos Baranes" w:date="2020-03-20T03:48:00Z">
        <w:r w:rsidRPr="00566C3A">
          <w:rPr>
            <w:rFonts w:asciiTheme="majorBidi" w:hAnsiTheme="majorBidi" w:cstheme="majorBidi"/>
            <w:sz w:val="24"/>
            <w:szCs w:val="24"/>
            <w:rtl/>
            <w:lang w:bidi="he-IL"/>
          </w:rPr>
          <w:t>אוניברסיטת שיקגו</w:t>
        </w:r>
      </w:ins>
    </w:p>
    <w:p w14:paraId="61642EDB" w14:textId="7D049E04" w:rsidR="00D856EF" w:rsidRPr="00566C3A" w:rsidRDefault="00D856EF" w:rsidP="00D856EF">
      <w:pPr>
        <w:pStyle w:val="Achievement"/>
        <w:numPr>
          <w:ilvl w:val="0"/>
          <w:numId w:val="22"/>
        </w:numPr>
        <w:bidi/>
        <w:rPr>
          <w:ins w:id="198" w:author="Amos Baranes" w:date="2020-03-20T03:48:00Z"/>
          <w:rFonts w:asciiTheme="majorBidi" w:hAnsiTheme="majorBidi" w:cstheme="majorBidi"/>
          <w:sz w:val="24"/>
          <w:szCs w:val="24"/>
          <w:lang w:bidi="he-IL"/>
        </w:rPr>
        <w:pPrChange w:id="199" w:author="Amos Baranes" w:date="2020-03-20T03:51:00Z">
          <w:pPr>
            <w:pStyle w:val="Achievement"/>
            <w:numPr>
              <w:numId w:val="22"/>
            </w:numPr>
            <w:bidi/>
            <w:ind w:right="245"/>
          </w:pPr>
        </w:pPrChange>
      </w:pPr>
      <w:ins w:id="200" w:author="Amos Baranes" w:date="2020-03-20T03:48:00Z">
        <w:r w:rsidRPr="00566C3A">
          <w:rPr>
            <w:rFonts w:asciiTheme="majorBidi" w:hAnsiTheme="majorBidi" w:cstheme="majorBidi"/>
            <w:sz w:val="24"/>
            <w:szCs w:val="24"/>
            <w:rtl/>
            <w:lang w:bidi="he-IL"/>
          </w:rPr>
          <w:t xml:space="preserve">רו"ח </w:t>
        </w:r>
      </w:ins>
      <w:ins w:id="201" w:author="Amos Baranes" w:date="2020-03-20T03:50:00Z">
        <w:r>
          <w:rPr>
            <w:rFonts w:asciiTheme="majorBidi" w:hAnsiTheme="majorBidi" w:cstheme="majorBidi" w:hint="cs"/>
            <w:sz w:val="24"/>
            <w:szCs w:val="24"/>
            <w:rtl/>
            <w:lang w:bidi="he-IL"/>
          </w:rPr>
          <w:t>(</w:t>
        </w:r>
      </w:ins>
      <w:ins w:id="202" w:author="Amos Baranes" w:date="2020-03-20T03:51:00Z">
        <w:r>
          <w:rPr>
            <w:rFonts w:asciiTheme="majorBidi" w:hAnsiTheme="majorBidi" w:cstheme="majorBidi" w:hint="cs"/>
            <w:sz w:val="24"/>
            <w:szCs w:val="24"/>
            <w:lang w:bidi="he-IL"/>
          </w:rPr>
          <w:t>USA</w:t>
        </w:r>
      </w:ins>
      <w:ins w:id="203" w:author="Amos Baranes" w:date="2020-03-20T03:50:00Z">
        <w:r>
          <w:rPr>
            <w:rFonts w:asciiTheme="majorBidi" w:hAnsiTheme="majorBidi" w:cstheme="majorBidi" w:hint="cs"/>
            <w:sz w:val="24"/>
            <w:szCs w:val="24"/>
            <w:rtl/>
            <w:lang w:bidi="he-IL"/>
          </w:rPr>
          <w:t>)</w:t>
        </w:r>
      </w:ins>
      <w:ins w:id="204" w:author="Amos Baranes" w:date="2020-03-20T03:48:00Z">
        <w:r w:rsidRPr="00566C3A">
          <w:rPr>
            <w:rFonts w:asciiTheme="majorBidi" w:hAnsiTheme="majorBidi" w:cstheme="majorBidi"/>
            <w:sz w:val="24"/>
            <w:szCs w:val="24"/>
            <w:lang w:bidi="he-IL"/>
          </w:rPr>
          <w:t xml:space="preserve"> </w:t>
        </w:r>
      </w:ins>
    </w:p>
    <w:p w14:paraId="5B6676AD" w14:textId="77777777" w:rsidR="00D856EF" w:rsidRPr="00566C3A" w:rsidRDefault="00D856EF" w:rsidP="00D856EF">
      <w:pPr>
        <w:pStyle w:val="Achievement"/>
        <w:numPr>
          <w:ilvl w:val="0"/>
          <w:numId w:val="22"/>
        </w:numPr>
        <w:bidi/>
        <w:rPr>
          <w:ins w:id="205" w:author="Amos Baranes" w:date="2020-03-20T03:48:00Z"/>
          <w:rFonts w:asciiTheme="majorBidi" w:hAnsiTheme="majorBidi" w:cstheme="majorBidi"/>
          <w:sz w:val="24"/>
          <w:szCs w:val="24"/>
          <w:rtl/>
          <w:lang w:bidi="he-IL"/>
        </w:rPr>
      </w:pPr>
      <w:ins w:id="206" w:author="Amos Baranes" w:date="2020-03-20T03:48:00Z">
        <w:r w:rsidRPr="00566C3A">
          <w:rPr>
            <w:rFonts w:asciiTheme="majorBidi" w:hAnsiTheme="majorBidi" w:cstheme="majorBidi"/>
            <w:sz w:val="24"/>
            <w:szCs w:val="24"/>
            <w:lang w:bidi="he-IL"/>
          </w:rPr>
          <w:t>BA</w:t>
        </w:r>
        <w:r w:rsidRPr="00566C3A">
          <w:rPr>
            <w:rFonts w:asciiTheme="majorBidi" w:hAnsiTheme="majorBidi" w:cstheme="majorBidi"/>
            <w:sz w:val="24"/>
            <w:szCs w:val="24"/>
            <w:rtl/>
            <w:lang w:bidi="he-IL"/>
          </w:rPr>
          <w:t xml:space="preserve"> חשבונאות וכלכלה (בהצטיינות), האוניברסיטה העברית, ירושלים</w:t>
        </w:r>
      </w:ins>
    </w:p>
    <w:p w14:paraId="6BBB053B" w14:textId="04FFDED6" w:rsidR="00C0630A" w:rsidRPr="001306F3" w:rsidDel="00D856EF" w:rsidRDefault="00C0630A" w:rsidP="00D856EF">
      <w:pPr>
        <w:pStyle w:val="ListParagraph"/>
        <w:numPr>
          <w:ilvl w:val="0"/>
          <w:numId w:val="22"/>
        </w:numPr>
        <w:bidi/>
        <w:spacing w:after="0"/>
        <w:rPr>
          <w:ins w:id="207" w:author="הילית אראל שכטר" w:date="2020-03-16T18:36:00Z"/>
          <w:del w:id="208" w:author="Amos Baranes" w:date="2020-03-20T03:54:00Z"/>
          <w:rFonts w:ascii="David" w:hAnsi="David" w:cs="David"/>
          <w:b/>
          <w:bCs/>
          <w:sz w:val="24"/>
          <w:szCs w:val="24"/>
          <w:rPrChange w:id="209" w:author="הילית אראל שכטר" w:date="2020-03-16T20:13:00Z">
            <w:rPr>
              <w:ins w:id="210" w:author="הילית אראל שכטר" w:date="2020-03-16T18:36:00Z"/>
              <w:del w:id="211" w:author="Amos Baranes" w:date="2020-03-20T03:54:00Z"/>
              <w:rFonts w:ascii="David" w:hAnsi="David" w:cs="David"/>
              <w:b/>
              <w:bCs/>
              <w:sz w:val="28"/>
              <w:szCs w:val="28"/>
            </w:rPr>
          </w:rPrChange>
        </w:rPr>
        <w:pPrChange w:id="212" w:author="Amos Baranes" w:date="2020-03-20T03:54:00Z">
          <w:pPr>
            <w:pStyle w:val="ListParagraph"/>
            <w:numPr>
              <w:numId w:val="22"/>
            </w:numPr>
            <w:bidi/>
            <w:ind w:hanging="360"/>
          </w:pPr>
        </w:pPrChange>
      </w:pPr>
      <w:ins w:id="213" w:author="הילית אראל שכטר" w:date="2020-03-16T18:36:00Z">
        <w:del w:id="214" w:author="Amos Baranes" w:date="2020-03-20T03:48:00Z">
          <w:r w:rsidRPr="001306F3" w:rsidDel="00D856EF">
            <w:rPr>
              <w:rFonts w:ascii="David" w:hAnsi="David" w:cs="David" w:hint="eastAsia"/>
              <w:b/>
              <w:bCs/>
              <w:sz w:val="24"/>
              <w:szCs w:val="24"/>
              <w:rtl/>
              <w:rPrChange w:id="215" w:author="הילית אראל שכטר" w:date="2020-03-16T20:13:00Z">
                <w:rPr>
                  <w:rFonts w:ascii="David" w:hAnsi="David" w:cs="David" w:hint="eastAsia"/>
                  <w:b/>
                  <w:bCs/>
                  <w:sz w:val="28"/>
                  <w:szCs w:val="28"/>
                  <w:rtl/>
                </w:rPr>
              </w:rPrChange>
            </w:rPr>
            <w:delText>א</w:delText>
          </w:r>
        </w:del>
      </w:ins>
    </w:p>
    <w:p w14:paraId="50FF7CB5" w14:textId="7D225EF4" w:rsidR="00D856EF" w:rsidRPr="00D856EF" w:rsidDel="00D856EF" w:rsidRDefault="00C0630A" w:rsidP="00D856EF">
      <w:pPr>
        <w:pStyle w:val="ListParagraph"/>
        <w:numPr>
          <w:ilvl w:val="0"/>
          <w:numId w:val="22"/>
        </w:numPr>
        <w:bidi/>
        <w:spacing w:after="0"/>
        <w:rPr>
          <w:ins w:id="216" w:author="הילית אראל שכטר" w:date="2020-03-16T18:36:00Z"/>
          <w:del w:id="217" w:author="Amos Baranes" w:date="2020-03-20T03:54:00Z"/>
          <w:rFonts w:ascii="David" w:hAnsi="David" w:cs="David"/>
          <w:b/>
          <w:bCs/>
          <w:sz w:val="24"/>
          <w:szCs w:val="24"/>
          <w:rPrChange w:id="218" w:author="Amos Baranes" w:date="2020-03-20T03:54:00Z">
            <w:rPr>
              <w:ins w:id="219" w:author="הילית אראל שכטר" w:date="2020-03-16T18:36:00Z"/>
              <w:del w:id="220" w:author="Amos Baranes" w:date="2020-03-20T03:54:00Z"/>
              <w:rFonts w:ascii="David" w:hAnsi="David" w:cs="David"/>
              <w:b/>
              <w:bCs/>
              <w:sz w:val="28"/>
              <w:szCs w:val="28"/>
            </w:rPr>
          </w:rPrChange>
        </w:rPr>
        <w:pPrChange w:id="221" w:author="Amos Baranes" w:date="2020-03-20T03:54:00Z">
          <w:pPr>
            <w:pStyle w:val="ListParagraph"/>
            <w:numPr>
              <w:numId w:val="22"/>
            </w:numPr>
            <w:bidi/>
            <w:ind w:hanging="360"/>
          </w:pPr>
        </w:pPrChange>
      </w:pPr>
      <w:ins w:id="222" w:author="הילית אראל שכטר" w:date="2020-03-16T18:36:00Z">
        <w:del w:id="223" w:author="Amos Baranes" w:date="2020-03-20T03:54:00Z">
          <w:r w:rsidRPr="00D856EF" w:rsidDel="00D856EF">
            <w:rPr>
              <w:rFonts w:ascii="David" w:hAnsi="David" w:cs="David" w:hint="eastAsia"/>
              <w:b/>
              <w:bCs/>
              <w:sz w:val="24"/>
              <w:szCs w:val="24"/>
              <w:rtl/>
              <w:rPrChange w:id="224" w:author="Amos Baranes" w:date="2020-03-20T03:54:00Z">
                <w:rPr>
                  <w:rFonts w:ascii="David" w:hAnsi="David" w:cs="David" w:hint="eastAsia"/>
                  <w:b/>
                  <w:bCs/>
                  <w:sz w:val="28"/>
                  <w:szCs w:val="28"/>
                  <w:rtl/>
                </w:rPr>
              </w:rPrChange>
            </w:rPr>
            <w:delText>א</w:delText>
          </w:r>
        </w:del>
      </w:ins>
    </w:p>
    <w:p w14:paraId="7CB78154" w14:textId="3F927CA5" w:rsidR="0006396B" w:rsidRPr="00D856EF" w:rsidRDefault="00D27B62" w:rsidP="00D856EF">
      <w:pPr>
        <w:pStyle w:val="ListParagraph"/>
        <w:numPr>
          <w:ilvl w:val="0"/>
          <w:numId w:val="22"/>
        </w:numPr>
        <w:bidi/>
        <w:spacing w:after="0"/>
        <w:rPr>
          <w:ins w:id="225" w:author="Amos Baranes" w:date="2020-03-17T17:24:00Z"/>
          <w:rFonts w:asciiTheme="majorBidi" w:hAnsiTheme="majorBidi" w:cstheme="majorBidi"/>
          <w:sz w:val="24"/>
          <w:szCs w:val="24"/>
          <w:rPrChange w:id="226" w:author="Amos Baranes" w:date="2020-03-20T03:54:00Z">
            <w:rPr>
              <w:ins w:id="227" w:author="Amos Baranes" w:date="2020-03-17T17:24:00Z"/>
              <w:rFonts w:asciiTheme="majorBidi" w:hAnsiTheme="majorBidi" w:cstheme="majorBidi"/>
              <w:sz w:val="24"/>
              <w:szCs w:val="24"/>
            </w:rPr>
          </w:rPrChange>
        </w:rPr>
        <w:pPrChange w:id="228" w:author="Amos Baranes" w:date="2020-03-20T03:54:00Z">
          <w:pPr>
            <w:pStyle w:val="Achievement"/>
            <w:numPr>
              <w:numId w:val="22"/>
            </w:numPr>
            <w:bidi/>
            <w:ind w:right="245"/>
          </w:pPr>
        </w:pPrChange>
      </w:pPr>
      <w:ins w:id="229" w:author="Amos Baranes" w:date="2020-03-20T03:18:00Z">
        <w:r w:rsidRPr="00D856EF">
          <w:rPr>
            <w:rFonts w:asciiTheme="majorBidi" w:hAnsiTheme="majorBidi" w:cstheme="majorBidi"/>
            <w:sz w:val="24"/>
            <w:szCs w:val="24"/>
            <w:rtl/>
            <w:rPrChange w:id="230" w:author="Amos Baranes" w:date="2020-03-20T03:54:00Z">
              <w:rPr>
                <w:rFonts w:asciiTheme="majorBidi" w:hAnsiTheme="majorBidi" w:cstheme="majorBidi"/>
                <w:sz w:val="24"/>
                <w:szCs w:val="24"/>
                <w:rtl/>
                <w:lang w:bidi="he-IL"/>
              </w:rPr>
            </w:rPrChange>
          </w:rPr>
          <w:t>ראש</w:t>
        </w:r>
        <w:r w:rsidRPr="00D856EF">
          <w:rPr>
            <w:rFonts w:asciiTheme="majorBidi" w:hAnsiTheme="majorBidi" w:cstheme="majorBidi" w:hint="cs"/>
            <w:sz w:val="24"/>
            <w:szCs w:val="24"/>
            <w:rtl/>
            <w:rPrChange w:id="231" w:author="Amos Baranes" w:date="2020-03-20T03:54:00Z">
              <w:rPr>
                <w:rFonts w:asciiTheme="majorBidi" w:hAnsiTheme="majorBidi" w:cstheme="majorBidi" w:hint="cs"/>
                <w:sz w:val="24"/>
                <w:szCs w:val="24"/>
                <w:rtl/>
                <w:lang w:bidi="he-IL"/>
              </w:rPr>
            </w:rPrChange>
          </w:rPr>
          <w:t xml:space="preserve"> תוכנית </w:t>
        </w:r>
        <w:r w:rsidRPr="00D856EF">
          <w:rPr>
            <w:rFonts w:asciiTheme="majorBidi" w:hAnsiTheme="majorBidi" w:cstheme="majorBidi"/>
            <w:sz w:val="24"/>
            <w:szCs w:val="24"/>
            <w:rtl/>
            <w:rPrChange w:id="232" w:author="Amos Baranes" w:date="2020-03-20T03:54:00Z">
              <w:rPr>
                <w:rFonts w:asciiTheme="majorBidi" w:hAnsiTheme="majorBidi" w:cstheme="majorBidi"/>
                <w:sz w:val="24"/>
                <w:szCs w:val="24"/>
                <w:rtl/>
                <w:lang w:bidi="he-IL"/>
              </w:rPr>
            </w:rPrChange>
          </w:rPr>
          <w:t>מערכת המידע</w:t>
        </w:r>
      </w:ins>
      <w:ins w:id="233" w:author="Amos Baranes" w:date="2020-03-20T03:30:00Z">
        <w:r w:rsidR="0036146C" w:rsidRPr="00D856EF">
          <w:rPr>
            <w:rFonts w:asciiTheme="majorBidi" w:hAnsiTheme="majorBidi" w:cstheme="majorBidi"/>
            <w:sz w:val="24"/>
            <w:szCs w:val="24"/>
            <w:rPrChange w:id="234" w:author="Amos Baranes" w:date="2020-03-20T03:54:00Z">
              <w:rPr>
                <w:rFonts w:asciiTheme="majorBidi" w:hAnsiTheme="majorBidi" w:cstheme="majorBidi"/>
                <w:sz w:val="24"/>
                <w:szCs w:val="24"/>
                <w:lang w:bidi="he-IL"/>
              </w:rPr>
            </w:rPrChange>
          </w:rPr>
          <w:t xml:space="preserve"> </w:t>
        </w:r>
        <w:r w:rsidR="0036146C" w:rsidRPr="00D856EF">
          <w:rPr>
            <w:rFonts w:asciiTheme="majorBidi" w:hAnsiTheme="majorBidi" w:cstheme="majorBidi" w:hint="cs"/>
            <w:sz w:val="24"/>
            <w:szCs w:val="24"/>
            <w:rtl/>
            <w:rPrChange w:id="235" w:author="Amos Baranes" w:date="2020-03-20T03:54:00Z">
              <w:rPr>
                <w:rFonts w:asciiTheme="majorBidi" w:hAnsiTheme="majorBidi" w:cstheme="majorBidi" w:hint="cs"/>
                <w:sz w:val="24"/>
                <w:szCs w:val="24"/>
                <w:rtl/>
                <w:lang w:bidi="he-IL"/>
              </w:rPr>
            </w:rPrChange>
          </w:rPr>
          <w:t xml:space="preserve"> בבית הספר למנהל עסקים</w:t>
        </w:r>
      </w:ins>
      <w:ins w:id="236" w:author="Amos Baranes" w:date="2020-03-20T03:18:00Z">
        <w:r w:rsidRPr="00D856EF">
          <w:rPr>
            <w:rFonts w:asciiTheme="majorBidi" w:hAnsiTheme="majorBidi" w:cstheme="majorBidi"/>
            <w:sz w:val="24"/>
            <w:szCs w:val="24"/>
            <w:rtl/>
            <w:rPrChange w:id="237" w:author="Amos Baranes" w:date="2020-03-20T03:54:00Z">
              <w:rPr>
                <w:rFonts w:asciiTheme="majorBidi" w:hAnsiTheme="majorBidi" w:cstheme="majorBidi"/>
                <w:sz w:val="24"/>
                <w:szCs w:val="24"/>
                <w:rtl/>
                <w:lang w:bidi="he-IL"/>
              </w:rPr>
            </w:rPrChange>
          </w:rPr>
          <w:t xml:space="preserve">  </w:t>
        </w:r>
        <w:r w:rsidRPr="00D856EF">
          <w:rPr>
            <w:rFonts w:asciiTheme="majorBidi" w:hAnsiTheme="majorBidi" w:cstheme="majorBidi" w:hint="cs"/>
            <w:sz w:val="24"/>
            <w:szCs w:val="24"/>
            <w:rtl/>
            <w:rPrChange w:id="238" w:author="Amos Baranes" w:date="2020-03-20T03:54:00Z">
              <w:rPr>
                <w:rFonts w:asciiTheme="majorBidi" w:hAnsiTheme="majorBidi" w:cstheme="majorBidi" w:hint="cs"/>
                <w:sz w:val="24"/>
                <w:szCs w:val="24"/>
                <w:rtl/>
                <w:lang w:bidi="he-IL"/>
              </w:rPr>
            </w:rPrChange>
          </w:rPr>
          <w:t>ב</w:t>
        </w:r>
      </w:ins>
      <w:ins w:id="239" w:author="Amos Baranes" w:date="2020-03-17T17:24:00Z">
        <w:r w:rsidR="0006396B" w:rsidRPr="00D856EF">
          <w:rPr>
            <w:rFonts w:asciiTheme="majorBidi" w:hAnsiTheme="majorBidi" w:cstheme="majorBidi"/>
            <w:sz w:val="24"/>
            <w:szCs w:val="24"/>
            <w:rtl/>
            <w:rPrChange w:id="240" w:author="Amos Baranes" w:date="2020-03-20T03:54:00Z">
              <w:rPr>
                <w:rFonts w:asciiTheme="majorBidi" w:hAnsiTheme="majorBidi" w:cstheme="majorBidi"/>
                <w:sz w:val="24"/>
                <w:szCs w:val="24"/>
                <w:rtl/>
                <w:lang w:bidi="he-IL"/>
              </w:rPr>
            </w:rPrChange>
          </w:rPr>
          <w:t xml:space="preserve">מרכז </w:t>
        </w:r>
      </w:ins>
      <w:ins w:id="241" w:author="Amos Baranes" w:date="2020-03-20T03:30:00Z">
        <w:r w:rsidR="0036146C" w:rsidRPr="00D856EF">
          <w:rPr>
            <w:rFonts w:asciiTheme="majorBidi" w:hAnsiTheme="majorBidi" w:cstheme="majorBidi" w:hint="cs"/>
            <w:sz w:val="24"/>
            <w:szCs w:val="24"/>
            <w:rtl/>
            <w:rPrChange w:id="242" w:author="Amos Baranes" w:date="2020-03-20T03:54:00Z">
              <w:rPr>
                <w:rFonts w:asciiTheme="majorBidi" w:hAnsiTheme="majorBidi" w:cstheme="majorBidi" w:hint="cs"/>
                <w:sz w:val="24"/>
                <w:szCs w:val="24"/>
                <w:rtl/>
                <w:lang w:bidi="he-IL"/>
              </w:rPr>
            </w:rPrChange>
          </w:rPr>
          <w:t>ה</w:t>
        </w:r>
      </w:ins>
      <w:ins w:id="243" w:author="Amos Baranes" w:date="2020-03-17T17:24:00Z">
        <w:r w:rsidR="0006396B" w:rsidRPr="00D856EF">
          <w:rPr>
            <w:rFonts w:asciiTheme="majorBidi" w:hAnsiTheme="majorBidi" w:cstheme="majorBidi"/>
            <w:sz w:val="24"/>
            <w:szCs w:val="24"/>
            <w:rtl/>
            <w:rPrChange w:id="244" w:author="Amos Baranes" w:date="2020-03-20T03:54:00Z">
              <w:rPr>
                <w:rFonts w:asciiTheme="majorBidi" w:hAnsiTheme="majorBidi" w:cstheme="majorBidi"/>
                <w:sz w:val="24"/>
                <w:szCs w:val="24"/>
                <w:rtl/>
                <w:lang w:bidi="he-IL"/>
              </w:rPr>
            </w:rPrChange>
          </w:rPr>
          <w:t>אקדמי פרס,</w:t>
        </w:r>
        <w:r w:rsidR="0006396B" w:rsidRPr="00D856EF">
          <w:rPr>
            <w:rFonts w:asciiTheme="majorBidi" w:hAnsiTheme="majorBidi" w:cstheme="majorBidi"/>
            <w:sz w:val="24"/>
            <w:szCs w:val="24"/>
            <w:rtl/>
            <w:rPrChange w:id="245" w:author="Amos Baranes" w:date="2020-03-20T03:54:00Z">
              <w:rPr>
                <w:rFonts w:asciiTheme="majorBidi" w:hAnsiTheme="majorBidi" w:cstheme="majorBidi"/>
                <w:sz w:val="24"/>
                <w:szCs w:val="24"/>
                <w:rtl/>
                <w:lang w:bidi="he-IL"/>
              </w:rPr>
            </w:rPrChange>
          </w:rPr>
          <w:t xml:space="preserve">  2015 עד היום</w:t>
        </w:r>
      </w:ins>
    </w:p>
    <w:p w14:paraId="26E96D93" w14:textId="71C4AA91" w:rsidR="0006396B" w:rsidRPr="00566C3A" w:rsidRDefault="00D27B62" w:rsidP="0036146C">
      <w:pPr>
        <w:pStyle w:val="Achievement"/>
        <w:numPr>
          <w:ilvl w:val="0"/>
          <w:numId w:val="22"/>
        </w:numPr>
        <w:bidi/>
        <w:jc w:val="left"/>
        <w:rPr>
          <w:ins w:id="246" w:author="Amos Baranes" w:date="2020-03-17T17:24:00Z"/>
          <w:rFonts w:asciiTheme="majorBidi" w:hAnsiTheme="majorBidi" w:cstheme="majorBidi"/>
          <w:sz w:val="24"/>
          <w:szCs w:val="24"/>
        </w:rPr>
        <w:pPrChange w:id="247" w:author="Amos Baranes" w:date="2020-03-20T03:31:00Z">
          <w:pPr>
            <w:pStyle w:val="Achievement"/>
            <w:numPr>
              <w:numId w:val="22"/>
            </w:numPr>
            <w:bidi/>
            <w:ind w:right="245"/>
          </w:pPr>
        </w:pPrChange>
      </w:pPr>
      <w:ins w:id="248" w:author="Amos Baranes" w:date="2020-03-20T03:18:00Z">
        <w:r w:rsidRPr="00566C3A">
          <w:rPr>
            <w:rFonts w:asciiTheme="majorBidi" w:hAnsiTheme="majorBidi" w:cstheme="majorBidi"/>
            <w:sz w:val="24"/>
            <w:szCs w:val="24"/>
            <w:rtl/>
            <w:lang w:bidi="he-IL"/>
          </w:rPr>
          <w:t>מרצה</w:t>
        </w:r>
        <w:r>
          <w:rPr>
            <w:rFonts w:asciiTheme="majorBidi" w:hAnsiTheme="majorBidi" w:cstheme="majorBidi" w:hint="cs"/>
            <w:sz w:val="24"/>
            <w:szCs w:val="24"/>
            <w:rtl/>
            <w:lang w:bidi="he-IL"/>
          </w:rPr>
          <w:t xml:space="preserve"> בתוכנית </w:t>
        </w:r>
        <w:r w:rsidRPr="00566C3A">
          <w:rPr>
            <w:rFonts w:asciiTheme="majorBidi" w:hAnsiTheme="majorBidi" w:cstheme="majorBidi"/>
            <w:sz w:val="24"/>
            <w:szCs w:val="24"/>
            <w:lang w:bidi="he-IL"/>
          </w:rPr>
          <w:t>MBA</w:t>
        </w:r>
        <w:r w:rsidRPr="00566C3A">
          <w:rPr>
            <w:rFonts w:asciiTheme="majorBidi" w:hAnsiTheme="majorBidi" w:cstheme="majorBidi"/>
            <w:sz w:val="24"/>
            <w:szCs w:val="24"/>
            <w:rtl/>
            <w:lang w:bidi="he-IL"/>
          </w:rPr>
          <w:t xml:space="preserve"> למנהלים בכירים </w:t>
        </w:r>
      </w:ins>
      <w:ins w:id="249" w:author="Amos Baranes" w:date="2020-03-20T03:19:00Z">
        <w:r>
          <w:rPr>
            <w:rFonts w:asciiTheme="majorBidi" w:hAnsiTheme="majorBidi" w:cstheme="majorBidi" w:hint="cs"/>
            <w:sz w:val="24"/>
            <w:szCs w:val="24"/>
            <w:rtl/>
            <w:lang w:bidi="he-IL"/>
          </w:rPr>
          <w:t>ב</w:t>
        </w:r>
      </w:ins>
      <w:ins w:id="250" w:author="Amos Baranes" w:date="2020-03-17T17:24:00Z">
        <w:r w:rsidR="0006396B" w:rsidRPr="00566C3A">
          <w:rPr>
            <w:rFonts w:asciiTheme="majorBidi" w:hAnsiTheme="majorBidi" w:cstheme="majorBidi"/>
            <w:sz w:val="24"/>
            <w:szCs w:val="24"/>
            <w:rtl/>
            <w:lang w:bidi="he-IL"/>
          </w:rPr>
          <w:t xml:space="preserve">אוניברסיטת חיפה, מ 2008 עד היום </w:t>
        </w:r>
      </w:ins>
    </w:p>
    <w:p w14:paraId="641D7632" w14:textId="7900394F" w:rsidR="0006396B" w:rsidRDefault="00D27B62" w:rsidP="0036146C">
      <w:pPr>
        <w:pStyle w:val="Achievement"/>
        <w:numPr>
          <w:ilvl w:val="0"/>
          <w:numId w:val="22"/>
        </w:numPr>
        <w:bidi/>
        <w:spacing w:after="0"/>
        <w:jc w:val="left"/>
        <w:rPr>
          <w:ins w:id="251" w:author="Amos Baranes" w:date="2020-03-17T17:26:00Z"/>
          <w:rFonts w:asciiTheme="majorBidi" w:hAnsiTheme="majorBidi" w:cstheme="majorBidi"/>
          <w:sz w:val="24"/>
          <w:szCs w:val="24"/>
        </w:rPr>
        <w:pPrChange w:id="252" w:author="Amos Baranes" w:date="2020-03-20T03:31:00Z">
          <w:pPr>
            <w:pStyle w:val="Achievement"/>
            <w:numPr>
              <w:numId w:val="22"/>
            </w:numPr>
            <w:bidi/>
            <w:spacing w:after="0"/>
            <w:ind w:right="245"/>
          </w:pPr>
        </w:pPrChange>
      </w:pPr>
      <w:ins w:id="253" w:author="Amos Baranes" w:date="2020-03-20T03:19:00Z">
        <w:r>
          <w:rPr>
            <w:rFonts w:asciiTheme="majorBidi" w:hAnsiTheme="majorBidi" w:cstheme="majorBidi" w:hint="cs"/>
            <w:sz w:val="24"/>
            <w:szCs w:val="24"/>
            <w:rtl/>
            <w:lang w:bidi="he-IL"/>
          </w:rPr>
          <w:t>מרצה ב</w:t>
        </w:r>
        <w:r w:rsidRPr="00566C3A">
          <w:rPr>
            <w:rFonts w:asciiTheme="majorBidi" w:hAnsiTheme="majorBidi" w:cstheme="majorBidi"/>
            <w:sz w:val="24"/>
            <w:szCs w:val="24"/>
            <w:rtl/>
            <w:lang w:bidi="he-IL"/>
          </w:rPr>
          <w:t>תוכנית הבין לאומית</w:t>
        </w:r>
        <w:r>
          <w:rPr>
            <w:rFonts w:asciiTheme="majorBidi" w:hAnsiTheme="majorBidi" w:cstheme="majorBidi" w:hint="cs"/>
            <w:sz w:val="24"/>
            <w:szCs w:val="24"/>
            <w:rtl/>
            <w:lang w:bidi="he-IL"/>
          </w:rPr>
          <w:t xml:space="preserve"> </w:t>
        </w:r>
      </w:ins>
      <w:ins w:id="254" w:author="Amos Baranes" w:date="2020-03-20T03:31:00Z">
        <w:r w:rsidR="0036146C">
          <w:rPr>
            <w:rFonts w:asciiTheme="majorBidi" w:hAnsiTheme="majorBidi" w:cstheme="majorBidi" w:hint="cs"/>
            <w:sz w:val="24"/>
            <w:szCs w:val="24"/>
            <w:rtl/>
            <w:lang w:bidi="he-IL"/>
          </w:rPr>
          <w:t>ב</w:t>
        </w:r>
      </w:ins>
      <w:ins w:id="255" w:author="Amos Baranes" w:date="2020-03-17T17:24:00Z">
        <w:r>
          <w:rPr>
            <w:rFonts w:asciiTheme="majorBidi" w:hAnsiTheme="majorBidi" w:cstheme="majorBidi"/>
            <w:sz w:val="24"/>
            <w:szCs w:val="24"/>
            <w:rtl/>
            <w:lang w:bidi="he-IL"/>
          </w:rPr>
          <w:t>מרכז הבינתחומי הרצליה</w:t>
        </w:r>
      </w:ins>
      <w:ins w:id="256" w:author="Amos Baranes" w:date="2020-03-20T03:19:00Z">
        <w:r>
          <w:rPr>
            <w:rFonts w:asciiTheme="majorBidi" w:hAnsiTheme="majorBidi" w:cstheme="majorBidi" w:hint="cs"/>
            <w:sz w:val="24"/>
            <w:szCs w:val="24"/>
            <w:rtl/>
            <w:lang w:bidi="he-IL"/>
          </w:rPr>
          <w:t>,</w:t>
        </w:r>
      </w:ins>
      <w:ins w:id="257" w:author="Amos Baranes" w:date="2020-03-17T17:24:00Z">
        <w:r w:rsidR="0006396B" w:rsidRPr="00566C3A">
          <w:rPr>
            <w:rFonts w:asciiTheme="majorBidi" w:hAnsiTheme="majorBidi" w:cstheme="majorBidi"/>
            <w:sz w:val="24"/>
            <w:szCs w:val="24"/>
            <w:rtl/>
            <w:lang w:bidi="he-IL"/>
          </w:rPr>
          <w:t xml:space="preserve"> מ 2008 עד היום </w:t>
        </w:r>
      </w:ins>
    </w:p>
    <w:p w14:paraId="0D59FCBA" w14:textId="7F41AB35" w:rsidR="00522F6F" w:rsidRPr="00DE5489" w:rsidRDefault="0006396B" w:rsidP="00DE5489">
      <w:pPr>
        <w:pStyle w:val="Achievement"/>
        <w:numPr>
          <w:ilvl w:val="0"/>
          <w:numId w:val="22"/>
        </w:numPr>
        <w:bidi/>
        <w:spacing w:after="0"/>
        <w:jc w:val="left"/>
        <w:rPr>
          <w:ins w:id="258" w:author="Amos Baranes" w:date="2020-03-17T17:24:00Z"/>
          <w:rFonts w:asciiTheme="majorBidi" w:hAnsiTheme="majorBidi" w:cstheme="majorBidi"/>
          <w:sz w:val="24"/>
          <w:szCs w:val="24"/>
          <w:rPrChange w:id="259" w:author="Amos Baranes" w:date="2020-03-20T04:24:00Z">
            <w:rPr>
              <w:ins w:id="260" w:author="Amos Baranes" w:date="2020-03-17T17:24:00Z"/>
              <w:rFonts w:asciiTheme="majorBidi" w:hAnsiTheme="majorBidi" w:cstheme="majorBidi"/>
              <w:sz w:val="24"/>
              <w:szCs w:val="24"/>
            </w:rPr>
          </w:rPrChange>
        </w:rPr>
        <w:pPrChange w:id="261" w:author="Amos Baranes" w:date="2020-03-20T04:24:00Z">
          <w:pPr>
            <w:pStyle w:val="Achievement"/>
            <w:numPr>
              <w:numId w:val="22"/>
            </w:numPr>
            <w:bidi/>
            <w:spacing w:after="0"/>
            <w:ind w:right="245"/>
          </w:pPr>
        </w:pPrChange>
      </w:pPr>
      <w:ins w:id="262" w:author="Amos Baranes" w:date="2020-03-17T17:27:00Z">
        <w:r>
          <w:rPr>
            <w:rFonts w:asciiTheme="majorBidi" w:hAnsiTheme="majorBidi" w:cstheme="majorBidi" w:hint="cs"/>
            <w:sz w:val="24"/>
            <w:szCs w:val="24"/>
            <w:rtl/>
            <w:lang w:bidi="he-IL"/>
          </w:rPr>
          <w:t>פרס</w:t>
        </w:r>
      </w:ins>
      <w:ins w:id="263" w:author="Amos Baranes" w:date="2020-03-20T03:20:00Z">
        <w:r w:rsidR="00D27B62">
          <w:rPr>
            <w:rFonts w:asciiTheme="majorBidi" w:hAnsiTheme="majorBidi" w:cstheme="majorBidi" w:hint="cs"/>
            <w:sz w:val="24"/>
            <w:szCs w:val="24"/>
            <w:rtl/>
            <w:lang w:bidi="he-IL"/>
          </w:rPr>
          <w:t>מתי</w:t>
        </w:r>
      </w:ins>
      <w:ins w:id="264" w:author="Amos Baranes" w:date="2020-03-17T17:27:00Z">
        <w:r>
          <w:rPr>
            <w:rFonts w:asciiTheme="majorBidi" w:hAnsiTheme="majorBidi" w:cstheme="majorBidi" w:hint="cs"/>
            <w:sz w:val="24"/>
            <w:szCs w:val="24"/>
            <w:rtl/>
            <w:lang w:bidi="he-IL"/>
          </w:rPr>
          <w:t xml:space="preserve"> מספר רב של מאמרים אקדמים בכתבי עט מובילים ובכנסים בינלאומיים </w:t>
        </w:r>
      </w:ins>
      <w:ins w:id="265" w:author="Amos Baranes" w:date="2020-03-20T03:20:00Z">
        <w:r w:rsidR="00D27B62">
          <w:rPr>
            <w:rFonts w:asciiTheme="majorBidi" w:hAnsiTheme="majorBidi" w:cstheme="majorBidi" w:hint="cs"/>
            <w:sz w:val="24"/>
            <w:szCs w:val="24"/>
            <w:rtl/>
            <w:lang w:bidi="he-IL"/>
          </w:rPr>
          <w:t>ה</w:t>
        </w:r>
      </w:ins>
      <w:ins w:id="266" w:author="Amos Baranes" w:date="2020-03-17T17:27:00Z">
        <w:r>
          <w:rPr>
            <w:rFonts w:asciiTheme="majorBidi" w:hAnsiTheme="majorBidi" w:cstheme="majorBidi" w:hint="cs"/>
            <w:sz w:val="24"/>
            <w:szCs w:val="24"/>
            <w:rtl/>
            <w:lang w:bidi="he-IL"/>
          </w:rPr>
          <w:t xml:space="preserve">עוסקים בשימוש </w:t>
        </w:r>
      </w:ins>
      <w:ins w:id="267" w:author="Amos Baranes" w:date="2020-03-20T03:24:00Z">
        <w:r w:rsidR="00D27B62">
          <w:rPr>
            <w:rFonts w:asciiTheme="majorBidi" w:hAnsiTheme="majorBidi" w:cstheme="majorBidi" w:hint="cs"/>
            <w:sz w:val="24"/>
            <w:szCs w:val="24"/>
            <w:rtl/>
            <w:lang w:bidi="he-IL"/>
          </w:rPr>
          <w:t>ב</w:t>
        </w:r>
        <w:r w:rsidR="00D27B62" w:rsidRPr="00D27B62">
          <w:rPr>
            <w:rFonts w:asciiTheme="majorBidi" w:hAnsiTheme="majorBidi"/>
            <w:sz w:val="24"/>
            <w:szCs w:val="24"/>
            <w:rtl/>
            <w:lang w:bidi="he-IL"/>
          </w:rPr>
          <w:t>בינה מלאכותית</w:t>
        </w:r>
        <w:r w:rsidR="00D27B62">
          <w:rPr>
            <w:rFonts w:asciiTheme="majorBidi" w:hAnsiTheme="majorBidi" w:hint="cs"/>
            <w:sz w:val="24"/>
            <w:szCs w:val="24"/>
            <w:rtl/>
            <w:lang w:bidi="he-IL"/>
          </w:rPr>
          <w:t xml:space="preserve"> (</w:t>
        </w:r>
      </w:ins>
      <w:ins w:id="268" w:author="Amos Baranes" w:date="2020-03-20T03:25:00Z">
        <w:r w:rsidR="00D27B62">
          <w:rPr>
            <w:rFonts w:asciiTheme="majorBidi" w:hAnsiTheme="majorBidi"/>
            <w:sz w:val="24"/>
            <w:szCs w:val="24"/>
            <w:lang w:bidi="he-IL"/>
          </w:rPr>
          <w:t>Artificial Intelligence</w:t>
        </w:r>
      </w:ins>
      <w:ins w:id="269" w:author="Amos Baranes" w:date="2020-03-20T03:24:00Z">
        <w:r w:rsidR="00D27B62">
          <w:rPr>
            <w:rFonts w:asciiTheme="majorBidi" w:hAnsiTheme="majorBidi" w:hint="cs"/>
            <w:sz w:val="24"/>
            <w:szCs w:val="24"/>
            <w:rtl/>
            <w:lang w:bidi="he-IL"/>
          </w:rPr>
          <w:t>)</w:t>
        </w:r>
        <w:r w:rsidR="00D27B62" w:rsidRPr="00D27B62">
          <w:rPr>
            <w:rFonts w:asciiTheme="majorBidi" w:hAnsiTheme="majorBidi"/>
            <w:sz w:val="24"/>
            <w:szCs w:val="24"/>
            <w:rtl/>
            <w:lang w:bidi="he-IL"/>
          </w:rPr>
          <w:t>, למידת מכונה</w:t>
        </w:r>
      </w:ins>
      <w:ins w:id="270" w:author="Amos Baranes" w:date="2020-03-20T03:25:00Z">
        <w:r w:rsidR="00D27B62">
          <w:rPr>
            <w:rFonts w:asciiTheme="majorBidi" w:hAnsiTheme="majorBidi" w:hint="cs"/>
            <w:sz w:val="24"/>
            <w:szCs w:val="24"/>
            <w:rtl/>
            <w:lang w:bidi="he-IL"/>
          </w:rPr>
          <w:t xml:space="preserve"> (</w:t>
        </w:r>
        <w:r w:rsidR="00D27B62">
          <w:rPr>
            <w:rFonts w:asciiTheme="majorBidi" w:hAnsiTheme="majorBidi" w:hint="cs"/>
            <w:sz w:val="24"/>
            <w:szCs w:val="24"/>
            <w:lang w:bidi="he-IL"/>
          </w:rPr>
          <w:t>M</w:t>
        </w:r>
        <w:r w:rsidR="00D27B62">
          <w:rPr>
            <w:rFonts w:asciiTheme="majorBidi" w:hAnsiTheme="majorBidi"/>
            <w:sz w:val="24"/>
            <w:szCs w:val="24"/>
            <w:lang w:bidi="he-IL"/>
          </w:rPr>
          <w:t>achine Learning</w:t>
        </w:r>
        <w:r w:rsidR="00D27B62">
          <w:rPr>
            <w:rFonts w:asciiTheme="majorBidi" w:hAnsiTheme="majorBidi" w:hint="cs"/>
            <w:sz w:val="24"/>
            <w:szCs w:val="24"/>
            <w:rtl/>
            <w:lang w:bidi="he-IL"/>
          </w:rPr>
          <w:t>)</w:t>
        </w:r>
      </w:ins>
      <w:ins w:id="271" w:author="Amos Baranes" w:date="2020-03-20T03:24:00Z">
        <w:r w:rsidR="00D27B62" w:rsidRPr="00D27B62">
          <w:rPr>
            <w:rFonts w:asciiTheme="majorBidi" w:hAnsiTheme="majorBidi"/>
            <w:sz w:val="24"/>
            <w:szCs w:val="24"/>
            <w:rtl/>
            <w:lang w:bidi="he-IL"/>
          </w:rPr>
          <w:t xml:space="preserve"> ולמידה עמוקה</w:t>
        </w:r>
      </w:ins>
      <w:ins w:id="272" w:author="Amos Baranes" w:date="2020-03-20T03:25:00Z">
        <w:r w:rsidR="00D27B62">
          <w:rPr>
            <w:rFonts w:asciiTheme="majorBidi" w:hAnsiTheme="majorBidi" w:hint="cs"/>
            <w:sz w:val="24"/>
            <w:szCs w:val="24"/>
            <w:rtl/>
            <w:lang w:bidi="he-IL"/>
          </w:rPr>
          <w:t xml:space="preserve"> (</w:t>
        </w:r>
        <w:r w:rsidR="00D27B62">
          <w:rPr>
            <w:rFonts w:asciiTheme="majorBidi" w:hAnsiTheme="majorBidi" w:hint="cs"/>
            <w:sz w:val="24"/>
            <w:szCs w:val="24"/>
            <w:lang w:bidi="he-IL"/>
          </w:rPr>
          <w:t>D</w:t>
        </w:r>
        <w:r w:rsidR="00D27B62">
          <w:rPr>
            <w:rFonts w:asciiTheme="majorBidi" w:hAnsiTheme="majorBidi"/>
            <w:sz w:val="24"/>
            <w:szCs w:val="24"/>
            <w:lang w:bidi="he-IL"/>
          </w:rPr>
          <w:t>eep</w:t>
        </w:r>
      </w:ins>
      <w:ins w:id="273" w:author="Amos Baranes" w:date="2020-03-20T03:31:00Z">
        <w:r w:rsidR="0036146C">
          <w:rPr>
            <w:rFonts w:asciiTheme="majorBidi" w:hAnsiTheme="majorBidi" w:hint="cs"/>
            <w:sz w:val="24"/>
            <w:szCs w:val="24"/>
            <w:rtl/>
            <w:lang w:bidi="he-IL"/>
          </w:rPr>
          <w:t xml:space="preserve"> </w:t>
        </w:r>
      </w:ins>
      <w:ins w:id="274" w:author="Amos Baranes" w:date="2020-03-20T03:26:00Z">
        <w:r w:rsidR="00D27B62">
          <w:rPr>
            <w:rFonts w:asciiTheme="majorBidi" w:hAnsiTheme="majorBidi"/>
            <w:sz w:val="24"/>
            <w:szCs w:val="24"/>
            <w:lang w:bidi="he-IL"/>
          </w:rPr>
          <w:t>Learning</w:t>
        </w:r>
      </w:ins>
      <w:ins w:id="275" w:author="Amos Baranes" w:date="2020-03-20T03:25:00Z">
        <w:r w:rsidR="00D27B62">
          <w:rPr>
            <w:rFonts w:asciiTheme="majorBidi" w:hAnsiTheme="majorBidi" w:hint="cs"/>
            <w:sz w:val="24"/>
            <w:szCs w:val="24"/>
            <w:rtl/>
            <w:lang w:bidi="he-IL"/>
          </w:rPr>
          <w:t>)</w:t>
        </w:r>
      </w:ins>
      <w:ins w:id="276" w:author="Amos Baranes" w:date="2020-03-17T17:28:00Z">
        <w:r w:rsidR="00522F6F">
          <w:rPr>
            <w:rFonts w:asciiTheme="majorBidi" w:hAnsiTheme="majorBidi" w:cstheme="majorBidi" w:hint="cs"/>
            <w:sz w:val="24"/>
            <w:szCs w:val="24"/>
            <w:rtl/>
            <w:lang w:bidi="he-IL"/>
          </w:rPr>
          <w:t>.</w:t>
        </w:r>
      </w:ins>
    </w:p>
    <w:p w14:paraId="16DCB52A" w14:textId="5D963367" w:rsidR="00D856EF" w:rsidRPr="00566C3A" w:rsidRDefault="00D856EF" w:rsidP="00822B1D">
      <w:pPr>
        <w:bidi/>
        <w:rPr>
          <w:ins w:id="277" w:author="Amos Baranes" w:date="2020-03-20T03:55:00Z"/>
          <w:rFonts w:asciiTheme="majorBidi" w:hAnsiTheme="majorBidi" w:cstheme="majorBidi"/>
          <w:b/>
          <w:bCs/>
          <w:sz w:val="24"/>
          <w:szCs w:val="24"/>
        </w:rPr>
        <w:pPrChange w:id="278" w:author="Amos Baranes" w:date="2020-03-20T03:58:00Z">
          <w:pPr>
            <w:bidi/>
            <w:spacing w:after="0"/>
          </w:pPr>
        </w:pPrChange>
      </w:pPr>
      <w:ins w:id="279" w:author="Amos Baranes" w:date="2020-03-20T03:55:00Z">
        <w:r>
          <w:rPr>
            <w:rFonts w:asciiTheme="majorBidi" w:hAnsiTheme="majorBidi" w:cstheme="majorBidi"/>
            <w:b/>
            <w:bCs/>
            <w:sz w:val="24"/>
            <w:szCs w:val="24"/>
            <w:rtl/>
          </w:rPr>
          <w:br/>
        </w:r>
        <w:r w:rsidRPr="00566C3A">
          <w:rPr>
            <w:rFonts w:asciiTheme="majorBidi" w:hAnsiTheme="majorBidi" w:cstheme="majorBidi"/>
            <w:b/>
            <w:bCs/>
            <w:sz w:val="24"/>
            <w:szCs w:val="24"/>
            <w:rtl/>
          </w:rPr>
          <w:t>קורסים של</w:t>
        </w:r>
      </w:ins>
      <w:ins w:id="280" w:author="Amos Baranes" w:date="2020-03-20T04:22:00Z">
        <w:r w:rsidR="00DE5489">
          <w:rPr>
            <w:rFonts w:asciiTheme="majorBidi" w:hAnsiTheme="majorBidi" w:cstheme="majorBidi" w:hint="cs"/>
            <w:b/>
            <w:bCs/>
            <w:sz w:val="24"/>
            <w:szCs w:val="24"/>
            <w:rtl/>
          </w:rPr>
          <w:t>י</w:t>
        </w:r>
      </w:ins>
      <w:ins w:id="281" w:author="Amos Baranes" w:date="2020-03-20T03:55:00Z">
        <w:r w:rsidRPr="00566C3A">
          <w:rPr>
            <w:rFonts w:asciiTheme="majorBidi" w:hAnsiTheme="majorBidi" w:cstheme="majorBidi"/>
            <w:b/>
            <w:bCs/>
            <w:sz w:val="24"/>
            <w:szCs w:val="24"/>
            <w:rtl/>
          </w:rPr>
          <w:t>מדתי</w:t>
        </w:r>
        <w:r>
          <w:rPr>
            <w:rFonts w:asciiTheme="majorBidi" w:hAnsiTheme="majorBidi" w:cstheme="majorBidi" w:hint="cs"/>
            <w:b/>
            <w:bCs/>
            <w:sz w:val="24"/>
            <w:szCs w:val="24"/>
            <w:rtl/>
          </w:rPr>
          <w:t xml:space="preserve"> הרלוונטיים לחוות דעתי</w:t>
        </w:r>
      </w:ins>
    </w:p>
    <w:p w14:paraId="205CAEA3" w14:textId="77777777" w:rsidR="00822B1D" w:rsidRDefault="00822B1D" w:rsidP="00822B1D">
      <w:pPr>
        <w:pStyle w:val="ListParagraph"/>
        <w:numPr>
          <w:ilvl w:val="0"/>
          <w:numId w:val="31"/>
        </w:numPr>
        <w:bidi/>
        <w:spacing w:after="0"/>
        <w:rPr>
          <w:ins w:id="282" w:author="Amos Baranes" w:date="2020-03-20T03:59:00Z"/>
          <w:rFonts w:asciiTheme="majorBidi" w:hAnsiTheme="majorBidi" w:cstheme="majorBidi"/>
          <w:sz w:val="24"/>
          <w:szCs w:val="24"/>
        </w:rPr>
        <w:pPrChange w:id="283" w:author="Amos Baranes" w:date="2020-03-20T03:59:00Z">
          <w:pPr>
            <w:pStyle w:val="ListParagraph"/>
            <w:numPr>
              <w:numId w:val="22"/>
            </w:numPr>
            <w:bidi/>
            <w:ind w:hanging="360"/>
          </w:pPr>
        </w:pPrChange>
      </w:pPr>
      <w:ins w:id="284" w:author="Amos Baranes" w:date="2020-03-20T03:57:00Z">
        <w:r w:rsidRPr="00822B1D">
          <w:rPr>
            <w:rFonts w:asciiTheme="majorBidi" w:hAnsiTheme="majorBidi" w:cstheme="majorBidi" w:hint="cs"/>
            <w:sz w:val="24"/>
            <w:szCs w:val="24"/>
            <w:rtl/>
            <w:rPrChange w:id="285" w:author="Amos Baranes" w:date="2020-03-20T03:59:00Z">
              <w:rPr>
                <w:rFonts w:hint="cs"/>
                <w:rtl/>
              </w:rPr>
            </w:rPrChange>
          </w:rPr>
          <w:t>הנדסת תוכנה</w:t>
        </w:r>
      </w:ins>
    </w:p>
    <w:p w14:paraId="2A4F166F" w14:textId="7177A64B" w:rsidR="00822B1D" w:rsidRDefault="00822B1D" w:rsidP="00822B1D">
      <w:pPr>
        <w:pStyle w:val="ListParagraph"/>
        <w:numPr>
          <w:ilvl w:val="0"/>
          <w:numId w:val="31"/>
        </w:numPr>
        <w:bidi/>
        <w:spacing w:after="0"/>
        <w:rPr>
          <w:ins w:id="286" w:author="Amos Baranes" w:date="2020-03-20T03:59:00Z"/>
          <w:rFonts w:asciiTheme="majorBidi" w:hAnsiTheme="majorBidi" w:cstheme="majorBidi" w:hint="cs"/>
          <w:sz w:val="24"/>
          <w:szCs w:val="24"/>
        </w:rPr>
        <w:pPrChange w:id="287" w:author="Amos Baranes" w:date="2020-03-20T03:59:00Z">
          <w:pPr>
            <w:pStyle w:val="ListParagraph"/>
            <w:numPr>
              <w:numId w:val="22"/>
            </w:numPr>
            <w:bidi/>
            <w:ind w:hanging="360"/>
          </w:pPr>
        </w:pPrChange>
      </w:pPr>
      <w:ins w:id="288" w:author="Amos Baranes" w:date="2020-03-20T03:59:00Z">
        <w:r>
          <w:rPr>
            <w:rFonts w:asciiTheme="majorBidi" w:hAnsiTheme="majorBidi" w:cstheme="majorBidi" w:hint="cs"/>
            <w:sz w:val="24"/>
            <w:szCs w:val="24"/>
            <w:rtl/>
          </w:rPr>
          <w:t>בינה עסקית</w:t>
        </w:r>
      </w:ins>
    </w:p>
    <w:p w14:paraId="23576F9C" w14:textId="371C6EA0" w:rsidR="00822B1D" w:rsidRPr="00822B1D" w:rsidRDefault="00D856EF" w:rsidP="00822B1D">
      <w:pPr>
        <w:pStyle w:val="ListParagraph"/>
        <w:numPr>
          <w:ilvl w:val="0"/>
          <w:numId w:val="31"/>
        </w:numPr>
        <w:bidi/>
        <w:spacing w:after="0"/>
        <w:rPr>
          <w:ins w:id="289" w:author="Amos Baranes" w:date="2020-03-20T03:57:00Z"/>
          <w:rFonts w:asciiTheme="majorBidi" w:hAnsiTheme="majorBidi" w:cstheme="majorBidi"/>
          <w:sz w:val="24"/>
          <w:szCs w:val="24"/>
          <w:rtl/>
          <w:rPrChange w:id="290" w:author="Amos Baranes" w:date="2020-03-20T03:59:00Z">
            <w:rPr>
              <w:ins w:id="291" w:author="Amos Baranes" w:date="2020-03-20T03:57:00Z"/>
              <w:rtl/>
            </w:rPr>
          </w:rPrChange>
        </w:rPr>
        <w:pPrChange w:id="292" w:author="Amos Baranes" w:date="2020-03-20T04:00:00Z">
          <w:pPr>
            <w:pStyle w:val="ListParagraph"/>
            <w:numPr>
              <w:numId w:val="22"/>
            </w:numPr>
            <w:bidi/>
            <w:ind w:hanging="360"/>
          </w:pPr>
        </w:pPrChange>
      </w:pPr>
      <w:ins w:id="293" w:author="Amos Baranes" w:date="2020-03-20T03:55:00Z">
        <w:r w:rsidRPr="00822B1D">
          <w:rPr>
            <w:rFonts w:asciiTheme="majorBidi" w:hAnsiTheme="majorBidi" w:cstheme="majorBidi"/>
            <w:sz w:val="24"/>
            <w:szCs w:val="24"/>
            <w:rtl/>
            <w:rPrChange w:id="294" w:author="Amos Baranes" w:date="2020-03-20T03:59:00Z">
              <w:rPr>
                <w:rtl/>
              </w:rPr>
            </w:rPrChange>
          </w:rPr>
          <w:t xml:space="preserve">אלגוריתמים בבינה מלאכותית (עם פייתון &amp; </w:t>
        </w:r>
        <w:r w:rsidRPr="00822B1D">
          <w:rPr>
            <w:rFonts w:asciiTheme="majorBidi" w:hAnsiTheme="majorBidi" w:cstheme="majorBidi"/>
            <w:sz w:val="24"/>
            <w:szCs w:val="24"/>
            <w:lang w:bidi="ar-SA"/>
            <w:rPrChange w:id="295" w:author="Amos Baranes" w:date="2020-03-20T03:59:00Z">
              <w:rPr>
                <w:lang w:bidi="ar-SA"/>
              </w:rPr>
            </w:rPrChange>
          </w:rPr>
          <w:t>TensorFlow</w:t>
        </w:r>
        <w:r w:rsidRPr="00822B1D">
          <w:rPr>
            <w:rFonts w:asciiTheme="majorBidi" w:hAnsiTheme="majorBidi" w:cstheme="majorBidi"/>
            <w:sz w:val="24"/>
            <w:szCs w:val="24"/>
            <w:rtl/>
            <w:rPrChange w:id="296" w:author="Amos Baranes" w:date="2020-03-20T03:59:00Z">
              <w:rPr>
                <w:rtl/>
              </w:rPr>
            </w:rPrChange>
          </w:rPr>
          <w:t>)</w:t>
        </w:r>
      </w:ins>
    </w:p>
    <w:p w14:paraId="136E01A5" w14:textId="6C617A8D" w:rsidR="00C0630A" w:rsidRPr="00822B1D" w:rsidDel="00D856EF" w:rsidRDefault="00C0630A" w:rsidP="00822B1D">
      <w:pPr>
        <w:bidi/>
        <w:spacing w:after="0"/>
        <w:rPr>
          <w:ins w:id="297" w:author="הילית אראל שכטר" w:date="2020-03-16T18:36:00Z"/>
          <w:del w:id="298" w:author="Amos Baranes" w:date="2020-03-20T03:56:00Z"/>
          <w:rFonts w:asciiTheme="majorBidi" w:hAnsiTheme="majorBidi" w:cstheme="majorBidi"/>
          <w:sz w:val="24"/>
          <w:szCs w:val="24"/>
          <w:lang w:bidi="ar-SA"/>
          <w:rPrChange w:id="299" w:author="Amos Baranes" w:date="2020-03-20T03:57:00Z">
            <w:rPr>
              <w:ins w:id="300" w:author="הילית אראל שכטר" w:date="2020-03-16T18:36:00Z"/>
              <w:del w:id="301" w:author="Amos Baranes" w:date="2020-03-20T03:56:00Z"/>
              <w:rFonts w:ascii="David" w:hAnsi="David" w:cs="David"/>
              <w:b/>
              <w:bCs/>
              <w:sz w:val="28"/>
              <w:szCs w:val="28"/>
            </w:rPr>
          </w:rPrChange>
        </w:rPr>
        <w:pPrChange w:id="302" w:author="Amos Baranes" w:date="2020-03-20T04:00:00Z">
          <w:pPr>
            <w:pStyle w:val="ListParagraph"/>
            <w:numPr>
              <w:numId w:val="22"/>
            </w:numPr>
            <w:bidi/>
            <w:ind w:hanging="360"/>
          </w:pPr>
        </w:pPrChange>
      </w:pPr>
      <w:ins w:id="303" w:author="הילית אראל שכטר" w:date="2020-03-16T18:36:00Z">
        <w:del w:id="304" w:author="Amos Baranes" w:date="2020-03-17T17:24:00Z">
          <w:r w:rsidRPr="00822B1D" w:rsidDel="0006396B">
            <w:rPr>
              <w:rFonts w:ascii="David" w:hAnsi="David" w:cs="David" w:hint="eastAsia"/>
              <w:sz w:val="24"/>
              <w:szCs w:val="24"/>
              <w:rtl/>
              <w:rPrChange w:id="305" w:author="Amos Baranes" w:date="2020-03-20T03:57:00Z">
                <w:rPr>
                  <w:rFonts w:ascii="David" w:hAnsi="David" w:cs="David" w:hint="eastAsia"/>
                  <w:b/>
                  <w:bCs/>
                  <w:sz w:val="28"/>
                  <w:szCs w:val="28"/>
                  <w:rtl/>
                </w:rPr>
              </w:rPrChange>
            </w:rPr>
            <w:delText>א</w:delText>
          </w:r>
        </w:del>
      </w:ins>
    </w:p>
    <w:p w14:paraId="23933742" w14:textId="77777777" w:rsidR="00D856EF" w:rsidRDefault="00D856EF" w:rsidP="00822B1D">
      <w:pPr>
        <w:bidi/>
        <w:spacing w:after="0"/>
        <w:rPr>
          <w:ins w:id="306" w:author="Amos Baranes" w:date="2020-03-20T03:47:00Z"/>
          <w:b/>
          <w:bCs/>
        </w:rPr>
        <w:pPrChange w:id="307" w:author="Amos Baranes" w:date="2020-03-20T04:00:00Z">
          <w:pPr>
            <w:pStyle w:val="ListParagraph"/>
            <w:numPr>
              <w:numId w:val="22"/>
            </w:numPr>
            <w:bidi/>
            <w:ind w:hanging="360"/>
          </w:pPr>
        </w:pPrChange>
      </w:pPr>
    </w:p>
    <w:p w14:paraId="34C8F175" w14:textId="77777777" w:rsidR="00A01890" w:rsidRDefault="00A01890" w:rsidP="00A01890">
      <w:pPr>
        <w:jc w:val="right"/>
        <w:rPr>
          <w:ins w:id="308" w:author="Amos Baranes" w:date="2020-03-20T04:40:00Z"/>
          <w:rFonts w:ascii="David" w:hAnsi="David" w:cs="David"/>
          <w:b/>
          <w:bCs/>
          <w:sz w:val="28"/>
          <w:szCs w:val="28"/>
          <w:rtl/>
        </w:rPr>
      </w:pPr>
      <w:ins w:id="309" w:author="Amos Baranes" w:date="2020-03-20T04:40:00Z">
        <w:r w:rsidRPr="006848FA">
          <w:rPr>
            <w:rFonts w:ascii="David" w:hAnsi="David" w:cs="David" w:hint="eastAsia"/>
            <w:b/>
            <w:bCs/>
            <w:sz w:val="28"/>
            <w:szCs w:val="28"/>
            <w:rtl/>
          </w:rPr>
          <w:t>ואלה</w:t>
        </w:r>
        <w:r w:rsidRPr="006848FA">
          <w:rPr>
            <w:rFonts w:ascii="David" w:hAnsi="David" w:cs="David"/>
            <w:b/>
            <w:bCs/>
            <w:sz w:val="28"/>
            <w:szCs w:val="28"/>
            <w:rtl/>
          </w:rPr>
          <w:t xml:space="preserve"> פרטי ניסיוני המקצועי:</w:t>
        </w:r>
      </w:ins>
    </w:p>
    <w:p w14:paraId="4CD58B3B" w14:textId="4A96842A" w:rsidR="00822B1D" w:rsidRPr="00822B1D" w:rsidRDefault="00D856EF" w:rsidP="00822B1D">
      <w:pPr>
        <w:pStyle w:val="ListParagraph"/>
        <w:numPr>
          <w:ilvl w:val="0"/>
          <w:numId w:val="32"/>
        </w:numPr>
        <w:bidi/>
        <w:rPr>
          <w:ins w:id="310" w:author="Amos Baranes" w:date="2020-03-20T04:04:00Z"/>
          <w:rFonts w:asciiTheme="majorBidi" w:hAnsiTheme="majorBidi" w:cstheme="majorBidi"/>
          <w:sz w:val="24"/>
          <w:szCs w:val="24"/>
          <w:rPrChange w:id="311" w:author="Amos Baranes" w:date="2020-03-20T04:05:00Z">
            <w:rPr>
              <w:ins w:id="312" w:author="Amos Baranes" w:date="2020-03-20T04:04:00Z"/>
              <w:rFonts w:asciiTheme="majorBidi" w:hAnsiTheme="majorBidi" w:cstheme="majorBidi"/>
              <w:b/>
              <w:bCs/>
              <w:sz w:val="24"/>
              <w:szCs w:val="24"/>
              <w:rtl/>
            </w:rPr>
          </w:rPrChange>
        </w:rPr>
        <w:pPrChange w:id="313" w:author="Amos Baranes" w:date="2020-03-20T04:04:00Z">
          <w:pPr>
            <w:bidi/>
          </w:pPr>
        </w:pPrChange>
      </w:pPr>
      <w:ins w:id="314" w:author="Amos Baranes" w:date="2020-03-20T03:47:00Z">
        <w:r w:rsidRPr="00822B1D">
          <w:rPr>
            <w:rFonts w:asciiTheme="majorBidi" w:hAnsiTheme="majorBidi" w:cstheme="majorBidi"/>
            <w:sz w:val="24"/>
            <w:szCs w:val="24"/>
            <w:rtl/>
            <w:rPrChange w:id="315" w:author="Amos Baranes" w:date="2020-03-20T04:05:00Z">
              <w:rPr>
                <w:rtl/>
              </w:rPr>
            </w:rPrChange>
          </w:rPr>
          <w:t xml:space="preserve">מייסד אתר </w:t>
        </w:r>
        <w:r w:rsidRPr="00822B1D">
          <w:rPr>
            <w:rFonts w:asciiTheme="majorBidi" w:hAnsiTheme="majorBidi" w:cstheme="majorBidi"/>
            <w:sz w:val="24"/>
            <w:szCs w:val="24"/>
            <w:rPrChange w:id="316" w:author="Amos Baranes" w:date="2020-03-20T04:05:00Z">
              <w:rPr/>
            </w:rPrChange>
          </w:rPr>
          <w:t>AcademyCity.org</w:t>
        </w:r>
        <w:r w:rsidRPr="00822B1D">
          <w:rPr>
            <w:rFonts w:asciiTheme="majorBidi" w:hAnsiTheme="majorBidi" w:cstheme="majorBidi"/>
            <w:sz w:val="24"/>
            <w:szCs w:val="24"/>
            <w:rtl/>
            <w:rPrChange w:id="317" w:author="Amos Baranes" w:date="2020-03-20T04:05:00Z">
              <w:rPr>
                <w:rtl/>
              </w:rPr>
            </w:rPrChange>
          </w:rPr>
          <w:t xml:space="preserve"> </w:t>
        </w:r>
      </w:ins>
      <w:ins w:id="318" w:author="Amos Baranes" w:date="2020-03-20T04:04:00Z">
        <w:r w:rsidR="00822B1D" w:rsidRPr="00822B1D">
          <w:rPr>
            <w:rFonts w:asciiTheme="majorBidi" w:hAnsiTheme="majorBidi" w:cstheme="majorBidi" w:hint="cs"/>
            <w:sz w:val="24"/>
            <w:szCs w:val="24"/>
            <w:rtl/>
            <w:rPrChange w:id="319" w:author="Amos Baranes" w:date="2020-03-20T04:05:00Z">
              <w:rPr>
                <w:rFonts w:asciiTheme="majorBidi" w:hAnsiTheme="majorBidi" w:cstheme="majorBidi" w:hint="cs"/>
                <w:b/>
                <w:bCs/>
                <w:sz w:val="24"/>
                <w:szCs w:val="24"/>
                <w:rtl/>
              </w:rPr>
            </w:rPrChange>
          </w:rPr>
          <w:t xml:space="preserve">להכשרת </w:t>
        </w:r>
      </w:ins>
      <w:ins w:id="320" w:author="Amos Baranes" w:date="2020-03-20T04:05:00Z">
        <w:r w:rsidR="00822B1D">
          <w:rPr>
            <w:rFonts w:asciiTheme="majorBidi" w:hAnsiTheme="majorBidi" w:cstheme="majorBidi" w:hint="cs"/>
            <w:sz w:val="24"/>
            <w:szCs w:val="24"/>
            <w:rtl/>
          </w:rPr>
          <w:t xml:space="preserve">מתכנתים, </w:t>
        </w:r>
      </w:ins>
      <w:ins w:id="321" w:author="Amos Baranes" w:date="2020-03-20T04:07:00Z">
        <w:r w:rsidR="008C4571">
          <w:rPr>
            <w:rFonts w:asciiTheme="majorBidi" w:hAnsiTheme="majorBidi" w:cstheme="majorBidi" w:hint="cs"/>
            <w:sz w:val="24"/>
            <w:szCs w:val="24"/>
            <w:rtl/>
          </w:rPr>
          <w:t>ו</w:t>
        </w:r>
      </w:ins>
      <w:ins w:id="322" w:author="Amos Baranes" w:date="2020-03-20T04:06:00Z">
        <w:r w:rsidR="00822B1D" w:rsidRPr="00822B1D">
          <w:rPr>
            <w:rFonts w:asciiTheme="majorBidi" w:hAnsiTheme="majorBidi" w:cs="Times New Roman"/>
            <w:sz w:val="24"/>
            <w:szCs w:val="24"/>
            <w:rtl/>
          </w:rPr>
          <w:t>מדעני נתונים</w:t>
        </w:r>
      </w:ins>
    </w:p>
    <w:p w14:paraId="1099F8DD" w14:textId="07974314" w:rsidR="00D856EF" w:rsidRDefault="00D856EF" w:rsidP="008C4571">
      <w:pPr>
        <w:pStyle w:val="ListParagraph"/>
        <w:numPr>
          <w:ilvl w:val="0"/>
          <w:numId w:val="32"/>
        </w:numPr>
        <w:bidi/>
        <w:rPr>
          <w:ins w:id="323" w:author="Amos Baranes" w:date="2020-03-20T04:08:00Z"/>
          <w:rFonts w:asciiTheme="majorBidi" w:hAnsiTheme="majorBidi" w:cstheme="majorBidi"/>
          <w:sz w:val="24"/>
          <w:szCs w:val="24"/>
        </w:rPr>
        <w:pPrChange w:id="324" w:author="Amos Baranes" w:date="2020-03-20T04:07:00Z">
          <w:pPr>
            <w:bidi/>
          </w:pPr>
        </w:pPrChange>
      </w:pPr>
      <w:ins w:id="325" w:author="Amos Baranes" w:date="2020-03-20T03:47:00Z">
        <w:r w:rsidRPr="008C4571">
          <w:rPr>
            <w:rFonts w:asciiTheme="majorBidi" w:hAnsiTheme="majorBidi" w:cstheme="majorBidi"/>
            <w:sz w:val="24"/>
            <w:szCs w:val="24"/>
            <w:rtl/>
            <w:rPrChange w:id="326" w:author="Amos Baranes" w:date="2020-03-20T04:07:00Z">
              <w:rPr>
                <w:rtl/>
              </w:rPr>
            </w:rPrChange>
          </w:rPr>
          <w:t>מייסד מערכת מסחר אוטומטית באופציות</w:t>
        </w:r>
      </w:ins>
    </w:p>
    <w:p w14:paraId="03B6FC31" w14:textId="677C0E9B" w:rsidR="00D856EF" w:rsidRDefault="00D856EF" w:rsidP="00DE5489">
      <w:pPr>
        <w:pStyle w:val="ListParagraph"/>
        <w:numPr>
          <w:ilvl w:val="0"/>
          <w:numId w:val="32"/>
        </w:numPr>
        <w:bidi/>
        <w:rPr>
          <w:ins w:id="327" w:author="Amos Baranes" w:date="2020-03-20T04:12:00Z"/>
          <w:rFonts w:asciiTheme="majorBidi" w:hAnsiTheme="majorBidi" w:cstheme="majorBidi"/>
          <w:sz w:val="24"/>
          <w:szCs w:val="24"/>
        </w:rPr>
        <w:pPrChange w:id="328" w:author="Amos Baranes" w:date="2020-03-20T04:25:00Z">
          <w:pPr>
            <w:bidi/>
          </w:pPr>
        </w:pPrChange>
      </w:pPr>
      <w:ins w:id="329" w:author="Amos Baranes" w:date="2020-03-20T03:47:00Z">
        <w:r w:rsidRPr="008C4571">
          <w:rPr>
            <w:rFonts w:asciiTheme="majorBidi" w:hAnsiTheme="majorBidi" w:cstheme="majorBidi"/>
            <w:sz w:val="24"/>
            <w:szCs w:val="24"/>
            <w:rtl/>
            <w:rPrChange w:id="330" w:author="Amos Baranes" w:date="2020-03-20T04:11:00Z">
              <w:rPr>
                <w:b/>
                <w:bCs/>
                <w:rtl/>
              </w:rPr>
            </w:rPrChange>
          </w:rPr>
          <w:t>יועץ מטעם הבנק העולמי לבית הספר ללימודים פ</w:t>
        </w:r>
      </w:ins>
      <w:ins w:id="331" w:author="Amos Baranes" w:date="2020-03-20T04:08:00Z">
        <w:r w:rsidR="008C4571" w:rsidRPr="008C4571">
          <w:rPr>
            <w:rFonts w:asciiTheme="majorBidi" w:hAnsiTheme="majorBidi" w:cstheme="majorBidi" w:hint="cs"/>
            <w:sz w:val="24"/>
            <w:szCs w:val="24"/>
            <w:rtl/>
            <w:rPrChange w:id="332" w:author="Amos Baranes" w:date="2020-03-20T04:11:00Z">
              <w:rPr>
                <w:rFonts w:asciiTheme="majorBidi" w:hAnsiTheme="majorBidi" w:cstheme="majorBidi" w:hint="cs"/>
                <w:b/>
                <w:bCs/>
                <w:sz w:val="24"/>
                <w:szCs w:val="24"/>
                <w:rtl/>
              </w:rPr>
            </w:rPrChange>
          </w:rPr>
          <w:t>י</w:t>
        </w:r>
      </w:ins>
      <w:ins w:id="333" w:author="Amos Baranes" w:date="2020-03-20T03:47:00Z">
        <w:r w:rsidRPr="008C4571">
          <w:rPr>
            <w:rFonts w:asciiTheme="majorBidi" w:hAnsiTheme="majorBidi" w:cstheme="majorBidi"/>
            <w:sz w:val="24"/>
            <w:szCs w:val="24"/>
            <w:rtl/>
            <w:rPrChange w:id="334" w:author="Amos Baranes" w:date="2020-03-20T04:11:00Z">
              <w:rPr>
                <w:b/>
                <w:bCs/>
                <w:rtl/>
              </w:rPr>
            </w:rPrChange>
          </w:rPr>
          <w:t>ננסים בקניה (</w:t>
        </w:r>
        <w:r w:rsidRPr="008C4571">
          <w:rPr>
            <w:rFonts w:asciiTheme="majorBidi" w:hAnsiTheme="majorBidi" w:cstheme="majorBidi"/>
            <w:sz w:val="24"/>
            <w:szCs w:val="24"/>
            <w:rPrChange w:id="335" w:author="Amos Baranes" w:date="2020-03-20T04:11:00Z">
              <w:rPr>
                <w:b/>
                <w:bCs/>
              </w:rPr>
            </w:rPrChange>
          </w:rPr>
          <w:t>KSMS</w:t>
        </w:r>
        <w:r w:rsidRPr="008C4571">
          <w:rPr>
            <w:rFonts w:asciiTheme="majorBidi" w:hAnsiTheme="majorBidi" w:cstheme="majorBidi"/>
            <w:sz w:val="24"/>
            <w:szCs w:val="24"/>
            <w:rtl/>
            <w:rPrChange w:id="336" w:author="Amos Baranes" w:date="2020-03-20T04:11:00Z">
              <w:rPr>
                <w:b/>
                <w:bCs/>
                <w:rtl/>
              </w:rPr>
            </w:rPrChange>
          </w:rPr>
          <w:t>)</w:t>
        </w:r>
      </w:ins>
      <w:ins w:id="337" w:author="Amos Baranes" w:date="2020-03-20T04:11:00Z">
        <w:r w:rsidR="008C4571" w:rsidRPr="008C4571">
          <w:rPr>
            <w:rFonts w:asciiTheme="majorBidi" w:hAnsiTheme="majorBidi" w:cstheme="majorBidi" w:hint="cs"/>
            <w:sz w:val="24"/>
            <w:szCs w:val="24"/>
            <w:rtl/>
            <w:rPrChange w:id="338" w:author="Amos Baranes" w:date="2020-03-20T04:11:00Z">
              <w:rPr>
                <w:rFonts w:asciiTheme="majorBidi" w:hAnsiTheme="majorBidi" w:cstheme="majorBidi" w:hint="cs"/>
                <w:b/>
                <w:bCs/>
                <w:sz w:val="24"/>
                <w:szCs w:val="24"/>
                <w:rtl/>
              </w:rPr>
            </w:rPrChange>
          </w:rPr>
          <w:t xml:space="preserve">. </w:t>
        </w:r>
        <w:r w:rsidR="008C4571">
          <w:rPr>
            <w:rFonts w:asciiTheme="majorBidi" w:hAnsiTheme="majorBidi" w:cstheme="majorBidi" w:hint="cs"/>
            <w:b/>
            <w:bCs/>
            <w:sz w:val="24"/>
            <w:szCs w:val="24"/>
            <w:rtl/>
          </w:rPr>
          <w:t xml:space="preserve"> </w:t>
        </w:r>
      </w:ins>
      <w:ins w:id="339" w:author="Amos Baranes" w:date="2020-03-20T03:47:00Z">
        <w:r w:rsidRPr="008C4571">
          <w:rPr>
            <w:rFonts w:asciiTheme="majorBidi" w:hAnsiTheme="majorBidi" w:cstheme="majorBidi"/>
            <w:sz w:val="24"/>
            <w:szCs w:val="24"/>
            <w:rtl/>
            <w:rPrChange w:id="340" w:author="Amos Baranes" w:date="2020-03-20T04:11:00Z">
              <w:rPr>
                <w:rtl/>
              </w:rPr>
            </w:rPrChange>
          </w:rPr>
          <w:t>ביצע</w:t>
        </w:r>
      </w:ins>
      <w:ins w:id="341" w:author="Amos Baranes" w:date="2020-03-20T04:25:00Z">
        <w:r w:rsidR="00DE5489">
          <w:rPr>
            <w:rFonts w:asciiTheme="majorBidi" w:hAnsiTheme="majorBidi" w:cstheme="majorBidi" w:hint="cs"/>
            <w:sz w:val="24"/>
            <w:szCs w:val="24"/>
            <w:rtl/>
          </w:rPr>
          <w:t>תי</w:t>
        </w:r>
      </w:ins>
      <w:ins w:id="342" w:author="Amos Baranes" w:date="2020-03-20T03:47:00Z">
        <w:r w:rsidRPr="008C4571">
          <w:rPr>
            <w:rFonts w:asciiTheme="majorBidi" w:hAnsiTheme="majorBidi" w:cstheme="majorBidi"/>
            <w:sz w:val="24"/>
            <w:szCs w:val="24"/>
            <w:rtl/>
            <w:rPrChange w:id="343" w:author="Amos Baranes" w:date="2020-03-20T04:11:00Z">
              <w:rPr>
                <w:rtl/>
              </w:rPr>
            </w:rPrChange>
          </w:rPr>
          <w:t xml:space="preserve"> סקירה מקיפה של תשתיות, מערכות, אסטרטגיות ותהליכים עסקיים בבית הספר ללימודים </w:t>
        </w:r>
      </w:ins>
      <w:ins w:id="344" w:author="Amos Baranes" w:date="2020-03-20T04:09:00Z">
        <w:r w:rsidR="008C4571" w:rsidRPr="008C4571">
          <w:rPr>
            <w:rFonts w:asciiTheme="majorBidi" w:hAnsiTheme="majorBidi" w:cstheme="majorBidi" w:hint="cs"/>
            <w:sz w:val="24"/>
            <w:szCs w:val="24"/>
            <w:rtl/>
            <w:rPrChange w:id="345" w:author="Amos Baranes" w:date="2020-03-20T04:11:00Z">
              <w:rPr>
                <w:rFonts w:hint="cs"/>
                <w:rtl/>
              </w:rPr>
            </w:rPrChange>
          </w:rPr>
          <w:t>פננסים</w:t>
        </w:r>
      </w:ins>
      <w:ins w:id="346" w:author="Amos Baranes" w:date="2020-03-20T03:47:00Z">
        <w:r w:rsidR="008C4571" w:rsidRPr="008C4571">
          <w:rPr>
            <w:rFonts w:asciiTheme="majorBidi" w:hAnsiTheme="majorBidi" w:cstheme="majorBidi"/>
            <w:sz w:val="24"/>
            <w:szCs w:val="24"/>
            <w:rtl/>
            <w:rPrChange w:id="347" w:author="Amos Baranes" w:date="2020-03-20T04:11:00Z">
              <w:rPr>
                <w:rtl/>
              </w:rPr>
            </w:rPrChange>
          </w:rPr>
          <w:t xml:space="preserve"> של קניה. </w:t>
        </w:r>
        <w:r w:rsidRPr="008C4571">
          <w:rPr>
            <w:rFonts w:asciiTheme="majorBidi" w:hAnsiTheme="majorBidi" w:cstheme="majorBidi"/>
            <w:sz w:val="24"/>
            <w:szCs w:val="24"/>
            <w:rtl/>
            <w:rPrChange w:id="348" w:author="Amos Baranes" w:date="2020-03-20T04:11:00Z">
              <w:rPr>
                <w:rtl/>
              </w:rPr>
            </w:rPrChange>
          </w:rPr>
          <w:t>המל</w:t>
        </w:r>
      </w:ins>
      <w:ins w:id="349" w:author="Amos Baranes" w:date="2020-03-20T04:10:00Z">
        <w:r w:rsidR="008C4571" w:rsidRPr="008C4571">
          <w:rPr>
            <w:rFonts w:asciiTheme="majorBidi" w:hAnsiTheme="majorBidi" w:cstheme="majorBidi" w:hint="cs"/>
            <w:sz w:val="24"/>
            <w:szCs w:val="24"/>
            <w:rtl/>
            <w:rPrChange w:id="350" w:author="Amos Baranes" w:date="2020-03-20T04:11:00Z">
              <w:rPr>
                <w:rFonts w:hint="cs"/>
                <w:rtl/>
              </w:rPr>
            </w:rPrChange>
          </w:rPr>
          <w:t>צתי</w:t>
        </w:r>
      </w:ins>
      <w:ins w:id="351" w:author="Amos Baranes" w:date="2020-03-20T03:47:00Z">
        <w:r w:rsidRPr="008C4571">
          <w:rPr>
            <w:rFonts w:asciiTheme="majorBidi" w:hAnsiTheme="majorBidi" w:cstheme="majorBidi"/>
            <w:sz w:val="24"/>
            <w:szCs w:val="24"/>
            <w:rtl/>
            <w:rPrChange w:id="352" w:author="Amos Baranes" w:date="2020-03-20T04:11:00Z">
              <w:rPr>
                <w:rtl/>
              </w:rPr>
            </w:rPrChange>
          </w:rPr>
          <w:t xml:space="preserve"> על שדרוגים, שיפורים וחיזוק מערכות התקשוב הנוכחיות.  ה-</w:t>
        </w:r>
        <w:r w:rsidRPr="008C4571">
          <w:rPr>
            <w:rFonts w:asciiTheme="majorBidi" w:hAnsiTheme="majorBidi" w:cstheme="majorBidi"/>
            <w:sz w:val="24"/>
            <w:szCs w:val="24"/>
            <w:rPrChange w:id="353" w:author="Amos Baranes" w:date="2020-03-20T04:11:00Z">
              <w:rPr/>
            </w:rPrChange>
          </w:rPr>
          <w:t>KSMS</w:t>
        </w:r>
        <w:r w:rsidRPr="008C4571">
          <w:rPr>
            <w:rFonts w:asciiTheme="majorBidi" w:hAnsiTheme="majorBidi" w:cstheme="majorBidi"/>
            <w:sz w:val="24"/>
            <w:szCs w:val="24"/>
            <w:rtl/>
            <w:rPrChange w:id="354" w:author="Amos Baranes" w:date="2020-03-20T04:11:00Z">
              <w:rPr>
                <w:rtl/>
              </w:rPr>
            </w:rPrChange>
          </w:rPr>
          <w:t xml:space="preserve"> הוא מוסד להשכלה גבוהה, המספק תכניות חינוכיות לכל המוסדות הפיננסיים, כולל בנקאות, ביטוח ופנסיה.</w:t>
        </w:r>
      </w:ins>
    </w:p>
    <w:p w14:paraId="4D1E52E6" w14:textId="77777777" w:rsidR="008C4571" w:rsidRDefault="00D856EF" w:rsidP="008C4571">
      <w:pPr>
        <w:pStyle w:val="ListParagraph"/>
        <w:numPr>
          <w:ilvl w:val="0"/>
          <w:numId w:val="32"/>
        </w:numPr>
        <w:bidi/>
        <w:rPr>
          <w:ins w:id="355" w:author="Amos Baranes" w:date="2020-03-20T04:15:00Z"/>
          <w:rFonts w:asciiTheme="majorBidi" w:hAnsiTheme="majorBidi" w:cstheme="majorBidi"/>
          <w:sz w:val="24"/>
          <w:szCs w:val="24"/>
        </w:rPr>
        <w:pPrChange w:id="356" w:author="Amos Baranes" w:date="2020-03-20T04:15:00Z">
          <w:pPr>
            <w:bidi/>
          </w:pPr>
        </w:pPrChange>
      </w:pPr>
      <w:ins w:id="357" w:author="Amos Baranes" w:date="2020-03-20T03:47:00Z">
        <w:r w:rsidRPr="008C4571">
          <w:rPr>
            <w:rFonts w:asciiTheme="majorBidi" w:hAnsiTheme="majorBidi" w:cstheme="majorBidi"/>
            <w:sz w:val="24"/>
            <w:szCs w:val="24"/>
            <w:rtl/>
            <w:rPrChange w:id="358" w:author="Amos Baranes" w:date="2020-03-20T04:12:00Z">
              <w:rPr>
                <w:rtl/>
              </w:rPr>
            </w:rPrChange>
          </w:rPr>
          <w:t xml:space="preserve">יועץ לבנק </w:t>
        </w:r>
        <w:r w:rsidRPr="008C4571">
          <w:rPr>
            <w:rFonts w:asciiTheme="majorBidi" w:hAnsiTheme="majorBidi" w:cstheme="majorBidi"/>
            <w:color w:val="333333"/>
            <w:sz w:val="24"/>
            <w:szCs w:val="24"/>
            <w:rPrChange w:id="359" w:author="Amos Baranes" w:date="2020-03-20T04:12:00Z">
              <w:rPr>
                <w:color w:val="333333"/>
              </w:rPr>
            </w:rPrChange>
          </w:rPr>
          <w:t>ReNaissance Financial Holdings Limited, ZW</w:t>
        </w:r>
      </w:ins>
      <w:ins w:id="360" w:author="Amos Baranes" w:date="2020-03-20T04:13:00Z">
        <w:r w:rsidR="008C4571">
          <w:rPr>
            <w:rFonts w:asciiTheme="majorBidi" w:hAnsiTheme="majorBidi" w:cstheme="majorBidi" w:hint="cs"/>
            <w:color w:val="333333"/>
            <w:sz w:val="24"/>
            <w:szCs w:val="24"/>
            <w:rtl/>
          </w:rPr>
          <w:t xml:space="preserve">. </w:t>
        </w:r>
        <w:r w:rsidR="008C4571" w:rsidRPr="00566C3A">
          <w:rPr>
            <w:rFonts w:asciiTheme="majorBidi" w:hAnsiTheme="majorBidi" w:cstheme="majorBidi"/>
            <w:sz w:val="24"/>
            <w:szCs w:val="24"/>
            <w:rtl/>
          </w:rPr>
          <w:t>פתחתי</w:t>
        </w:r>
        <w:r w:rsidR="008C4571">
          <w:rPr>
            <w:rFonts w:asciiTheme="majorBidi" w:hAnsiTheme="majorBidi" w:cstheme="majorBidi" w:hint="cs"/>
            <w:sz w:val="24"/>
            <w:szCs w:val="24"/>
            <w:rtl/>
          </w:rPr>
          <w:t xml:space="preserve"> ויישמתי</w:t>
        </w:r>
        <w:r w:rsidR="008C4571" w:rsidRPr="00566C3A">
          <w:rPr>
            <w:rFonts w:asciiTheme="majorBidi" w:hAnsiTheme="majorBidi" w:cstheme="majorBidi"/>
            <w:sz w:val="24"/>
            <w:szCs w:val="24"/>
            <w:rtl/>
          </w:rPr>
          <w:t xml:space="preserve"> תוכנית לשידרוג מערכת בינה עסקית בבנק</w:t>
        </w:r>
      </w:ins>
      <w:ins w:id="361" w:author="Amos Baranes" w:date="2020-03-20T04:14:00Z">
        <w:r w:rsidR="008C4571">
          <w:rPr>
            <w:rFonts w:asciiTheme="majorBidi" w:hAnsiTheme="majorBidi" w:cstheme="majorBidi" w:hint="cs"/>
            <w:sz w:val="24"/>
            <w:szCs w:val="24"/>
            <w:rtl/>
          </w:rPr>
          <w:t>.  נתתי הדרכות ב</w:t>
        </w:r>
      </w:ins>
      <w:ins w:id="362" w:author="Amos Baranes" w:date="2020-03-20T03:47:00Z">
        <w:r w:rsidRPr="008C4571">
          <w:rPr>
            <w:rFonts w:asciiTheme="majorBidi" w:hAnsiTheme="majorBidi" w:cstheme="majorBidi"/>
            <w:sz w:val="24"/>
            <w:szCs w:val="24"/>
            <w:rtl/>
            <w:rPrChange w:id="363" w:author="Amos Baranes" w:date="2020-03-20T04:15:00Z">
              <w:rPr>
                <w:rtl/>
              </w:rPr>
            </w:rPrChange>
          </w:rPr>
          <w:t>הערכות שווי, בינה עסקית וניהול סיכונים.</w:t>
        </w:r>
      </w:ins>
    </w:p>
    <w:p w14:paraId="1040CF31" w14:textId="3F662B5C" w:rsidR="00DE5489" w:rsidRPr="00DE5489" w:rsidRDefault="00D856EF" w:rsidP="00DE5489">
      <w:pPr>
        <w:pStyle w:val="ListParagraph"/>
        <w:numPr>
          <w:ilvl w:val="0"/>
          <w:numId w:val="32"/>
        </w:numPr>
        <w:bidi/>
        <w:rPr>
          <w:ins w:id="364" w:author="Amos Baranes" w:date="2020-03-20T04:20:00Z"/>
          <w:rFonts w:asciiTheme="majorBidi" w:hAnsiTheme="majorBidi" w:cstheme="majorBidi"/>
          <w:b/>
          <w:bCs/>
          <w:sz w:val="24"/>
          <w:szCs w:val="24"/>
          <w:rPrChange w:id="365" w:author="Amos Baranes" w:date="2020-03-20T04:20:00Z">
            <w:rPr>
              <w:ins w:id="366" w:author="Amos Baranes" w:date="2020-03-20T04:20:00Z"/>
              <w:rFonts w:asciiTheme="majorBidi" w:hAnsiTheme="majorBidi" w:cstheme="majorBidi"/>
              <w:sz w:val="24"/>
              <w:szCs w:val="24"/>
              <w:rtl/>
            </w:rPr>
          </w:rPrChange>
        </w:rPr>
        <w:pPrChange w:id="367" w:author="Amos Baranes" w:date="2020-03-20T04:27:00Z">
          <w:pPr>
            <w:bidi/>
          </w:pPr>
        </w:pPrChange>
      </w:pPr>
      <w:ins w:id="368" w:author="Amos Baranes" w:date="2020-03-20T03:47:00Z">
        <w:r w:rsidRPr="00DE5489">
          <w:rPr>
            <w:rFonts w:asciiTheme="majorBidi" w:hAnsiTheme="majorBidi" w:cstheme="majorBidi"/>
            <w:sz w:val="24"/>
            <w:szCs w:val="24"/>
            <w:rtl/>
            <w:rPrChange w:id="369" w:author="Amos Baranes" w:date="2020-03-20T04:20:00Z">
              <w:rPr>
                <w:rtl/>
              </w:rPr>
            </w:rPrChange>
          </w:rPr>
          <w:t>יועץ לבנק הפועלים ליישום מערכת בינה עסקית</w:t>
        </w:r>
      </w:ins>
      <w:ins w:id="370" w:author="Amos Baranes" w:date="2020-03-20T04:20:00Z">
        <w:r w:rsidR="00DE5489" w:rsidRPr="00DE5489">
          <w:rPr>
            <w:rFonts w:asciiTheme="majorBidi" w:hAnsiTheme="majorBidi" w:cstheme="majorBidi" w:hint="cs"/>
            <w:b/>
            <w:bCs/>
            <w:sz w:val="24"/>
            <w:szCs w:val="24"/>
            <w:rtl/>
            <w:rPrChange w:id="371" w:author="Amos Baranes" w:date="2020-03-20T04:20:00Z">
              <w:rPr>
                <w:rFonts w:asciiTheme="majorBidi" w:hAnsiTheme="majorBidi" w:cstheme="majorBidi" w:hint="cs"/>
                <w:b/>
                <w:bCs/>
                <w:sz w:val="24"/>
                <w:szCs w:val="24"/>
                <w:rtl/>
              </w:rPr>
            </w:rPrChange>
          </w:rPr>
          <w:t xml:space="preserve">.  </w:t>
        </w:r>
      </w:ins>
      <w:ins w:id="372" w:author="Amos Baranes" w:date="2020-03-20T03:47:00Z">
        <w:r w:rsidR="00DE5489">
          <w:rPr>
            <w:rFonts w:asciiTheme="majorBidi" w:hAnsiTheme="majorBidi" w:cstheme="majorBidi"/>
            <w:sz w:val="24"/>
            <w:szCs w:val="24"/>
            <w:rtl/>
            <w:rPrChange w:id="373" w:author="Amos Baranes" w:date="2020-03-20T04:20:00Z">
              <w:rPr>
                <w:rFonts w:asciiTheme="majorBidi" w:hAnsiTheme="majorBidi" w:cstheme="majorBidi"/>
                <w:sz w:val="24"/>
                <w:szCs w:val="24"/>
                <w:rtl/>
              </w:rPr>
            </w:rPrChange>
          </w:rPr>
          <w:t>נית</w:t>
        </w:r>
      </w:ins>
      <w:ins w:id="374" w:author="Amos Baranes" w:date="2020-03-20T04:26:00Z">
        <w:r w:rsidR="00DE5489">
          <w:rPr>
            <w:rFonts w:asciiTheme="majorBidi" w:hAnsiTheme="majorBidi" w:cstheme="majorBidi" w:hint="cs"/>
            <w:sz w:val="24"/>
            <w:szCs w:val="24"/>
            <w:rtl/>
          </w:rPr>
          <w:t>יתי את</w:t>
        </w:r>
      </w:ins>
      <w:ins w:id="375" w:author="Amos Baranes" w:date="2020-03-20T03:47:00Z">
        <w:r w:rsidRPr="00DE5489">
          <w:rPr>
            <w:rFonts w:asciiTheme="majorBidi" w:hAnsiTheme="majorBidi" w:cstheme="majorBidi"/>
            <w:sz w:val="24"/>
            <w:szCs w:val="24"/>
            <w:rtl/>
            <w:rPrChange w:id="376" w:author="Amos Baranes" w:date="2020-03-20T04:20:00Z">
              <w:rPr>
                <w:rtl/>
              </w:rPr>
            </w:rPrChange>
          </w:rPr>
          <w:t xml:space="preserve"> התהליכים והמידע המשמשים את ההנהלה הבכירה בבנק לקבלת החלטות </w:t>
        </w:r>
      </w:ins>
      <w:ins w:id="377" w:author="Amos Baranes" w:date="2020-03-20T04:27:00Z">
        <w:r w:rsidR="00DE5489">
          <w:rPr>
            <w:rFonts w:asciiTheme="majorBidi" w:hAnsiTheme="majorBidi" w:cstheme="majorBidi" w:hint="cs"/>
            <w:sz w:val="24"/>
            <w:szCs w:val="24"/>
            <w:rtl/>
          </w:rPr>
          <w:t>ו</w:t>
        </w:r>
      </w:ins>
      <w:ins w:id="378" w:author="Amos Baranes" w:date="2020-03-20T03:47:00Z">
        <w:r w:rsidRPr="00DE5489">
          <w:rPr>
            <w:rFonts w:asciiTheme="majorBidi" w:hAnsiTheme="majorBidi" w:cstheme="majorBidi"/>
            <w:sz w:val="24"/>
            <w:szCs w:val="24"/>
            <w:rtl/>
            <w:rPrChange w:id="379" w:author="Amos Baranes" w:date="2020-03-20T04:20:00Z">
              <w:rPr>
                <w:rtl/>
              </w:rPr>
            </w:rPrChange>
          </w:rPr>
          <w:t>המל</w:t>
        </w:r>
      </w:ins>
      <w:ins w:id="380" w:author="Amos Baranes" w:date="2020-03-20T04:27:00Z">
        <w:r w:rsidR="00DE5489">
          <w:rPr>
            <w:rFonts w:asciiTheme="majorBidi" w:hAnsiTheme="majorBidi" w:cstheme="majorBidi" w:hint="cs"/>
            <w:sz w:val="24"/>
            <w:szCs w:val="24"/>
            <w:rtl/>
          </w:rPr>
          <w:t>צתי</w:t>
        </w:r>
      </w:ins>
      <w:ins w:id="381" w:author="Amos Baranes" w:date="2020-03-20T03:47:00Z">
        <w:r w:rsidRPr="00DE5489">
          <w:rPr>
            <w:rFonts w:asciiTheme="majorBidi" w:hAnsiTheme="majorBidi" w:cstheme="majorBidi"/>
            <w:sz w:val="24"/>
            <w:szCs w:val="24"/>
            <w:rtl/>
            <w:rPrChange w:id="382" w:author="Amos Baranes" w:date="2020-03-20T04:20:00Z">
              <w:rPr>
                <w:rtl/>
              </w:rPr>
            </w:rPrChange>
          </w:rPr>
          <w:t xml:space="preserve"> על זרימה אוטומטית של מידע בין יחידות ארגוניות של החטיבה המבצעית של הבנק.  </w:t>
        </w:r>
      </w:ins>
    </w:p>
    <w:p w14:paraId="16CDA814" w14:textId="0E33FE07" w:rsidR="00D856EF" w:rsidRPr="00E7029E" w:rsidRDefault="00D856EF" w:rsidP="00E7029E">
      <w:pPr>
        <w:pStyle w:val="ListParagraph"/>
        <w:numPr>
          <w:ilvl w:val="0"/>
          <w:numId w:val="32"/>
        </w:numPr>
        <w:bidi/>
        <w:rPr>
          <w:ins w:id="383" w:author="Amos Baranes" w:date="2020-03-20T03:47:00Z"/>
          <w:rFonts w:asciiTheme="majorBidi" w:hAnsiTheme="majorBidi" w:cstheme="majorBidi"/>
          <w:b/>
          <w:bCs/>
          <w:sz w:val="24"/>
          <w:szCs w:val="24"/>
          <w:rPrChange w:id="384" w:author="Amos Baranes" w:date="2020-03-20T04:32:00Z">
            <w:rPr>
              <w:ins w:id="385" w:author="Amos Baranes" w:date="2020-03-20T03:47:00Z"/>
              <w:rFonts w:asciiTheme="majorBidi" w:hAnsiTheme="majorBidi" w:cstheme="majorBidi"/>
              <w:b/>
              <w:bCs/>
              <w:sz w:val="24"/>
              <w:szCs w:val="24"/>
            </w:rPr>
          </w:rPrChange>
        </w:rPr>
        <w:pPrChange w:id="386" w:author="Amos Baranes" w:date="2020-03-20T04:32:00Z">
          <w:pPr>
            <w:bidi/>
          </w:pPr>
        </w:pPrChange>
      </w:pPr>
      <w:ins w:id="387" w:author="Amos Baranes" w:date="2020-03-20T03:47:00Z">
        <w:r w:rsidRPr="00DE5489">
          <w:rPr>
            <w:rFonts w:asciiTheme="majorBidi" w:hAnsiTheme="majorBidi" w:cstheme="majorBidi"/>
            <w:sz w:val="24"/>
            <w:szCs w:val="24"/>
            <w:rtl/>
            <w:rPrChange w:id="388" w:author="Amos Baranes" w:date="2020-03-20T04:21:00Z">
              <w:rPr>
                <w:rFonts w:asciiTheme="majorBidi" w:hAnsiTheme="majorBidi" w:cstheme="majorBidi"/>
                <w:b/>
                <w:bCs/>
                <w:sz w:val="24"/>
                <w:szCs w:val="24"/>
                <w:rtl/>
              </w:rPr>
            </w:rPrChange>
          </w:rPr>
          <w:t>מייסד ומנכ"ל</w:t>
        </w:r>
        <w:r w:rsidRPr="00DE5489">
          <w:rPr>
            <w:rFonts w:asciiTheme="majorBidi" w:hAnsiTheme="majorBidi" w:cstheme="majorBidi"/>
            <w:sz w:val="24"/>
            <w:szCs w:val="24"/>
            <w:rPrChange w:id="389" w:author="Amos Baranes" w:date="2020-03-20T04:21:00Z">
              <w:rPr>
                <w:rFonts w:asciiTheme="majorBidi" w:hAnsiTheme="majorBidi" w:cstheme="majorBidi"/>
                <w:b/>
                <w:bCs/>
                <w:sz w:val="24"/>
                <w:szCs w:val="24"/>
              </w:rPr>
            </w:rPrChange>
          </w:rPr>
          <w:t xml:space="preserve"> AVNAT Ltd. </w:t>
        </w:r>
        <w:r w:rsidRPr="00DE5489">
          <w:rPr>
            <w:rFonts w:asciiTheme="majorBidi" w:hAnsiTheme="majorBidi" w:cstheme="majorBidi"/>
            <w:sz w:val="24"/>
            <w:szCs w:val="24"/>
            <w:rtl/>
            <w:rPrChange w:id="390" w:author="Amos Baranes" w:date="2020-03-20T04:21:00Z">
              <w:rPr>
                <w:rFonts w:asciiTheme="majorBidi" w:hAnsiTheme="majorBidi" w:cstheme="majorBidi"/>
                <w:b/>
                <w:bCs/>
                <w:sz w:val="24"/>
                <w:szCs w:val="24"/>
                <w:rtl/>
              </w:rPr>
            </w:rPrChange>
          </w:rPr>
          <w:t>(</w:t>
        </w:r>
        <w:r w:rsidRPr="00DE5489">
          <w:rPr>
            <w:rFonts w:asciiTheme="majorBidi" w:hAnsiTheme="majorBidi" w:cstheme="majorBidi"/>
            <w:sz w:val="24"/>
            <w:szCs w:val="24"/>
            <w:rPrChange w:id="391" w:author="Amos Baranes" w:date="2020-03-20T04:21:00Z">
              <w:rPr>
                <w:rFonts w:asciiTheme="majorBidi" w:hAnsiTheme="majorBidi" w:cstheme="majorBidi"/>
                <w:b/>
                <w:bCs/>
                <w:sz w:val="24"/>
                <w:szCs w:val="24"/>
              </w:rPr>
            </w:rPrChange>
          </w:rPr>
          <w:t>USA</w:t>
        </w:r>
        <w:r w:rsidR="00DE5489" w:rsidRPr="00DE5489">
          <w:rPr>
            <w:rFonts w:asciiTheme="majorBidi" w:hAnsiTheme="majorBidi" w:cstheme="majorBidi"/>
            <w:sz w:val="24"/>
            <w:szCs w:val="24"/>
            <w:rtl/>
            <w:rPrChange w:id="392" w:author="Amos Baranes" w:date="2020-03-20T04:21:00Z">
              <w:rPr>
                <w:rFonts w:asciiTheme="majorBidi" w:hAnsiTheme="majorBidi" w:cstheme="majorBidi"/>
                <w:b/>
                <w:bCs/>
                <w:sz w:val="24"/>
                <w:szCs w:val="24"/>
                <w:rtl/>
              </w:rPr>
            </w:rPrChange>
          </w:rPr>
          <w:t>)</w:t>
        </w:r>
      </w:ins>
      <w:ins w:id="393" w:author="Amos Baranes" w:date="2020-03-20T04:21:00Z">
        <w:r w:rsidR="00DE5489" w:rsidRPr="00DE5489">
          <w:rPr>
            <w:rFonts w:asciiTheme="majorBidi" w:hAnsiTheme="majorBidi" w:cstheme="majorBidi" w:hint="cs"/>
            <w:sz w:val="24"/>
            <w:szCs w:val="24"/>
            <w:rtl/>
            <w:rPrChange w:id="394" w:author="Amos Baranes" w:date="2020-03-20T04:21:00Z">
              <w:rPr>
                <w:rFonts w:asciiTheme="majorBidi" w:hAnsiTheme="majorBidi" w:cstheme="majorBidi" w:hint="cs"/>
                <w:b/>
                <w:bCs/>
                <w:sz w:val="24"/>
                <w:szCs w:val="24"/>
                <w:rtl/>
              </w:rPr>
            </w:rPrChange>
          </w:rPr>
          <w:t xml:space="preserve">.  </w:t>
        </w:r>
      </w:ins>
      <w:ins w:id="395" w:author="Amos Baranes" w:date="2020-03-20T03:47:00Z">
        <w:r w:rsidRPr="00DE5489">
          <w:rPr>
            <w:rFonts w:asciiTheme="majorBidi" w:hAnsiTheme="majorBidi" w:cstheme="majorBidi"/>
            <w:sz w:val="24"/>
            <w:szCs w:val="24"/>
            <w:rtl/>
            <w:rPrChange w:id="396" w:author="Amos Baranes" w:date="2020-03-20T04:21:00Z">
              <w:rPr>
                <w:rtl/>
              </w:rPr>
            </w:rPrChange>
          </w:rPr>
          <w:t xml:space="preserve">חברת תוכנה שיצרה מסגרת לפיתוח אפליקציות אינטרנט מקוונות.  </w:t>
        </w:r>
        <w:r w:rsidRPr="00DE5489">
          <w:rPr>
            <w:rFonts w:asciiTheme="majorBidi" w:hAnsiTheme="majorBidi" w:cstheme="majorBidi" w:hint="cs"/>
            <w:sz w:val="24"/>
            <w:szCs w:val="24"/>
            <w:rtl/>
            <w:rPrChange w:id="397" w:author="Amos Baranes" w:date="2020-03-20T04:21:00Z">
              <w:rPr>
                <w:rFonts w:hint="cs"/>
                <w:rtl/>
              </w:rPr>
            </w:rPrChange>
          </w:rPr>
          <w:t>ב</w:t>
        </w:r>
        <w:r w:rsidRPr="00DE5489">
          <w:rPr>
            <w:rFonts w:asciiTheme="majorBidi" w:hAnsiTheme="majorBidi" w:cstheme="majorBidi"/>
            <w:sz w:val="24"/>
            <w:szCs w:val="24"/>
            <w:rtl/>
            <w:rPrChange w:id="398" w:author="Amos Baranes" w:date="2020-03-20T04:21:00Z">
              <w:rPr>
                <w:rtl/>
              </w:rPr>
            </w:rPrChange>
          </w:rPr>
          <w:t>נית</w:t>
        </w:r>
      </w:ins>
      <w:ins w:id="399" w:author="Amos Baranes" w:date="2020-03-20T04:28:00Z">
        <w:r w:rsidR="00DE5489">
          <w:rPr>
            <w:rFonts w:asciiTheme="majorBidi" w:hAnsiTheme="majorBidi" w:cstheme="majorBidi" w:hint="cs"/>
            <w:sz w:val="24"/>
            <w:szCs w:val="24"/>
            <w:rtl/>
          </w:rPr>
          <w:t>י</w:t>
        </w:r>
      </w:ins>
      <w:ins w:id="400" w:author="Amos Baranes" w:date="2020-03-20T03:47:00Z">
        <w:r w:rsidRPr="00DE5489">
          <w:rPr>
            <w:rFonts w:asciiTheme="majorBidi" w:hAnsiTheme="majorBidi" w:cstheme="majorBidi"/>
            <w:sz w:val="24"/>
            <w:szCs w:val="24"/>
            <w:rtl/>
            <w:rPrChange w:id="401" w:author="Amos Baranes" w:date="2020-03-20T04:21:00Z">
              <w:rPr>
                <w:rtl/>
              </w:rPr>
            </w:rPrChange>
          </w:rPr>
          <w:t xml:space="preserve"> מערכת </w:t>
        </w:r>
        <w:r w:rsidRPr="00DE5489">
          <w:rPr>
            <w:rFonts w:asciiTheme="majorBidi" w:hAnsiTheme="majorBidi" w:cstheme="majorBidi"/>
            <w:sz w:val="24"/>
            <w:szCs w:val="24"/>
            <w:rPrChange w:id="402" w:author="Amos Baranes" w:date="2020-03-20T04:21:00Z">
              <w:rPr/>
            </w:rPrChange>
          </w:rPr>
          <w:t>ERP</w:t>
        </w:r>
        <w:r w:rsidRPr="00DE5489">
          <w:rPr>
            <w:rFonts w:asciiTheme="majorBidi" w:hAnsiTheme="majorBidi" w:cstheme="majorBidi"/>
            <w:sz w:val="24"/>
            <w:szCs w:val="24"/>
            <w:rtl/>
            <w:rPrChange w:id="403" w:author="Amos Baranes" w:date="2020-03-20T04:21:00Z">
              <w:rPr>
                <w:rtl/>
              </w:rPr>
            </w:rPrChange>
          </w:rPr>
          <w:t xml:space="preserve"> לתעשית היהלומים </w:t>
        </w:r>
      </w:ins>
      <w:ins w:id="404" w:author="Amos Baranes" w:date="2020-03-20T04:27:00Z">
        <w:r w:rsidR="00DE5489">
          <w:rPr>
            <w:rFonts w:asciiTheme="majorBidi" w:hAnsiTheme="majorBidi" w:cstheme="majorBidi" w:hint="cs"/>
            <w:sz w:val="24"/>
            <w:szCs w:val="24"/>
            <w:rtl/>
          </w:rPr>
          <w:t xml:space="preserve">הכוללת </w:t>
        </w:r>
      </w:ins>
      <w:ins w:id="405" w:author="Amos Baranes" w:date="2020-03-20T03:47:00Z">
        <w:r w:rsidRPr="00DE5489">
          <w:rPr>
            <w:rFonts w:asciiTheme="majorBidi" w:hAnsiTheme="majorBidi" w:cstheme="majorBidi"/>
            <w:sz w:val="24"/>
            <w:szCs w:val="24"/>
            <w:rtl/>
            <w:rPrChange w:id="406" w:author="Amos Baranes" w:date="2020-03-20T04:21:00Z">
              <w:rPr>
                <w:rtl/>
              </w:rPr>
            </w:rPrChange>
          </w:rPr>
          <w:t>ניהול ופיתוח של מודלים בכריית נתונים לקבלת החלטות עבור חברות ב</w:t>
        </w:r>
        <w:r w:rsidR="00DE5489">
          <w:rPr>
            <w:rFonts w:asciiTheme="majorBidi" w:hAnsiTheme="majorBidi" w:cstheme="majorBidi"/>
            <w:sz w:val="24"/>
            <w:szCs w:val="24"/>
            <w:rtl/>
            <w:rPrChange w:id="407" w:author="Amos Baranes" w:date="2020-03-20T04:21:00Z">
              <w:rPr>
                <w:rFonts w:asciiTheme="majorBidi" w:hAnsiTheme="majorBidi" w:cstheme="majorBidi"/>
                <w:sz w:val="24"/>
                <w:szCs w:val="24"/>
                <w:rtl/>
              </w:rPr>
            </w:rPrChange>
          </w:rPr>
          <w:t>ינלאומיות בתעשיית היהלומים</w:t>
        </w:r>
        <w:r w:rsidRPr="00DE5489">
          <w:rPr>
            <w:rFonts w:asciiTheme="majorBidi" w:hAnsiTheme="majorBidi" w:cstheme="majorBidi"/>
            <w:sz w:val="24"/>
            <w:szCs w:val="24"/>
            <w:rtl/>
            <w:rPrChange w:id="408" w:author="Amos Baranes" w:date="2020-03-20T04:21:00Z">
              <w:rPr>
                <w:rtl/>
              </w:rPr>
            </w:rPrChange>
          </w:rPr>
          <w:t xml:space="preserve"> </w:t>
        </w:r>
      </w:ins>
      <w:ins w:id="409" w:author="Amos Baranes" w:date="2020-03-20T04:29:00Z">
        <w:r w:rsidR="00DE5489">
          <w:rPr>
            <w:rFonts w:asciiTheme="majorBidi" w:hAnsiTheme="majorBidi" w:cstheme="majorBidi" w:hint="cs"/>
            <w:sz w:val="24"/>
            <w:szCs w:val="24"/>
            <w:rtl/>
          </w:rPr>
          <w:t>ו</w:t>
        </w:r>
      </w:ins>
      <w:ins w:id="410" w:author="Amos Baranes" w:date="2020-03-20T03:47:00Z">
        <w:r w:rsidRPr="00DE5489">
          <w:rPr>
            <w:rFonts w:asciiTheme="majorBidi" w:hAnsiTheme="majorBidi" w:cstheme="majorBidi"/>
            <w:sz w:val="24"/>
            <w:szCs w:val="24"/>
            <w:rtl/>
            <w:rPrChange w:id="411" w:author="Amos Baranes" w:date="2020-03-20T04:21:00Z">
              <w:rPr>
                <w:rtl/>
              </w:rPr>
            </w:rPrChange>
          </w:rPr>
          <w:t xml:space="preserve">קביעת מחירי יהלומים אוטומטיים. </w:t>
        </w:r>
        <w:r w:rsidRPr="00E7029E">
          <w:rPr>
            <w:rFonts w:asciiTheme="majorBidi" w:hAnsiTheme="majorBidi" w:cstheme="majorBidi"/>
            <w:b/>
            <w:bCs/>
            <w:sz w:val="24"/>
            <w:szCs w:val="24"/>
            <w:rtl/>
            <w:rPrChange w:id="412" w:author="Amos Baranes" w:date="2020-03-20T04:32:00Z">
              <w:rPr>
                <w:rFonts w:asciiTheme="majorBidi" w:hAnsiTheme="majorBidi" w:cstheme="majorBidi"/>
                <w:b/>
                <w:bCs/>
                <w:sz w:val="24"/>
                <w:szCs w:val="24"/>
                <w:rtl/>
              </w:rPr>
            </w:rPrChange>
          </w:rPr>
          <w:tab/>
          <w:t xml:space="preserve">   </w:t>
        </w:r>
      </w:ins>
    </w:p>
    <w:p w14:paraId="42A633D0" w14:textId="2E53D814" w:rsidR="00C0630A" w:rsidRPr="001306F3" w:rsidDel="00E7029E" w:rsidRDefault="00E7029E" w:rsidP="00E7029E">
      <w:pPr>
        <w:pStyle w:val="ListParagraph"/>
        <w:numPr>
          <w:ilvl w:val="0"/>
          <w:numId w:val="32"/>
        </w:numPr>
        <w:bidi/>
        <w:rPr>
          <w:ins w:id="413" w:author="הילית אראל שכטר" w:date="2020-03-16T18:36:00Z"/>
          <w:del w:id="414" w:author="Amos Baranes" w:date="2020-03-20T04:39:00Z"/>
          <w:rFonts w:ascii="David" w:hAnsi="David" w:cs="David"/>
          <w:b/>
          <w:bCs/>
          <w:sz w:val="24"/>
          <w:szCs w:val="24"/>
          <w:rPrChange w:id="415" w:author="הילית אראל שכטר" w:date="2020-03-16T20:13:00Z">
            <w:rPr>
              <w:ins w:id="416" w:author="הילית אראל שכטר" w:date="2020-03-16T18:36:00Z"/>
              <w:del w:id="417" w:author="Amos Baranes" w:date="2020-03-20T04:39:00Z"/>
              <w:rFonts w:ascii="David" w:hAnsi="David" w:cs="David"/>
              <w:b/>
              <w:bCs/>
              <w:sz w:val="28"/>
              <w:szCs w:val="28"/>
            </w:rPr>
          </w:rPrChange>
        </w:rPr>
        <w:pPrChange w:id="418" w:author="Amos Baranes" w:date="2020-03-20T04:39:00Z">
          <w:pPr>
            <w:pStyle w:val="ListParagraph"/>
            <w:numPr>
              <w:numId w:val="22"/>
            </w:numPr>
            <w:bidi/>
            <w:ind w:hanging="360"/>
          </w:pPr>
        </w:pPrChange>
      </w:pPr>
      <w:ins w:id="419" w:author="Amos Baranes" w:date="2020-03-20T04:32:00Z">
        <w:r w:rsidRPr="00E7029E">
          <w:rPr>
            <w:rFonts w:asciiTheme="majorBidi" w:hAnsiTheme="majorBidi" w:cstheme="majorBidi"/>
            <w:b/>
            <w:sz w:val="24"/>
            <w:szCs w:val="24"/>
            <w:rtl/>
            <w:rPrChange w:id="420" w:author="Amos Baranes" w:date="2020-03-20T04:33:00Z">
              <w:rPr>
                <w:rFonts w:asciiTheme="majorBidi" w:hAnsiTheme="majorBidi" w:cstheme="majorBidi"/>
                <w:bCs/>
                <w:sz w:val="24"/>
                <w:szCs w:val="24"/>
                <w:rtl/>
              </w:rPr>
            </w:rPrChange>
          </w:rPr>
          <w:t xml:space="preserve">יועץ בכיר להערכת שווי נכסים והערכת נזיקין בחברת </w:t>
        </w:r>
        <w:r w:rsidRPr="00E7029E">
          <w:rPr>
            <w:rFonts w:asciiTheme="majorBidi" w:hAnsiTheme="majorBidi" w:cstheme="majorBidi"/>
            <w:b/>
            <w:sz w:val="24"/>
            <w:szCs w:val="24"/>
            <w:rPrChange w:id="421" w:author="Amos Baranes" w:date="2020-03-20T04:33:00Z">
              <w:rPr>
                <w:rFonts w:asciiTheme="majorBidi" w:hAnsiTheme="majorBidi" w:cstheme="majorBidi"/>
                <w:bCs/>
                <w:sz w:val="24"/>
                <w:szCs w:val="24"/>
              </w:rPr>
            </w:rPrChange>
          </w:rPr>
          <w:t>Lexecon Inc.</w:t>
        </w:r>
      </w:ins>
      <w:ins w:id="422" w:author="Amos Baranes" w:date="2020-03-20T04:33:00Z">
        <w:r w:rsidRPr="00E7029E">
          <w:rPr>
            <w:rFonts w:asciiTheme="majorBidi" w:hAnsiTheme="majorBidi" w:cstheme="majorBidi" w:hint="cs"/>
            <w:b/>
            <w:sz w:val="24"/>
            <w:szCs w:val="24"/>
            <w:rtl/>
            <w:rPrChange w:id="423" w:author="Amos Baranes" w:date="2020-03-20T04:33:00Z">
              <w:rPr>
                <w:rFonts w:asciiTheme="majorBidi" w:hAnsiTheme="majorBidi" w:cstheme="majorBidi" w:hint="cs"/>
                <w:b/>
                <w:sz w:val="24"/>
                <w:szCs w:val="24"/>
                <w:rtl/>
              </w:rPr>
            </w:rPrChange>
          </w:rPr>
          <w:t>.</w:t>
        </w:r>
      </w:ins>
      <w:ins w:id="424" w:author="Amos Baranes" w:date="2020-03-20T04:32:00Z">
        <w:r w:rsidRPr="00E7029E">
          <w:rPr>
            <w:rFonts w:asciiTheme="majorBidi" w:hAnsiTheme="majorBidi" w:cstheme="majorBidi"/>
            <w:b/>
            <w:sz w:val="24"/>
            <w:szCs w:val="24"/>
            <w:rtl/>
            <w:rPrChange w:id="425" w:author="Amos Baranes" w:date="2020-03-20T04:33:00Z">
              <w:rPr>
                <w:rFonts w:asciiTheme="majorBidi" w:hAnsiTheme="majorBidi" w:cstheme="majorBidi"/>
                <w:bCs/>
                <w:sz w:val="24"/>
                <w:szCs w:val="24"/>
                <w:rtl/>
              </w:rPr>
            </w:rPrChange>
          </w:rPr>
          <w:t xml:space="preserve"> </w:t>
        </w:r>
      </w:ins>
      <w:ins w:id="426" w:author="Amos Baranes" w:date="2020-03-20T04:33:00Z">
        <w:r w:rsidRPr="00E7029E">
          <w:rPr>
            <w:rFonts w:asciiTheme="majorBidi" w:hAnsiTheme="majorBidi" w:cstheme="majorBidi" w:hint="cs"/>
            <w:b/>
            <w:sz w:val="24"/>
            <w:szCs w:val="24"/>
            <w:rtl/>
            <w:rPrChange w:id="427" w:author="Amos Baranes" w:date="2020-03-20T04:33:00Z">
              <w:rPr>
                <w:rFonts w:asciiTheme="majorBidi" w:hAnsiTheme="majorBidi" w:cstheme="majorBidi" w:hint="cs"/>
                <w:b/>
                <w:sz w:val="24"/>
                <w:szCs w:val="24"/>
                <w:rtl/>
              </w:rPr>
            </w:rPrChange>
          </w:rPr>
          <w:t xml:space="preserve">החברה </w:t>
        </w:r>
      </w:ins>
      <w:ins w:id="428" w:author="Amos Baranes" w:date="2020-03-20T04:32:00Z">
        <w:r w:rsidRPr="00E7029E">
          <w:rPr>
            <w:rFonts w:asciiTheme="majorBidi" w:hAnsiTheme="majorBidi" w:cstheme="majorBidi"/>
            <w:b/>
            <w:sz w:val="24"/>
            <w:szCs w:val="24"/>
            <w:rtl/>
            <w:rPrChange w:id="429" w:author="Amos Baranes" w:date="2020-03-20T04:33:00Z">
              <w:rPr>
                <w:rFonts w:asciiTheme="majorBidi" w:hAnsiTheme="majorBidi" w:cstheme="majorBidi"/>
                <w:bCs/>
                <w:sz w:val="24"/>
                <w:szCs w:val="24"/>
                <w:rtl/>
              </w:rPr>
            </w:rPrChange>
          </w:rPr>
          <w:t>נוסדה על ידי השופט ריצרד פוזנר</w:t>
        </w:r>
      </w:ins>
      <w:ins w:id="430" w:author="Amos Baranes" w:date="2020-03-20T04:33:00Z">
        <w:r>
          <w:rPr>
            <w:rFonts w:asciiTheme="majorBidi" w:hAnsiTheme="majorBidi" w:cstheme="majorBidi" w:hint="cs"/>
            <w:b/>
            <w:sz w:val="24"/>
            <w:szCs w:val="24"/>
            <w:rtl/>
          </w:rPr>
          <w:t xml:space="preserve"> המשלבת </w:t>
        </w:r>
      </w:ins>
      <w:ins w:id="431" w:author="Amos Baranes" w:date="2020-03-20T04:32:00Z">
        <w:r w:rsidRPr="00E7029E">
          <w:rPr>
            <w:rFonts w:asciiTheme="majorBidi" w:hAnsiTheme="majorBidi" w:cstheme="majorBidi"/>
            <w:sz w:val="24"/>
            <w:szCs w:val="24"/>
            <w:rtl/>
            <w:rPrChange w:id="432" w:author="Amos Baranes" w:date="2020-03-20T04:33:00Z">
              <w:rPr>
                <w:rFonts w:asciiTheme="majorBidi" w:hAnsiTheme="majorBidi" w:cstheme="majorBidi"/>
                <w:sz w:val="24"/>
                <w:szCs w:val="24"/>
                <w:rtl/>
              </w:rPr>
            </w:rPrChange>
          </w:rPr>
          <w:t>תאוריה כלכלית וניתוח פיננסי ל</w:t>
        </w:r>
      </w:ins>
      <w:ins w:id="433" w:author="Amos Baranes" w:date="2020-03-20T04:34:00Z">
        <w:r>
          <w:rPr>
            <w:rFonts w:asciiTheme="majorBidi" w:hAnsiTheme="majorBidi" w:cstheme="majorBidi" w:hint="cs"/>
            <w:sz w:val="24"/>
            <w:szCs w:val="24"/>
            <w:rtl/>
          </w:rPr>
          <w:t>מתן חוות דעת משפטית בדיני נזיקין ו</w:t>
        </w:r>
      </w:ins>
      <w:ins w:id="434" w:author="Amos Baranes" w:date="2020-03-20T04:37:00Z">
        <w:r>
          <w:rPr>
            <w:rFonts w:asciiTheme="majorBidi" w:hAnsiTheme="majorBidi" w:cstheme="majorBidi" w:hint="cs"/>
            <w:sz w:val="24"/>
            <w:szCs w:val="24"/>
            <w:rtl/>
          </w:rPr>
          <w:t>בנושאים הקשורים ל</w:t>
        </w:r>
        <w:r w:rsidRPr="00E7029E">
          <w:rPr>
            <w:rtl/>
          </w:rPr>
          <w:t xml:space="preserve"> </w:t>
        </w:r>
        <w:r w:rsidRPr="00E7029E">
          <w:rPr>
            <w:rFonts w:asciiTheme="majorBidi" w:hAnsiTheme="majorBidi" w:cs="Times New Roman"/>
            <w:sz w:val="24"/>
            <w:szCs w:val="24"/>
            <w:rtl/>
          </w:rPr>
          <w:t>חוק ההגבלים העסקיים</w:t>
        </w:r>
      </w:ins>
      <w:ins w:id="435" w:author="Amos Baranes" w:date="2020-03-20T04:32:00Z">
        <w:r w:rsidRPr="00E7029E">
          <w:rPr>
            <w:rFonts w:asciiTheme="majorBidi" w:hAnsiTheme="majorBidi" w:cstheme="majorBidi"/>
            <w:sz w:val="24"/>
            <w:szCs w:val="24"/>
            <w:rtl/>
            <w:rPrChange w:id="436" w:author="Amos Baranes" w:date="2020-03-20T04:33:00Z">
              <w:rPr>
                <w:rFonts w:asciiTheme="majorBidi" w:hAnsiTheme="majorBidi" w:cstheme="majorBidi"/>
                <w:sz w:val="24"/>
                <w:szCs w:val="24"/>
                <w:rtl/>
              </w:rPr>
            </w:rPrChange>
          </w:rPr>
          <w:t>.  עבד</w:t>
        </w:r>
      </w:ins>
      <w:ins w:id="437" w:author="Amos Baranes" w:date="2020-03-20T04:37:00Z">
        <w:r>
          <w:rPr>
            <w:rFonts w:asciiTheme="majorBidi" w:hAnsiTheme="majorBidi" w:cstheme="majorBidi" w:hint="cs"/>
            <w:sz w:val="24"/>
            <w:szCs w:val="24"/>
            <w:rtl/>
          </w:rPr>
          <w:t>תי</w:t>
        </w:r>
      </w:ins>
      <w:ins w:id="438" w:author="Amos Baranes" w:date="2020-03-20T04:32:00Z">
        <w:r w:rsidRPr="00E7029E">
          <w:rPr>
            <w:rFonts w:asciiTheme="majorBidi" w:hAnsiTheme="majorBidi" w:cstheme="majorBidi"/>
            <w:sz w:val="24"/>
            <w:szCs w:val="24"/>
            <w:rtl/>
            <w:rPrChange w:id="439" w:author="Amos Baranes" w:date="2020-03-20T04:33:00Z">
              <w:rPr>
                <w:rFonts w:asciiTheme="majorBidi" w:hAnsiTheme="majorBidi" w:cstheme="majorBidi"/>
                <w:sz w:val="24"/>
                <w:szCs w:val="24"/>
                <w:rtl/>
              </w:rPr>
            </w:rPrChange>
          </w:rPr>
          <w:t xml:space="preserve"> עם כלכלנים בכירים וחתני פרס נובל לכלכלה</w:t>
        </w:r>
      </w:ins>
      <w:ins w:id="440" w:author="Amos Baranes" w:date="2020-03-20T04:37:00Z">
        <w:r>
          <w:rPr>
            <w:rFonts w:asciiTheme="majorBidi" w:hAnsiTheme="majorBidi" w:cstheme="majorBidi" w:hint="cs"/>
            <w:sz w:val="24"/>
            <w:szCs w:val="24"/>
            <w:rtl/>
          </w:rPr>
          <w:t xml:space="preserve"> </w:t>
        </w:r>
      </w:ins>
      <w:ins w:id="441" w:author="Amos Baranes" w:date="2020-03-20T04:32:00Z">
        <w:r w:rsidRPr="00E7029E">
          <w:rPr>
            <w:rFonts w:asciiTheme="majorBidi" w:hAnsiTheme="majorBidi" w:cstheme="majorBidi"/>
            <w:sz w:val="24"/>
            <w:szCs w:val="24"/>
            <w:rtl/>
            <w:rPrChange w:id="442" w:author="Amos Baranes" w:date="2020-03-20T04:33:00Z">
              <w:rPr>
                <w:rFonts w:asciiTheme="majorBidi" w:hAnsiTheme="majorBidi" w:cstheme="majorBidi"/>
                <w:sz w:val="24"/>
                <w:szCs w:val="24"/>
                <w:rtl/>
              </w:rPr>
            </w:rPrChange>
          </w:rPr>
          <w:t>במספר מגוון של ס</w:t>
        </w:r>
        <w:r>
          <w:rPr>
            <w:rFonts w:asciiTheme="majorBidi" w:hAnsiTheme="majorBidi" w:cstheme="majorBidi"/>
            <w:sz w:val="24"/>
            <w:szCs w:val="24"/>
            <w:rtl/>
            <w:rPrChange w:id="443" w:author="Amos Baranes" w:date="2020-03-20T04:33:00Z">
              <w:rPr>
                <w:rFonts w:asciiTheme="majorBidi" w:hAnsiTheme="majorBidi" w:cstheme="majorBidi"/>
                <w:sz w:val="24"/>
                <w:szCs w:val="24"/>
                <w:rtl/>
              </w:rPr>
            </w:rPrChange>
          </w:rPr>
          <w:t>וגיות פננסיות, כלכליות ומיסים.</w:t>
        </w:r>
      </w:ins>
      <w:ins w:id="444" w:author="Amos Baranes" w:date="2020-03-20T04:39:00Z">
        <w:r w:rsidRPr="001306F3" w:rsidDel="00E7029E">
          <w:rPr>
            <w:rFonts w:ascii="David" w:hAnsi="David" w:cs="David" w:hint="eastAsia"/>
            <w:b/>
            <w:bCs/>
            <w:sz w:val="24"/>
            <w:szCs w:val="24"/>
            <w:rtl/>
            <w:rPrChange w:id="445" w:author="הילית אראל שכטר" w:date="2020-03-16T20:13:00Z">
              <w:rPr>
                <w:rFonts w:ascii="David" w:hAnsi="David" w:cs="David" w:hint="eastAsia"/>
                <w:b/>
                <w:bCs/>
                <w:sz w:val="24"/>
                <w:szCs w:val="24"/>
                <w:rtl/>
              </w:rPr>
            </w:rPrChange>
          </w:rPr>
          <w:t xml:space="preserve"> </w:t>
        </w:r>
      </w:ins>
      <w:ins w:id="446" w:author="הילית אראל שכטר" w:date="2020-03-16T18:36:00Z">
        <w:del w:id="447" w:author="Amos Baranes" w:date="2020-03-20T04:39:00Z">
          <w:r w:rsidR="00C0630A" w:rsidRPr="001306F3" w:rsidDel="00E7029E">
            <w:rPr>
              <w:rFonts w:ascii="David" w:hAnsi="David" w:cs="David" w:hint="eastAsia"/>
              <w:b/>
              <w:bCs/>
              <w:sz w:val="24"/>
              <w:szCs w:val="24"/>
              <w:rtl/>
              <w:rPrChange w:id="448" w:author="הילית אראל שכטר" w:date="2020-03-16T20:13:00Z">
                <w:rPr>
                  <w:rFonts w:ascii="David" w:hAnsi="David" w:cs="David" w:hint="eastAsia"/>
                  <w:b/>
                  <w:bCs/>
                  <w:sz w:val="28"/>
                  <w:szCs w:val="28"/>
                  <w:rtl/>
                </w:rPr>
              </w:rPrChange>
            </w:rPr>
            <w:delText>א</w:delText>
          </w:r>
        </w:del>
      </w:ins>
    </w:p>
    <w:p w14:paraId="3F551BDC" w14:textId="61954231" w:rsidR="00C0630A" w:rsidRPr="001306F3" w:rsidRDefault="00C0630A" w:rsidP="00E7029E">
      <w:pPr>
        <w:pStyle w:val="ListParagraph"/>
        <w:numPr>
          <w:ilvl w:val="0"/>
          <w:numId w:val="32"/>
        </w:numPr>
        <w:bidi/>
        <w:rPr>
          <w:ins w:id="449" w:author="הילית אראל שכטר" w:date="2020-03-16T18:36:00Z"/>
          <w:rFonts w:ascii="David" w:hAnsi="David" w:cs="David"/>
          <w:b/>
          <w:bCs/>
          <w:sz w:val="24"/>
          <w:szCs w:val="24"/>
          <w:rPrChange w:id="450" w:author="הילית אראל שכטר" w:date="2020-03-16T20:13:00Z">
            <w:rPr>
              <w:ins w:id="451" w:author="הילית אראל שכטר" w:date="2020-03-16T18:36:00Z"/>
              <w:rFonts w:ascii="David" w:hAnsi="David" w:cs="David"/>
              <w:b/>
              <w:bCs/>
              <w:sz w:val="28"/>
              <w:szCs w:val="28"/>
            </w:rPr>
          </w:rPrChange>
        </w:rPr>
        <w:pPrChange w:id="452" w:author="Amos Baranes" w:date="2020-03-20T04:39:00Z">
          <w:pPr>
            <w:pStyle w:val="ListParagraph"/>
            <w:numPr>
              <w:numId w:val="22"/>
            </w:numPr>
            <w:bidi/>
            <w:ind w:hanging="360"/>
          </w:pPr>
        </w:pPrChange>
      </w:pPr>
      <w:ins w:id="453" w:author="הילית אראל שכטר" w:date="2020-03-16T18:36:00Z">
        <w:del w:id="454" w:author="Amos Baranes" w:date="2020-03-20T04:39:00Z">
          <w:r w:rsidRPr="001306F3" w:rsidDel="00E7029E">
            <w:rPr>
              <w:rFonts w:ascii="David" w:hAnsi="David" w:cs="David" w:hint="eastAsia"/>
              <w:b/>
              <w:bCs/>
              <w:sz w:val="24"/>
              <w:szCs w:val="24"/>
              <w:rtl/>
              <w:rPrChange w:id="455" w:author="הילית אראל שכטר" w:date="2020-03-16T20:13:00Z">
                <w:rPr>
                  <w:rFonts w:ascii="David" w:hAnsi="David" w:cs="David" w:hint="eastAsia"/>
                  <w:b/>
                  <w:bCs/>
                  <w:sz w:val="28"/>
                  <w:szCs w:val="28"/>
                  <w:rtl/>
                </w:rPr>
              </w:rPrChange>
            </w:rPr>
            <w:delText>א</w:delText>
          </w:r>
        </w:del>
      </w:ins>
    </w:p>
    <w:p w14:paraId="6588BA49" w14:textId="77777777" w:rsidR="00A01890" w:rsidRDefault="00A01890">
      <w:pPr>
        <w:rPr>
          <w:ins w:id="456" w:author="Amos Baranes" w:date="2020-03-20T04:40:00Z"/>
          <w:rFonts w:ascii="David" w:hAnsi="David" w:cs="David"/>
          <w:b/>
          <w:bCs/>
          <w:sz w:val="28"/>
          <w:szCs w:val="28"/>
          <w:rtl/>
        </w:rPr>
      </w:pPr>
      <w:ins w:id="457" w:author="Amos Baranes" w:date="2020-03-20T04:40:00Z">
        <w:r>
          <w:rPr>
            <w:rFonts w:ascii="David" w:hAnsi="David" w:cs="David"/>
            <w:b/>
            <w:bCs/>
            <w:sz w:val="28"/>
            <w:szCs w:val="28"/>
            <w:rtl/>
          </w:rPr>
          <w:br w:type="page"/>
        </w:r>
      </w:ins>
    </w:p>
    <w:p w14:paraId="696FCDB1" w14:textId="09D5AE34" w:rsidR="00C0630A" w:rsidDel="00A01890" w:rsidRDefault="00C0630A" w:rsidP="00C0630A">
      <w:pPr>
        <w:jc w:val="right"/>
        <w:rPr>
          <w:ins w:id="458" w:author="הילית אראל שכטר" w:date="2020-03-16T18:37:00Z"/>
          <w:del w:id="459" w:author="Amos Baranes" w:date="2020-03-20T04:39:00Z"/>
          <w:rFonts w:ascii="David" w:hAnsi="David" w:cs="David"/>
          <w:b/>
          <w:bCs/>
          <w:sz w:val="28"/>
          <w:szCs w:val="28"/>
          <w:rtl/>
        </w:rPr>
      </w:pPr>
      <w:ins w:id="460" w:author="הילית אראל שכטר" w:date="2020-03-16T18:36:00Z">
        <w:del w:id="461" w:author="Amos Baranes" w:date="2020-03-20T04:39:00Z">
          <w:r w:rsidRPr="00C0630A" w:rsidDel="00A01890">
            <w:rPr>
              <w:rFonts w:ascii="David" w:hAnsi="David" w:cs="David" w:hint="eastAsia"/>
              <w:b/>
              <w:bCs/>
              <w:sz w:val="28"/>
              <w:szCs w:val="28"/>
              <w:rtl/>
              <w:rPrChange w:id="462" w:author="הילית אראל שכטר" w:date="2020-03-16T18:37:00Z">
                <w:rPr>
                  <w:rFonts w:hint="eastAsia"/>
                  <w:b/>
                  <w:bCs/>
                  <w:sz w:val="28"/>
                  <w:szCs w:val="28"/>
                  <w:u w:val="thick"/>
                  <w:rtl/>
                </w:rPr>
              </w:rPrChange>
            </w:rPr>
            <w:lastRenderedPageBreak/>
            <w:delText>ואלה</w:delText>
          </w:r>
          <w:r w:rsidRPr="00C0630A" w:rsidDel="00A01890">
            <w:rPr>
              <w:rFonts w:ascii="David" w:hAnsi="David" w:cs="David"/>
              <w:b/>
              <w:bCs/>
              <w:sz w:val="28"/>
              <w:szCs w:val="28"/>
              <w:rtl/>
              <w:rPrChange w:id="463" w:author="הילית אראל שכטר" w:date="2020-03-16T18:37:00Z">
                <w:rPr>
                  <w:b/>
                  <w:bCs/>
                  <w:sz w:val="28"/>
                  <w:szCs w:val="28"/>
                  <w:u w:val="thick"/>
                  <w:rtl/>
                </w:rPr>
              </w:rPrChange>
            </w:rPr>
            <w:delText xml:space="preserve"> פרטי ניסיוני המקצועי:</w:delText>
          </w:r>
        </w:del>
      </w:ins>
    </w:p>
    <w:p w14:paraId="69706DB4" w14:textId="02A52750" w:rsidR="00C0630A" w:rsidRPr="00A01890" w:rsidDel="00A01890" w:rsidRDefault="00C0630A" w:rsidP="00A01890">
      <w:pPr>
        <w:bidi/>
        <w:rPr>
          <w:ins w:id="464" w:author="הילית אראל שכטר" w:date="2020-03-16T18:37:00Z"/>
          <w:del w:id="465" w:author="Amos Baranes" w:date="2020-03-20T04:40:00Z"/>
          <w:rFonts w:ascii="David" w:hAnsi="David" w:cs="David"/>
          <w:b/>
          <w:bCs/>
          <w:sz w:val="24"/>
          <w:szCs w:val="24"/>
          <w:rPrChange w:id="466" w:author="Amos Baranes" w:date="2020-03-20T04:40:00Z">
            <w:rPr>
              <w:ins w:id="467" w:author="הילית אראל שכטר" w:date="2020-03-16T18:37:00Z"/>
              <w:del w:id="468" w:author="Amos Baranes" w:date="2020-03-20T04:40:00Z"/>
              <w:rFonts w:ascii="David" w:hAnsi="David" w:cs="David"/>
              <w:b/>
              <w:bCs/>
              <w:sz w:val="28"/>
              <w:szCs w:val="28"/>
            </w:rPr>
          </w:rPrChange>
        </w:rPr>
        <w:pPrChange w:id="469" w:author="Amos Baranes" w:date="2020-03-20T04:40:00Z">
          <w:pPr>
            <w:pStyle w:val="ListParagraph"/>
            <w:numPr>
              <w:numId w:val="22"/>
            </w:numPr>
            <w:bidi/>
            <w:ind w:hanging="360"/>
          </w:pPr>
        </w:pPrChange>
      </w:pPr>
      <w:ins w:id="470" w:author="הילית אראל שכטר" w:date="2020-03-16T18:37:00Z">
        <w:del w:id="471" w:author="Amos Baranes" w:date="2020-03-17T15:42:00Z">
          <w:r w:rsidRPr="00A01890" w:rsidDel="00C83C80">
            <w:rPr>
              <w:rFonts w:ascii="David" w:hAnsi="David" w:cs="David" w:hint="eastAsia"/>
              <w:b/>
              <w:bCs/>
              <w:sz w:val="24"/>
              <w:szCs w:val="24"/>
              <w:rtl/>
              <w:rPrChange w:id="472" w:author="Amos Baranes" w:date="2020-03-20T04:40:00Z">
                <w:rPr>
                  <w:rFonts w:ascii="David" w:hAnsi="David" w:cs="David" w:hint="eastAsia"/>
                  <w:b/>
                  <w:bCs/>
                  <w:sz w:val="28"/>
                  <w:szCs w:val="28"/>
                  <w:rtl/>
                </w:rPr>
              </w:rPrChange>
            </w:rPr>
            <w:delText>א</w:delText>
          </w:r>
        </w:del>
      </w:ins>
    </w:p>
    <w:p w14:paraId="192D8D47" w14:textId="442D8C4F" w:rsidR="00C0630A" w:rsidRPr="0006396B" w:rsidDel="0006396B" w:rsidRDefault="00C0630A" w:rsidP="00A01890">
      <w:pPr>
        <w:bidi/>
        <w:rPr>
          <w:ins w:id="473" w:author="הילית אראל שכטר" w:date="2020-03-16T18:37:00Z"/>
          <w:del w:id="474" w:author="Amos Baranes" w:date="2020-03-17T17:19:00Z"/>
          <w:rPrChange w:id="475" w:author="Amos Baranes" w:date="2020-03-17T17:20:00Z">
            <w:rPr>
              <w:ins w:id="476" w:author="הילית אראל שכטר" w:date="2020-03-16T18:37:00Z"/>
              <w:del w:id="477" w:author="Amos Baranes" w:date="2020-03-17T17:19:00Z"/>
              <w:rFonts w:ascii="David" w:hAnsi="David" w:cs="David"/>
              <w:b/>
              <w:bCs/>
              <w:sz w:val="28"/>
              <w:szCs w:val="28"/>
            </w:rPr>
          </w:rPrChange>
        </w:rPr>
        <w:pPrChange w:id="478" w:author="Amos Baranes" w:date="2020-03-20T04:40:00Z">
          <w:pPr>
            <w:pStyle w:val="ListParagraph"/>
            <w:numPr>
              <w:numId w:val="22"/>
            </w:numPr>
            <w:bidi/>
            <w:ind w:hanging="360"/>
          </w:pPr>
        </w:pPrChange>
      </w:pPr>
      <w:ins w:id="479" w:author="הילית אראל שכטר" w:date="2020-03-16T18:37:00Z">
        <w:del w:id="480" w:author="Amos Baranes" w:date="2020-03-17T17:19:00Z">
          <w:r w:rsidRPr="0006396B" w:rsidDel="0006396B">
            <w:rPr>
              <w:rFonts w:hint="eastAsia"/>
              <w:rtl/>
              <w:rPrChange w:id="481" w:author="Amos Baranes" w:date="2020-03-17T17:20:00Z">
                <w:rPr>
                  <w:rFonts w:ascii="David" w:hAnsi="David" w:cs="David" w:hint="eastAsia"/>
                  <w:b/>
                  <w:bCs/>
                  <w:sz w:val="28"/>
                  <w:szCs w:val="28"/>
                  <w:rtl/>
                </w:rPr>
              </w:rPrChange>
            </w:rPr>
            <w:delText>א</w:delText>
          </w:r>
        </w:del>
      </w:ins>
    </w:p>
    <w:p w14:paraId="03918C14" w14:textId="345C8189" w:rsidR="00C0630A" w:rsidRPr="0006396B" w:rsidDel="0009454F" w:rsidRDefault="00C0630A" w:rsidP="00A01890">
      <w:pPr>
        <w:bidi/>
        <w:rPr>
          <w:ins w:id="482" w:author="הילית אראל שכטר" w:date="2020-03-16T18:37:00Z"/>
          <w:del w:id="483" w:author="Amos Baranes" w:date="2020-03-20T03:44:00Z"/>
          <w:rPrChange w:id="484" w:author="Amos Baranes" w:date="2020-03-17T17:20:00Z">
            <w:rPr>
              <w:ins w:id="485" w:author="הילית אראל שכטר" w:date="2020-03-16T18:37:00Z"/>
              <w:del w:id="486" w:author="Amos Baranes" w:date="2020-03-20T03:44:00Z"/>
              <w:rFonts w:ascii="David" w:hAnsi="David" w:cs="David"/>
              <w:b/>
              <w:bCs/>
              <w:sz w:val="28"/>
              <w:szCs w:val="28"/>
            </w:rPr>
          </w:rPrChange>
        </w:rPr>
        <w:pPrChange w:id="487" w:author="Amos Baranes" w:date="2020-03-20T04:40:00Z">
          <w:pPr>
            <w:pStyle w:val="ListParagraph"/>
            <w:numPr>
              <w:numId w:val="22"/>
            </w:numPr>
            <w:bidi/>
            <w:ind w:hanging="360"/>
          </w:pPr>
        </w:pPrChange>
      </w:pPr>
      <w:ins w:id="488" w:author="הילית אראל שכטר" w:date="2020-03-16T18:37:00Z">
        <w:del w:id="489" w:author="Amos Baranes" w:date="2020-03-17T17:19:00Z">
          <w:r w:rsidRPr="0006396B" w:rsidDel="0006396B">
            <w:rPr>
              <w:rFonts w:hint="eastAsia"/>
              <w:rtl/>
              <w:rPrChange w:id="490" w:author="Amos Baranes" w:date="2020-03-17T17:20:00Z">
                <w:rPr>
                  <w:rFonts w:ascii="David" w:hAnsi="David" w:cs="David" w:hint="eastAsia"/>
                  <w:b/>
                  <w:bCs/>
                  <w:sz w:val="28"/>
                  <w:szCs w:val="28"/>
                  <w:rtl/>
                </w:rPr>
              </w:rPrChange>
            </w:rPr>
            <w:delText>א</w:delText>
          </w:r>
        </w:del>
      </w:ins>
    </w:p>
    <w:p w14:paraId="0105373C" w14:textId="495F619A" w:rsidR="0009454F" w:rsidRPr="001306F3" w:rsidDel="00A01890" w:rsidRDefault="00C0630A" w:rsidP="00A01890">
      <w:pPr>
        <w:bidi/>
        <w:rPr>
          <w:ins w:id="491" w:author="הילית אראל שכטר" w:date="2020-03-16T18:37:00Z"/>
          <w:del w:id="492" w:author="Amos Baranes" w:date="2020-03-20T04:40:00Z"/>
          <w:rPrChange w:id="493" w:author="הילית אראל שכטר" w:date="2020-03-16T20:13:00Z">
            <w:rPr>
              <w:ins w:id="494" w:author="הילית אראל שכטר" w:date="2020-03-16T18:37:00Z"/>
              <w:del w:id="495" w:author="Amos Baranes" w:date="2020-03-20T04:40:00Z"/>
              <w:rFonts w:ascii="David" w:hAnsi="David" w:cs="David"/>
              <w:b/>
              <w:bCs/>
              <w:sz w:val="28"/>
              <w:szCs w:val="28"/>
            </w:rPr>
          </w:rPrChange>
        </w:rPr>
        <w:pPrChange w:id="496" w:author="Amos Baranes" w:date="2020-03-20T04:40:00Z">
          <w:pPr>
            <w:pStyle w:val="ListParagraph"/>
            <w:numPr>
              <w:numId w:val="22"/>
            </w:numPr>
            <w:bidi/>
            <w:ind w:hanging="360"/>
          </w:pPr>
        </w:pPrChange>
      </w:pPr>
      <w:ins w:id="497" w:author="הילית אראל שכטר" w:date="2020-03-16T18:37:00Z">
        <w:del w:id="498" w:author="Amos Baranes" w:date="2020-03-17T17:22:00Z">
          <w:r w:rsidRPr="001306F3" w:rsidDel="0006396B">
            <w:rPr>
              <w:rFonts w:hint="eastAsia"/>
              <w:rtl/>
              <w:rPrChange w:id="499" w:author="הילית אראל שכטר" w:date="2020-03-16T20:13:00Z">
                <w:rPr>
                  <w:rFonts w:ascii="David" w:hAnsi="David" w:cs="David" w:hint="eastAsia"/>
                  <w:b/>
                  <w:bCs/>
                  <w:sz w:val="28"/>
                  <w:szCs w:val="28"/>
                  <w:rtl/>
                </w:rPr>
              </w:rPrChange>
            </w:rPr>
            <w:delText>א</w:delText>
          </w:r>
        </w:del>
      </w:ins>
    </w:p>
    <w:p w14:paraId="2F32BE46" w14:textId="5F5CFFB7" w:rsidR="0006396B" w:rsidRPr="0006396B" w:rsidDel="00A01890" w:rsidRDefault="00C0630A" w:rsidP="00A01890">
      <w:pPr>
        <w:bidi/>
        <w:rPr>
          <w:ins w:id="500" w:author="הילית אראל שכטר" w:date="2020-03-16T18:55:00Z"/>
          <w:del w:id="501" w:author="Amos Baranes" w:date="2020-03-20T04:39:00Z"/>
          <w:rFonts w:ascii="David" w:hAnsi="David" w:cs="David"/>
          <w:b/>
          <w:bCs/>
          <w:sz w:val="24"/>
          <w:szCs w:val="24"/>
          <w:rPrChange w:id="502" w:author="Amos Baranes" w:date="2020-03-17T17:22:00Z">
            <w:rPr>
              <w:ins w:id="503" w:author="הילית אראל שכטר" w:date="2020-03-16T18:55:00Z"/>
              <w:del w:id="504" w:author="Amos Baranes" w:date="2020-03-20T04:39:00Z"/>
              <w:rFonts w:ascii="David" w:hAnsi="David" w:cs="David"/>
              <w:b/>
              <w:bCs/>
              <w:sz w:val="28"/>
              <w:szCs w:val="28"/>
            </w:rPr>
          </w:rPrChange>
        </w:rPr>
        <w:pPrChange w:id="505" w:author="Amos Baranes" w:date="2020-03-20T04:40:00Z">
          <w:pPr>
            <w:pStyle w:val="ListParagraph"/>
            <w:numPr>
              <w:numId w:val="22"/>
            </w:numPr>
            <w:bidi/>
            <w:ind w:hanging="360"/>
          </w:pPr>
        </w:pPrChange>
      </w:pPr>
      <w:ins w:id="506" w:author="הילית אראל שכטר" w:date="2020-03-16T18:37:00Z">
        <w:del w:id="507" w:author="Amos Baranes" w:date="2020-03-20T04:39:00Z">
          <w:r w:rsidRPr="0006396B" w:rsidDel="00A01890">
            <w:rPr>
              <w:rFonts w:ascii="David" w:hAnsi="David" w:cs="David" w:hint="eastAsia"/>
              <w:sz w:val="24"/>
              <w:szCs w:val="24"/>
              <w:rtl/>
              <w:rPrChange w:id="508" w:author="Amos Baranes" w:date="2020-03-17T17:24:00Z">
                <w:rPr>
                  <w:rFonts w:ascii="David" w:hAnsi="David" w:cs="David" w:hint="eastAsia"/>
                  <w:b/>
                  <w:bCs/>
                  <w:sz w:val="28"/>
                  <w:szCs w:val="28"/>
                  <w:rtl/>
                </w:rPr>
              </w:rPrChange>
            </w:rPr>
            <w:delText>א</w:delText>
          </w:r>
        </w:del>
      </w:ins>
    </w:p>
    <w:p w14:paraId="28CE6CD8" w14:textId="5CA1BF1C" w:rsidR="00490E60" w:rsidRPr="001306F3" w:rsidDel="00A01890" w:rsidRDefault="00490E60">
      <w:pPr>
        <w:pStyle w:val="ListParagraph"/>
        <w:bidi/>
        <w:ind w:left="360"/>
        <w:rPr>
          <w:ins w:id="509" w:author="הילית אראל שכטר" w:date="2020-03-16T18:37:00Z"/>
          <w:del w:id="510" w:author="Amos Baranes" w:date="2020-03-20T04:39:00Z"/>
          <w:rFonts w:ascii="David" w:hAnsi="David" w:cs="David"/>
          <w:b/>
          <w:bCs/>
          <w:sz w:val="24"/>
          <w:szCs w:val="24"/>
          <w:rPrChange w:id="511" w:author="הילית אראל שכטר" w:date="2020-03-16T20:13:00Z">
            <w:rPr>
              <w:ins w:id="512" w:author="הילית אראל שכטר" w:date="2020-03-16T18:37:00Z"/>
              <w:del w:id="513" w:author="Amos Baranes" w:date="2020-03-20T04:39:00Z"/>
              <w:rFonts w:ascii="David" w:hAnsi="David" w:cs="David"/>
              <w:b/>
              <w:bCs/>
              <w:sz w:val="28"/>
              <w:szCs w:val="28"/>
            </w:rPr>
          </w:rPrChange>
        </w:rPr>
        <w:pPrChange w:id="514" w:author="הילית אראל שכטר" w:date="2020-03-16T18:55:00Z">
          <w:pPr>
            <w:pStyle w:val="ListParagraph"/>
            <w:numPr>
              <w:numId w:val="22"/>
            </w:numPr>
            <w:bidi/>
            <w:ind w:hanging="360"/>
          </w:pPr>
        </w:pPrChange>
      </w:pPr>
      <w:ins w:id="515" w:author="הילית אראל שכטר" w:date="2020-03-16T18:55:00Z">
        <w:del w:id="516" w:author="Amos Baranes" w:date="2020-03-20T04:39:00Z">
          <w:r w:rsidRPr="001306F3" w:rsidDel="00A01890">
            <w:rPr>
              <w:rFonts w:ascii="David" w:hAnsi="David" w:cs="David"/>
              <w:b/>
              <w:bCs/>
              <w:sz w:val="24"/>
              <w:szCs w:val="24"/>
              <w:highlight w:val="yellow"/>
              <w:rtl/>
              <w:rPrChange w:id="517" w:author="הילית אראל שכטר" w:date="2020-03-16T20:13:00Z">
                <w:rPr>
                  <w:rFonts w:ascii="David" w:hAnsi="David" w:cs="David"/>
                  <w:b/>
                  <w:bCs/>
                  <w:sz w:val="28"/>
                  <w:szCs w:val="28"/>
                  <w:rtl/>
                </w:rPr>
              </w:rPrChange>
            </w:rPr>
            <w:delText xml:space="preserve">עמוס - יש לעדכן את הפרטים בהתאם לפורמט המקובל </w:delText>
          </w:r>
        </w:del>
      </w:ins>
      <w:ins w:id="518" w:author="הילית אראל שכטר" w:date="2020-03-16T21:54:00Z">
        <w:del w:id="519" w:author="Amos Baranes" w:date="2020-03-20T04:39:00Z">
          <w:r w:rsidR="008343C6" w:rsidDel="00A01890">
            <w:rPr>
              <w:rFonts w:ascii="David" w:hAnsi="David" w:cs="David" w:hint="cs"/>
              <w:b/>
              <w:bCs/>
              <w:sz w:val="24"/>
              <w:szCs w:val="24"/>
              <w:highlight w:val="yellow"/>
              <w:rtl/>
            </w:rPr>
            <w:delText>כנ"ל</w:delText>
          </w:r>
        </w:del>
      </w:ins>
      <w:ins w:id="520" w:author="הילית אראל שכטר" w:date="2020-03-16T18:55:00Z">
        <w:del w:id="521" w:author="Amos Baranes" w:date="2020-03-20T04:39:00Z">
          <w:r w:rsidRPr="001306F3" w:rsidDel="00A01890">
            <w:rPr>
              <w:rFonts w:ascii="David" w:hAnsi="David" w:cs="David"/>
              <w:b/>
              <w:bCs/>
              <w:sz w:val="24"/>
              <w:szCs w:val="24"/>
              <w:highlight w:val="yellow"/>
              <w:rtl/>
              <w:rPrChange w:id="522" w:author="הילית אראל שכטר" w:date="2020-03-16T20:13:00Z">
                <w:rPr>
                  <w:rFonts w:ascii="David" w:hAnsi="David" w:cs="David"/>
                  <w:b/>
                  <w:bCs/>
                  <w:sz w:val="28"/>
                  <w:szCs w:val="28"/>
                  <w:rtl/>
                </w:rPr>
              </w:rPrChange>
            </w:rPr>
            <w:delText>. חוות הדעת צריכה לכלול את פירוט ההשכלה, ההכשרה והניסיון המקצועי שלך בגוף חוות הדעת (זה חלק בלתי נפרד מחוות הדעת ונתון לחקירה של הצד שכנגד</w:delText>
          </w:r>
          <w:r w:rsidRPr="008343C6" w:rsidDel="00A01890">
            <w:rPr>
              <w:rFonts w:ascii="David" w:hAnsi="David" w:cs="David"/>
              <w:b/>
              <w:bCs/>
              <w:sz w:val="24"/>
              <w:szCs w:val="24"/>
              <w:highlight w:val="yellow"/>
              <w:rtl/>
              <w:rPrChange w:id="523" w:author="הילית אראל שכטר" w:date="2020-03-16T21:55:00Z">
                <w:rPr>
                  <w:rFonts w:ascii="David" w:hAnsi="David" w:cs="David"/>
                  <w:b/>
                  <w:bCs/>
                  <w:sz w:val="28"/>
                  <w:szCs w:val="28"/>
                  <w:rtl/>
                </w:rPr>
              </w:rPrChange>
            </w:rPr>
            <w:delText>)</w:delText>
          </w:r>
        </w:del>
      </w:ins>
      <w:ins w:id="524" w:author="הילית אראל שכטר" w:date="2020-03-16T20:12:00Z">
        <w:del w:id="525" w:author="Amos Baranes" w:date="2020-03-20T04:39:00Z">
          <w:r w:rsidR="000638D1" w:rsidRPr="008343C6" w:rsidDel="00A01890">
            <w:rPr>
              <w:rFonts w:ascii="David" w:hAnsi="David" w:cs="David"/>
              <w:b/>
              <w:bCs/>
              <w:sz w:val="24"/>
              <w:szCs w:val="24"/>
              <w:highlight w:val="yellow"/>
              <w:rtl/>
              <w:rPrChange w:id="526" w:author="הילית אראל שכטר" w:date="2020-03-16T21:55:00Z">
                <w:rPr>
                  <w:rFonts w:ascii="David" w:hAnsi="David" w:cs="David"/>
                  <w:b/>
                  <w:bCs/>
                  <w:sz w:val="28"/>
                  <w:szCs w:val="28"/>
                  <w:rtl/>
                </w:rPr>
              </w:rPrChange>
            </w:rPr>
            <w:delText xml:space="preserve">. </w:delText>
          </w:r>
        </w:del>
      </w:ins>
      <w:ins w:id="527" w:author="הילית אראל שכטר" w:date="2020-03-16T21:54:00Z">
        <w:del w:id="528" w:author="Amos Baranes" w:date="2020-03-20T04:39:00Z">
          <w:r w:rsidR="008343C6" w:rsidRPr="008343C6" w:rsidDel="00A01890">
            <w:rPr>
              <w:rFonts w:ascii="David" w:hAnsi="David" w:cs="David" w:hint="eastAsia"/>
              <w:b/>
              <w:bCs/>
              <w:sz w:val="24"/>
              <w:szCs w:val="24"/>
              <w:highlight w:val="yellow"/>
              <w:rtl/>
              <w:rPrChange w:id="529" w:author="הילית אראל שכטר" w:date="2020-03-16T21:55:00Z">
                <w:rPr>
                  <w:rFonts w:ascii="David" w:hAnsi="David" w:cs="David" w:hint="eastAsia"/>
                  <w:b/>
                  <w:bCs/>
                  <w:sz w:val="24"/>
                  <w:szCs w:val="24"/>
                  <w:rtl/>
                </w:rPr>
              </w:rPrChange>
            </w:rPr>
            <w:delText>יש</w:delText>
          </w:r>
          <w:r w:rsidR="008343C6" w:rsidRPr="008343C6" w:rsidDel="00A01890">
            <w:rPr>
              <w:rFonts w:ascii="David" w:hAnsi="David" w:cs="David"/>
              <w:b/>
              <w:bCs/>
              <w:sz w:val="24"/>
              <w:szCs w:val="24"/>
              <w:highlight w:val="yellow"/>
              <w:rtl/>
              <w:rPrChange w:id="530"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531" w:author="הילית אראל שכטר" w:date="2020-03-16T21:55:00Z">
                <w:rPr>
                  <w:rFonts w:ascii="David" w:hAnsi="David" w:cs="David" w:hint="eastAsia"/>
                  <w:b/>
                  <w:bCs/>
                  <w:sz w:val="24"/>
                  <w:szCs w:val="24"/>
                  <w:rtl/>
                </w:rPr>
              </w:rPrChange>
            </w:rPr>
            <w:delText>לציין</w:delText>
          </w:r>
          <w:r w:rsidR="008343C6" w:rsidRPr="008343C6" w:rsidDel="00A01890">
            <w:rPr>
              <w:rFonts w:ascii="David" w:hAnsi="David" w:cs="David"/>
              <w:b/>
              <w:bCs/>
              <w:sz w:val="24"/>
              <w:szCs w:val="24"/>
              <w:highlight w:val="yellow"/>
              <w:rtl/>
              <w:rPrChange w:id="532"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533" w:author="הילית אראל שכטר" w:date="2020-03-16T21:55:00Z">
                <w:rPr>
                  <w:rFonts w:ascii="David" w:hAnsi="David" w:cs="David" w:hint="eastAsia"/>
                  <w:b/>
                  <w:bCs/>
                  <w:sz w:val="24"/>
                  <w:szCs w:val="24"/>
                  <w:rtl/>
                </w:rPr>
              </w:rPrChange>
            </w:rPr>
            <w:delText>את</w:delText>
          </w:r>
          <w:r w:rsidR="008343C6" w:rsidRPr="008343C6" w:rsidDel="00A01890">
            <w:rPr>
              <w:rFonts w:ascii="David" w:hAnsi="David" w:cs="David"/>
              <w:b/>
              <w:bCs/>
              <w:sz w:val="24"/>
              <w:szCs w:val="24"/>
              <w:highlight w:val="yellow"/>
              <w:rtl/>
              <w:rPrChange w:id="534"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535" w:author="הילית אראל שכטר" w:date="2020-03-16T21:55:00Z">
                <w:rPr>
                  <w:rFonts w:ascii="David" w:hAnsi="David" w:cs="David" w:hint="eastAsia"/>
                  <w:b/>
                  <w:bCs/>
                  <w:sz w:val="24"/>
                  <w:szCs w:val="24"/>
                  <w:rtl/>
                </w:rPr>
              </w:rPrChange>
            </w:rPr>
            <w:delText>הפרטים</w:delText>
          </w:r>
          <w:r w:rsidR="008343C6" w:rsidRPr="008343C6" w:rsidDel="00A01890">
            <w:rPr>
              <w:rFonts w:ascii="David" w:hAnsi="David" w:cs="David"/>
              <w:b/>
              <w:bCs/>
              <w:sz w:val="24"/>
              <w:szCs w:val="24"/>
              <w:highlight w:val="yellow"/>
              <w:rtl/>
              <w:rPrChange w:id="536"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537" w:author="הילית אראל שכטר" w:date="2020-03-16T21:55:00Z">
                <w:rPr>
                  <w:rFonts w:ascii="David" w:hAnsi="David" w:cs="David" w:hint="eastAsia"/>
                  <w:b/>
                  <w:bCs/>
                  <w:sz w:val="24"/>
                  <w:szCs w:val="24"/>
                  <w:rtl/>
                </w:rPr>
              </w:rPrChange>
            </w:rPr>
            <w:delText>בשורה</w:delText>
          </w:r>
          <w:r w:rsidR="008343C6" w:rsidRPr="008343C6" w:rsidDel="00A01890">
            <w:rPr>
              <w:rFonts w:ascii="David" w:hAnsi="David" w:cs="David"/>
              <w:b/>
              <w:bCs/>
              <w:sz w:val="24"/>
              <w:szCs w:val="24"/>
              <w:highlight w:val="yellow"/>
              <w:rtl/>
              <w:rPrChange w:id="538" w:author="הילית אראל שכטר" w:date="2020-03-16T21:55:00Z">
                <w:rPr>
                  <w:rFonts w:ascii="David" w:hAnsi="David" w:cs="David"/>
                  <w:b/>
                  <w:bCs/>
                  <w:sz w:val="24"/>
                  <w:szCs w:val="24"/>
                  <w:rtl/>
                </w:rPr>
              </w:rPrChange>
            </w:rPr>
            <w:delText xml:space="preserve"> </w:delText>
          </w:r>
          <w:r w:rsidR="008343C6" w:rsidRPr="008343C6" w:rsidDel="00A01890">
            <w:rPr>
              <w:rFonts w:ascii="David" w:hAnsi="David" w:cs="David" w:hint="eastAsia"/>
              <w:b/>
              <w:bCs/>
              <w:sz w:val="24"/>
              <w:szCs w:val="24"/>
              <w:highlight w:val="yellow"/>
              <w:rtl/>
              <w:rPrChange w:id="539" w:author="הילית אראל שכטר" w:date="2020-03-16T21:55:00Z">
                <w:rPr>
                  <w:rFonts w:ascii="David" w:hAnsi="David" w:cs="David" w:hint="eastAsia"/>
                  <w:b/>
                  <w:bCs/>
                  <w:sz w:val="24"/>
                  <w:szCs w:val="24"/>
                  <w:rtl/>
                </w:rPr>
              </w:rPrChange>
            </w:rPr>
            <w:delText>ול</w:delText>
          </w:r>
        </w:del>
      </w:ins>
      <w:ins w:id="540" w:author="הילית אראל שכטר" w:date="2020-03-16T21:55:00Z">
        <w:del w:id="541" w:author="Amos Baranes" w:date="2020-03-20T04:39:00Z">
          <w:r w:rsidR="008343C6" w:rsidRPr="008343C6" w:rsidDel="00A01890">
            <w:rPr>
              <w:rFonts w:ascii="David" w:hAnsi="David" w:cs="David" w:hint="eastAsia"/>
              <w:b/>
              <w:bCs/>
              <w:sz w:val="24"/>
              <w:szCs w:val="24"/>
              <w:highlight w:val="yellow"/>
              <w:rtl/>
              <w:rPrChange w:id="542" w:author="הילית אראל שכטר" w:date="2020-03-16T21:55:00Z">
                <w:rPr>
                  <w:rFonts w:ascii="David" w:hAnsi="David" w:cs="David" w:hint="eastAsia"/>
                  <w:b/>
                  <w:bCs/>
                  <w:sz w:val="24"/>
                  <w:szCs w:val="24"/>
                  <w:rtl/>
                </w:rPr>
              </w:rPrChange>
            </w:rPr>
            <w:delText>לא</w:delText>
          </w:r>
          <w:r w:rsidR="008343C6" w:rsidRPr="008343C6" w:rsidDel="00A01890">
            <w:rPr>
              <w:rFonts w:ascii="David" w:hAnsi="David" w:cs="David"/>
              <w:b/>
              <w:bCs/>
              <w:sz w:val="24"/>
              <w:szCs w:val="24"/>
              <w:highlight w:val="yellow"/>
              <w:rtl/>
              <w:rPrChange w:id="543" w:author="הילית אראל שכטר" w:date="2020-03-16T21:55:00Z">
                <w:rPr>
                  <w:rFonts w:ascii="David" w:hAnsi="David" w:cs="David"/>
                  <w:b/>
                  <w:bCs/>
                  <w:sz w:val="24"/>
                  <w:szCs w:val="24"/>
                  <w:rtl/>
                </w:rPr>
              </w:rPrChange>
            </w:rPr>
            <w:delText xml:space="preserve"> פירוט. </w:delText>
          </w:r>
        </w:del>
      </w:ins>
      <w:ins w:id="544" w:author="הילית אראל שכטר" w:date="2020-03-16T20:12:00Z">
        <w:del w:id="545" w:author="Amos Baranes" w:date="2020-03-20T04:39:00Z">
          <w:r w:rsidR="000638D1" w:rsidRPr="008343C6" w:rsidDel="00A01890">
            <w:rPr>
              <w:rFonts w:ascii="David" w:hAnsi="David" w:cs="David" w:hint="eastAsia"/>
              <w:b/>
              <w:bCs/>
              <w:sz w:val="24"/>
              <w:szCs w:val="24"/>
              <w:highlight w:val="yellow"/>
              <w:rtl/>
              <w:rPrChange w:id="546" w:author="הילית אראל שכטר" w:date="2020-03-16T21:55:00Z">
                <w:rPr>
                  <w:rFonts w:ascii="David" w:hAnsi="David" w:cs="David" w:hint="eastAsia"/>
                  <w:b/>
                  <w:bCs/>
                  <w:sz w:val="28"/>
                  <w:szCs w:val="28"/>
                  <w:rtl/>
                </w:rPr>
              </w:rPrChange>
            </w:rPr>
            <w:delText>כמו</w:delText>
          </w:r>
          <w:r w:rsidR="000638D1" w:rsidRPr="008343C6" w:rsidDel="00A01890">
            <w:rPr>
              <w:rFonts w:ascii="David" w:hAnsi="David" w:cs="David"/>
              <w:b/>
              <w:bCs/>
              <w:sz w:val="24"/>
              <w:szCs w:val="24"/>
              <w:highlight w:val="yellow"/>
              <w:rtl/>
              <w:rPrChange w:id="547" w:author="הילית אראל שכטר" w:date="2020-03-16T21:55:00Z">
                <w:rPr>
                  <w:rFonts w:ascii="David" w:hAnsi="David" w:cs="David"/>
                  <w:b/>
                  <w:bCs/>
                  <w:sz w:val="28"/>
                  <w:szCs w:val="28"/>
                  <w:rtl/>
                </w:rPr>
              </w:rPrChange>
            </w:rPr>
            <w:delText xml:space="preserve"> כן, בחוות דעת אתה נוקט בלשון רבים. אם </w:delText>
          </w:r>
        </w:del>
      </w:ins>
      <w:ins w:id="548" w:author="הילית אראל שכטר" w:date="2020-03-16T20:13:00Z">
        <w:del w:id="549" w:author="Amos Baranes" w:date="2020-03-20T04:39:00Z">
          <w:r w:rsidR="000638D1" w:rsidRPr="008343C6" w:rsidDel="00A01890">
            <w:rPr>
              <w:rFonts w:ascii="David" w:hAnsi="David" w:cs="David" w:hint="eastAsia"/>
              <w:b/>
              <w:bCs/>
              <w:sz w:val="24"/>
              <w:szCs w:val="24"/>
              <w:highlight w:val="yellow"/>
              <w:rtl/>
              <w:rPrChange w:id="550" w:author="הילית אראל שכטר" w:date="2020-03-16T21:55:00Z">
                <w:rPr>
                  <w:rFonts w:ascii="David" w:hAnsi="David" w:cs="David" w:hint="eastAsia"/>
                  <w:b/>
                  <w:bCs/>
                  <w:sz w:val="28"/>
                  <w:szCs w:val="28"/>
                  <w:rtl/>
                </w:rPr>
              </w:rPrChange>
            </w:rPr>
            <w:delText>הבדיקות</w:delText>
          </w:r>
          <w:r w:rsidR="000638D1" w:rsidRPr="008343C6" w:rsidDel="00A01890">
            <w:rPr>
              <w:rFonts w:ascii="David" w:hAnsi="David" w:cs="David"/>
              <w:b/>
              <w:bCs/>
              <w:sz w:val="24"/>
              <w:szCs w:val="24"/>
              <w:highlight w:val="yellow"/>
              <w:rtl/>
              <w:rPrChange w:id="551" w:author="הילית אראל שכטר" w:date="2020-03-16T21:55:00Z">
                <w:rPr>
                  <w:rFonts w:ascii="David" w:hAnsi="David" w:cs="David"/>
                  <w:b/>
                  <w:bCs/>
                  <w:sz w:val="28"/>
                  <w:szCs w:val="28"/>
                  <w:rtl/>
                </w:rPr>
              </w:rPrChange>
            </w:rPr>
            <w:delText xml:space="preserve"> נערכו על ידך בלבד – יש להפוך את חווה"ד ללשון יחיד. אם נעזרת באחרים – יש לציין זאת במבוא</w:delText>
          </w:r>
          <w:r w:rsidR="001306F3" w:rsidRPr="008343C6" w:rsidDel="00A01890">
            <w:rPr>
              <w:rFonts w:ascii="David" w:hAnsi="David" w:cs="David"/>
              <w:b/>
              <w:bCs/>
              <w:sz w:val="24"/>
              <w:szCs w:val="24"/>
              <w:highlight w:val="yellow"/>
              <w:rtl/>
              <w:rPrChange w:id="552" w:author="הילית אראל שכטר" w:date="2020-03-16T21:55:00Z">
                <w:rPr>
                  <w:rFonts w:ascii="David" w:hAnsi="David" w:cs="David"/>
                  <w:b/>
                  <w:bCs/>
                  <w:sz w:val="28"/>
                  <w:szCs w:val="28"/>
                  <w:rtl/>
                </w:rPr>
              </w:rPrChange>
            </w:rPr>
            <w:delText>.</w:delText>
          </w:r>
          <w:r w:rsidR="001306F3" w:rsidRPr="001306F3" w:rsidDel="00A01890">
            <w:rPr>
              <w:rFonts w:ascii="David" w:hAnsi="David" w:cs="David"/>
              <w:b/>
              <w:bCs/>
              <w:sz w:val="24"/>
              <w:szCs w:val="24"/>
              <w:rtl/>
              <w:rPrChange w:id="553" w:author="הילית אראל שכטר" w:date="2020-03-16T20:13:00Z">
                <w:rPr>
                  <w:rFonts w:ascii="David" w:hAnsi="David" w:cs="David"/>
                  <w:b/>
                  <w:bCs/>
                  <w:sz w:val="28"/>
                  <w:szCs w:val="28"/>
                  <w:rtl/>
                </w:rPr>
              </w:rPrChange>
            </w:rPr>
            <w:delText xml:space="preserve"> </w:delText>
          </w:r>
        </w:del>
      </w:ins>
    </w:p>
    <w:p w14:paraId="42AB5DAA" w14:textId="77777777" w:rsidR="00C0630A" w:rsidRPr="004D5137" w:rsidRDefault="00C0630A" w:rsidP="00C0630A">
      <w:pPr>
        <w:spacing w:before="120" w:after="120" w:line="360" w:lineRule="auto"/>
        <w:jc w:val="center"/>
        <w:outlineLvl w:val="0"/>
        <w:rPr>
          <w:ins w:id="554" w:author="הילית אראל שכטר" w:date="2020-03-16T18:37:00Z"/>
          <w:rFonts w:ascii="David" w:hAnsi="David" w:cs="David"/>
          <w:bCs/>
          <w:i/>
          <w:sz w:val="40"/>
          <w:szCs w:val="40"/>
          <w:u w:val="thick"/>
          <w:rtl/>
          <w:rPrChange w:id="555" w:author="הילית אראל שכטר" w:date="2020-03-16T19:10:00Z">
            <w:rPr>
              <w:ins w:id="556" w:author="הילית אראל שכטר" w:date="2020-03-16T18:37:00Z"/>
              <w:bCs/>
              <w:i/>
              <w:sz w:val="40"/>
              <w:szCs w:val="40"/>
              <w:u w:val="thick"/>
              <w:rtl/>
            </w:rPr>
          </w:rPrChange>
        </w:rPr>
      </w:pPr>
      <w:ins w:id="557" w:author="הילית אראל שכטר" w:date="2020-03-16T18:37:00Z">
        <w:r w:rsidRPr="004D5137">
          <w:rPr>
            <w:rFonts w:ascii="David" w:hAnsi="David" w:cs="David"/>
            <w:bCs/>
            <w:i/>
            <w:sz w:val="40"/>
            <w:szCs w:val="40"/>
            <w:u w:val="thick"/>
            <w:rtl/>
            <w:rPrChange w:id="558" w:author="הילית אראל שכטר" w:date="2020-03-16T19:10:00Z">
              <w:rPr>
                <w:bCs/>
                <w:i/>
                <w:sz w:val="40"/>
                <w:szCs w:val="40"/>
                <w:u w:val="thick"/>
                <w:rtl/>
              </w:rPr>
            </w:rPrChange>
          </w:rPr>
          <w:t>וזאת חוות דעתי:</w:t>
        </w:r>
      </w:ins>
    </w:p>
    <w:p w14:paraId="43351AB9" w14:textId="22985766" w:rsidR="00C0630A" w:rsidRPr="00490E60" w:rsidRDefault="00C0630A" w:rsidP="00835CE0">
      <w:pPr>
        <w:bidi/>
        <w:spacing w:before="120" w:after="120" w:line="360" w:lineRule="auto"/>
        <w:jc w:val="both"/>
        <w:rPr>
          <w:ins w:id="559" w:author="הילית אראל שכטר" w:date="2020-03-16T18:37:00Z"/>
          <w:rFonts w:ascii="David" w:hAnsi="David" w:cs="David"/>
          <w:rtl/>
          <w:rPrChange w:id="560" w:author="הילית אראל שכטר" w:date="2020-03-16T18:56:00Z">
            <w:rPr>
              <w:ins w:id="561" w:author="הילית אראל שכטר" w:date="2020-03-16T18:37:00Z"/>
              <w:rtl/>
            </w:rPr>
          </w:rPrChange>
        </w:rPr>
        <w:pPrChange w:id="562" w:author="Amos Baranes" w:date="2020-03-17T07:13:00Z">
          <w:pPr>
            <w:spacing w:before="120" w:after="120" w:line="360" w:lineRule="auto"/>
            <w:jc w:val="both"/>
          </w:pPr>
        </w:pPrChange>
      </w:pPr>
      <w:ins w:id="563" w:author="הילית אראל שכטר" w:date="2020-03-16T18:37:00Z">
        <w:r w:rsidRPr="00490E60">
          <w:rPr>
            <w:rFonts w:ascii="David" w:hAnsi="David" w:cs="David"/>
            <w:rtl/>
            <w:rPrChange w:id="564" w:author="הילית אראל שכטר" w:date="2020-03-16T18:56:00Z">
              <w:rPr>
                <w:rtl/>
              </w:rPr>
            </w:rPrChange>
          </w:rPr>
          <w:t xml:space="preserve">אני החתום מטה, </w:t>
        </w:r>
      </w:ins>
      <w:ins w:id="565" w:author="הילית אראל שכטר" w:date="2020-03-16T18:38:00Z">
        <w:r w:rsidRPr="00490E60">
          <w:rPr>
            <w:rFonts w:ascii="David" w:hAnsi="David" w:cs="David" w:hint="eastAsia"/>
            <w:rtl/>
            <w:rPrChange w:id="566" w:author="הילית אראל שכטר" w:date="2020-03-16T18:56:00Z">
              <w:rPr>
                <w:rFonts w:hint="eastAsia"/>
                <w:rtl/>
              </w:rPr>
            </w:rPrChange>
          </w:rPr>
          <w:t>ד</w:t>
        </w:r>
        <w:r w:rsidRPr="00490E60">
          <w:rPr>
            <w:rFonts w:ascii="David" w:hAnsi="David" w:cs="David"/>
            <w:rtl/>
            <w:rPrChange w:id="567" w:author="הילית אראל שכטר" w:date="2020-03-16T18:56:00Z">
              <w:rPr>
                <w:rtl/>
              </w:rPr>
            </w:rPrChange>
          </w:rPr>
          <w:t xml:space="preserve">"ר </w:t>
        </w:r>
        <w:r w:rsidRPr="00490E60">
          <w:rPr>
            <w:rFonts w:ascii="David" w:hAnsi="David" w:cs="David" w:hint="eastAsia"/>
            <w:rtl/>
            <w:rPrChange w:id="568" w:author="הילית אראל שכטר" w:date="2020-03-16T18:56:00Z">
              <w:rPr>
                <w:rFonts w:hint="eastAsia"/>
                <w:rtl/>
              </w:rPr>
            </w:rPrChange>
          </w:rPr>
          <w:t>עמוס</w:t>
        </w:r>
        <w:r w:rsidRPr="00490E60">
          <w:rPr>
            <w:rFonts w:ascii="David" w:hAnsi="David" w:cs="David"/>
            <w:rtl/>
            <w:rPrChange w:id="569" w:author="הילית אראל שכטר" w:date="2020-03-16T18:56:00Z">
              <w:rPr>
                <w:rtl/>
              </w:rPr>
            </w:rPrChange>
          </w:rPr>
          <w:t xml:space="preserve"> </w:t>
        </w:r>
        <w:r w:rsidRPr="00490E60">
          <w:rPr>
            <w:rFonts w:ascii="David" w:hAnsi="David" w:cs="David" w:hint="eastAsia"/>
            <w:rtl/>
            <w:rPrChange w:id="570" w:author="הילית אראל שכטר" w:date="2020-03-16T18:56:00Z">
              <w:rPr>
                <w:rFonts w:hint="eastAsia"/>
                <w:rtl/>
              </w:rPr>
            </w:rPrChange>
          </w:rPr>
          <w:t>ברנס</w:t>
        </w:r>
      </w:ins>
      <w:ins w:id="571" w:author="הילית אראל שכטר" w:date="2020-03-16T18:37:00Z">
        <w:r w:rsidRPr="00490E60">
          <w:rPr>
            <w:rFonts w:ascii="David" w:hAnsi="David" w:cs="David"/>
            <w:rtl/>
            <w:rPrChange w:id="572" w:author="הילית אראל שכטר" w:date="2020-03-16T18:56:00Z">
              <w:rPr>
                <w:rtl/>
              </w:rPr>
            </w:rPrChange>
          </w:rPr>
          <w:t xml:space="preserve">, נושא ת"ז מספר </w:t>
        </w:r>
      </w:ins>
      <w:ins w:id="573" w:author="Amos Baranes" w:date="2020-03-17T07:14:00Z">
        <w:r w:rsidR="00835CE0">
          <w:rPr>
            <w:rFonts w:ascii="David" w:hAnsi="David" w:cs="David"/>
          </w:rPr>
          <w:t>055083729</w:t>
        </w:r>
      </w:ins>
      <w:ins w:id="574" w:author="הילית אראל שכטר" w:date="2020-03-16T18:38:00Z">
        <w:del w:id="575" w:author="Amos Baranes" w:date="2020-03-17T07:13:00Z">
          <w:r w:rsidRPr="00490E60" w:rsidDel="00835CE0">
            <w:rPr>
              <w:rFonts w:ascii="David" w:hAnsi="David" w:cs="David"/>
              <w:rtl/>
              <w:rPrChange w:id="576" w:author="הילית אראל שכטר" w:date="2020-03-16T18:56:00Z">
                <w:rPr>
                  <w:rtl/>
                </w:rPr>
              </w:rPrChange>
            </w:rPr>
            <w:delText>______________</w:delText>
          </w:r>
        </w:del>
      </w:ins>
      <w:ins w:id="577" w:author="Amos Baranes" w:date="2020-03-17T07:13:00Z">
        <w:r w:rsidR="00835CE0">
          <w:rPr>
            <w:rFonts w:ascii="David" w:hAnsi="David" w:cs="David"/>
          </w:rPr>
          <w:t xml:space="preserve"> </w:t>
        </w:r>
      </w:ins>
      <w:ins w:id="578" w:author="הילית אראל שכטר" w:date="2020-03-16T18:38:00Z">
        <w:r w:rsidRPr="00490E60">
          <w:rPr>
            <w:rFonts w:ascii="David" w:hAnsi="David" w:cs="David"/>
            <w:rtl/>
            <w:rPrChange w:id="579" w:author="הילית אראל שכטר" w:date="2020-03-16T18:56:00Z">
              <w:rPr>
                <w:rtl/>
              </w:rPr>
            </w:rPrChange>
          </w:rPr>
          <w:t xml:space="preserve"> </w:t>
        </w:r>
      </w:ins>
      <w:ins w:id="580" w:author="הילית אראל שכטר" w:date="2020-03-16T18:37:00Z">
        <w:r w:rsidRPr="00490E60">
          <w:rPr>
            <w:rFonts w:ascii="David" w:hAnsi="David" w:cs="David"/>
            <w:rtl/>
            <w:rPrChange w:id="581" w:author="הילית אראל שכטר" w:date="2020-03-16T18:56:00Z">
              <w:rPr>
                <w:rtl/>
              </w:rPr>
            </w:rPrChange>
          </w:rPr>
          <w:t xml:space="preserve">, </w:t>
        </w:r>
        <w:r w:rsidRPr="00490E60">
          <w:rPr>
            <w:rFonts w:ascii="David" w:hAnsi="David" w:cs="David" w:hint="eastAsia"/>
            <w:rtl/>
            <w:rPrChange w:id="582" w:author="הילית אראל שכטר" w:date="2020-03-16T18:56:00Z">
              <w:rPr>
                <w:rFonts w:hint="eastAsia"/>
                <w:rtl/>
              </w:rPr>
            </w:rPrChange>
          </w:rPr>
          <w:t>נתבקשתי</w:t>
        </w:r>
        <w:r w:rsidRPr="00490E60">
          <w:rPr>
            <w:rFonts w:ascii="David" w:hAnsi="David" w:cs="David"/>
            <w:rtl/>
            <w:rPrChange w:id="583" w:author="הילית אראל שכטר" w:date="2020-03-16T18:56:00Z">
              <w:rPr>
                <w:rtl/>
              </w:rPr>
            </w:rPrChange>
          </w:rPr>
          <w:t xml:space="preserve"> </w:t>
        </w:r>
        <w:r w:rsidRPr="00490E60">
          <w:rPr>
            <w:rFonts w:ascii="David" w:hAnsi="David" w:cs="David" w:hint="eastAsia"/>
            <w:rtl/>
            <w:rPrChange w:id="584" w:author="הילית אראל שכטר" w:date="2020-03-16T18:56:00Z">
              <w:rPr>
                <w:rFonts w:hint="eastAsia"/>
                <w:rtl/>
              </w:rPr>
            </w:rPrChange>
          </w:rPr>
          <w:t>על</w:t>
        </w:r>
        <w:r w:rsidRPr="00490E60">
          <w:rPr>
            <w:rFonts w:ascii="David" w:hAnsi="David" w:cs="David"/>
            <w:rtl/>
            <w:rPrChange w:id="585" w:author="הילית אראל שכטר" w:date="2020-03-16T18:56:00Z">
              <w:rPr>
                <w:rtl/>
              </w:rPr>
            </w:rPrChange>
          </w:rPr>
          <w:t xml:space="preserve"> </w:t>
        </w:r>
        <w:r w:rsidRPr="00490E60">
          <w:rPr>
            <w:rFonts w:ascii="David" w:hAnsi="David" w:cs="David" w:hint="eastAsia"/>
            <w:rtl/>
            <w:rPrChange w:id="586" w:author="הילית אראל שכטר" w:date="2020-03-16T18:56:00Z">
              <w:rPr>
                <w:rFonts w:hint="eastAsia"/>
                <w:rtl/>
              </w:rPr>
            </w:rPrChange>
          </w:rPr>
          <w:t>ידי</w:t>
        </w:r>
        <w:r w:rsidRPr="00490E60">
          <w:rPr>
            <w:rFonts w:ascii="David" w:hAnsi="David" w:cs="David"/>
            <w:rtl/>
            <w:rPrChange w:id="587" w:author="הילית אראל שכטר" w:date="2020-03-16T18:56:00Z">
              <w:rPr>
                <w:rtl/>
              </w:rPr>
            </w:rPrChange>
          </w:rPr>
          <w:t xml:space="preserve"> </w:t>
        </w:r>
        <w:r w:rsidRPr="00490E60">
          <w:rPr>
            <w:rFonts w:ascii="David" w:hAnsi="David" w:cs="David" w:hint="eastAsia"/>
            <w:rtl/>
            <w:rPrChange w:id="588" w:author="הילית אראל שכטר" w:date="2020-03-16T18:56:00Z">
              <w:rPr>
                <w:rFonts w:hint="eastAsia"/>
                <w:rtl/>
              </w:rPr>
            </w:rPrChange>
          </w:rPr>
          <w:t>עורכ</w:t>
        </w:r>
      </w:ins>
      <w:ins w:id="589" w:author="הילית אראל שכטר" w:date="2020-03-16T18:38:00Z">
        <w:r w:rsidRPr="00490E60">
          <w:rPr>
            <w:rFonts w:ascii="David" w:hAnsi="David" w:cs="David" w:hint="eastAsia"/>
            <w:rtl/>
            <w:rPrChange w:id="590" w:author="הילית אראל שכטר" w:date="2020-03-16T18:56:00Z">
              <w:rPr>
                <w:rFonts w:hint="eastAsia"/>
                <w:rtl/>
              </w:rPr>
            </w:rPrChange>
          </w:rPr>
          <w:t>י</w:t>
        </w:r>
        <w:r w:rsidRPr="00490E60">
          <w:rPr>
            <w:rFonts w:ascii="David" w:hAnsi="David" w:cs="David"/>
            <w:rtl/>
            <w:rPrChange w:id="591" w:author="הילית אראל שכטר" w:date="2020-03-16T18:56:00Z">
              <w:rPr>
                <w:rtl/>
              </w:rPr>
            </w:rPrChange>
          </w:rPr>
          <w:t xml:space="preserve"> </w:t>
        </w:r>
        <w:r w:rsidRPr="00490E60">
          <w:rPr>
            <w:rFonts w:ascii="David" w:hAnsi="David" w:cs="David" w:hint="eastAsia"/>
            <w:rtl/>
            <w:rPrChange w:id="592" w:author="הילית אראל שכטר" w:date="2020-03-16T18:56:00Z">
              <w:rPr>
                <w:rFonts w:hint="eastAsia"/>
                <w:rtl/>
              </w:rPr>
            </w:rPrChange>
          </w:rPr>
          <w:t>הדין</w:t>
        </w:r>
        <w:r w:rsidRPr="00490E60">
          <w:rPr>
            <w:rFonts w:ascii="David" w:hAnsi="David" w:cs="David"/>
            <w:rtl/>
            <w:rPrChange w:id="593" w:author="הילית אראל שכטר" w:date="2020-03-16T18:56:00Z">
              <w:rPr>
                <w:rtl/>
              </w:rPr>
            </w:rPrChange>
          </w:rPr>
          <w:t xml:space="preserve">, </w:t>
        </w:r>
        <w:r w:rsidRPr="00490E60">
          <w:rPr>
            <w:rFonts w:ascii="David" w:hAnsi="David" w:cs="David" w:hint="eastAsia"/>
            <w:rtl/>
            <w:rPrChange w:id="594" w:author="הילית אראל שכטר" w:date="2020-03-16T18:56:00Z">
              <w:rPr>
                <w:rFonts w:hint="eastAsia"/>
                <w:rtl/>
              </w:rPr>
            </w:rPrChange>
          </w:rPr>
          <w:t>חיים</w:t>
        </w:r>
        <w:r w:rsidRPr="00490E60">
          <w:rPr>
            <w:rFonts w:ascii="David" w:hAnsi="David" w:cs="David"/>
            <w:rtl/>
            <w:rPrChange w:id="595" w:author="הילית אראל שכטר" w:date="2020-03-16T18:56:00Z">
              <w:rPr>
                <w:rtl/>
              </w:rPr>
            </w:rPrChange>
          </w:rPr>
          <w:t xml:space="preserve"> </w:t>
        </w:r>
        <w:r w:rsidRPr="00490E60">
          <w:rPr>
            <w:rFonts w:ascii="David" w:hAnsi="David" w:cs="David" w:hint="eastAsia"/>
            <w:rtl/>
            <w:rPrChange w:id="596" w:author="הילית אראל שכטר" w:date="2020-03-16T18:56:00Z">
              <w:rPr>
                <w:rFonts w:hint="eastAsia"/>
                <w:rtl/>
              </w:rPr>
            </w:rPrChange>
          </w:rPr>
          <w:t>אהרון</w:t>
        </w:r>
        <w:r w:rsidRPr="00490E60">
          <w:rPr>
            <w:rFonts w:ascii="David" w:hAnsi="David" w:cs="David"/>
            <w:rtl/>
            <w:rPrChange w:id="597" w:author="הילית אראל שכטר" w:date="2020-03-16T18:56:00Z">
              <w:rPr>
                <w:rtl/>
              </w:rPr>
            </w:rPrChange>
          </w:rPr>
          <w:t xml:space="preserve"> </w:t>
        </w:r>
        <w:r w:rsidRPr="00490E60">
          <w:rPr>
            <w:rFonts w:ascii="David" w:hAnsi="David" w:cs="David" w:hint="eastAsia"/>
            <w:rtl/>
            <w:rPrChange w:id="598" w:author="הילית אראל שכטר" w:date="2020-03-16T18:56:00Z">
              <w:rPr>
                <w:rFonts w:hint="eastAsia"/>
                <w:rtl/>
              </w:rPr>
            </w:rPrChange>
          </w:rPr>
          <w:t>ו</w:t>
        </w:r>
      </w:ins>
      <w:ins w:id="599" w:author="הילית אראל שכטר" w:date="2020-03-16T18:37:00Z">
        <w:r w:rsidRPr="00490E60">
          <w:rPr>
            <w:rFonts w:ascii="David" w:hAnsi="David" w:cs="David" w:hint="eastAsia"/>
            <w:rtl/>
            <w:rPrChange w:id="600" w:author="הילית אראל שכטר" w:date="2020-03-16T18:56:00Z">
              <w:rPr>
                <w:rFonts w:hint="eastAsia"/>
                <w:rtl/>
              </w:rPr>
            </w:rPrChange>
          </w:rPr>
          <w:t>הילית</w:t>
        </w:r>
        <w:r w:rsidRPr="00490E60">
          <w:rPr>
            <w:rFonts w:ascii="David" w:hAnsi="David" w:cs="David"/>
            <w:rtl/>
            <w:rPrChange w:id="601" w:author="הילית אראל שכטר" w:date="2020-03-16T18:56:00Z">
              <w:rPr>
                <w:rtl/>
              </w:rPr>
            </w:rPrChange>
          </w:rPr>
          <w:t xml:space="preserve"> </w:t>
        </w:r>
        <w:r w:rsidRPr="00490E60">
          <w:rPr>
            <w:rFonts w:ascii="David" w:hAnsi="David" w:cs="David" w:hint="eastAsia"/>
            <w:rtl/>
            <w:rPrChange w:id="602" w:author="הילית אראל שכטר" w:date="2020-03-16T18:56:00Z">
              <w:rPr>
                <w:rFonts w:hint="eastAsia"/>
                <w:rtl/>
              </w:rPr>
            </w:rPrChange>
          </w:rPr>
          <w:t>אראל</w:t>
        </w:r>
        <w:r w:rsidRPr="00490E60">
          <w:rPr>
            <w:rFonts w:ascii="David" w:hAnsi="David" w:cs="David"/>
            <w:rtl/>
            <w:rPrChange w:id="603" w:author="הילית אראל שכטר" w:date="2020-03-16T18:56:00Z">
              <w:rPr>
                <w:rtl/>
              </w:rPr>
            </w:rPrChange>
          </w:rPr>
          <w:t xml:space="preserve">-שכטר, </w:t>
        </w:r>
        <w:r w:rsidRPr="00490E60">
          <w:rPr>
            <w:rFonts w:ascii="David" w:hAnsi="David" w:cs="David" w:hint="eastAsia"/>
            <w:rtl/>
            <w:rPrChange w:id="604" w:author="הילית אראל שכטר" w:date="2020-03-16T18:56:00Z">
              <w:rPr>
                <w:rFonts w:hint="eastAsia"/>
                <w:rtl/>
              </w:rPr>
            </w:rPrChange>
          </w:rPr>
          <w:t>בא</w:t>
        </w:r>
      </w:ins>
      <w:ins w:id="605" w:author="הילית אראל שכטר" w:date="2020-03-16T18:38:00Z">
        <w:r w:rsidRPr="00490E60">
          <w:rPr>
            <w:rFonts w:ascii="David" w:hAnsi="David" w:cs="David" w:hint="eastAsia"/>
            <w:rtl/>
            <w:rPrChange w:id="606" w:author="הילית אראל שכטר" w:date="2020-03-16T18:56:00Z">
              <w:rPr>
                <w:rFonts w:hint="eastAsia"/>
                <w:rtl/>
              </w:rPr>
            </w:rPrChange>
          </w:rPr>
          <w:t>י</w:t>
        </w:r>
      </w:ins>
      <w:ins w:id="607" w:author="הילית אראל שכטר" w:date="2020-03-16T18:37:00Z">
        <w:r w:rsidRPr="00490E60">
          <w:rPr>
            <w:rFonts w:ascii="David" w:hAnsi="David" w:cs="David"/>
            <w:rtl/>
            <w:rPrChange w:id="608" w:author="הילית אראל שכטר" w:date="2020-03-16T18:56:00Z">
              <w:rPr>
                <w:rtl/>
              </w:rPr>
            </w:rPrChange>
          </w:rPr>
          <w:t xml:space="preserve"> כוחה של חברת </w:t>
        </w:r>
      </w:ins>
      <w:ins w:id="609" w:author="הילית אראל שכטר" w:date="2020-03-16T18:39:00Z">
        <w:r w:rsidRPr="00490E60">
          <w:rPr>
            <w:rFonts w:ascii="David" w:eastAsia="Times New Roman" w:hAnsi="David" w:cs="David"/>
            <w:b/>
            <w:bCs/>
            <w:kern w:val="20"/>
            <w:szCs w:val="24"/>
            <w:lang w:val="es-ES" w:eastAsia="he-IL"/>
            <w:rPrChange w:id="610" w:author="הילית אראל שכטר" w:date="2020-03-16T18:56:00Z">
              <w:rPr>
                <w:rFonts w:ascii="Georgia" w:eastAsia="Times New Roman" w:hAnsi="Georgia" w:cs="David"/>
                <w:b/>
                <w:bCs/>
                <w:kern w:val="20"/>
                <w:szCs w:val="24"/>
                <w:lang w:val="es-ES" w:eastAsia="he-IL"/>
              </w:rPr>
            </w:rPrChange>
          </w:rPr>
          <w:t>Powiser Corporation S.A.</w:t>
        </w:r>
      </w:ins>
      <w:ins w:id="611" w:author="הילית אראל שכטר" w:date="2020-03-16T20:14:00Z">
        <w:r w:rsidR="001306F3">
          <w:rPr>
            <w:rFonts w:ascii="David" w:hAnsi="David" w:cs="David"/>
          </w:rPr>
          <w:t xml:space="preserve"> </w:t>
        </w:r>
        <w:r w:rsidR="001306F3">
          <w:rPr>
            <w:rFonts w:ascii="David" w:hAnsi="David" w:cs="David" w:hint="cs"/>
            <w:rtl/>
          </w:rPr>
          <w:t xml:space="preserve"> </w:t>
        </w:r>
      </w:ins>
      <w:ins w:id="612" w:author="הילית אראל שכטר" w:date="2020-03-16T18:37:00Z">
        <w:r w:rsidRPr="00490E60">
          <w:rPr>
            <w:rFonts w:ascii="David" w:hAnsi="David" w:cs="David" w:hint="eastAsia"/>
            <w:rtl/>
            <w:rPrChange w:id="613" w:author="הילית אראל שכטר" w:date="2020-03-16T18:56:00Z">
              <w:rPr>
                <w:rFonts w:hint="eastAsia"/>
                <w:rtl/>
              </w:rPr>
            </w:rPrChange>
          </w:rPr>
          <w:t>ליתן</w:t>
        </w:r>
        <w:r w:rsidRPr="00490E60">
          <w:rPr>
            <w:rFonts w:ascii="David" w:hAnsi="David" w:cs="David"/>
            <w:rtl/>
            <w:rPrChange w:id="614" w:author="הילית אראל שכטר" w:date="2020-03-16T18:56:00Z">
              <w:rPr>
                <w:rtl/>
              </w:rPr>
            </w:rPrChange>
          </w:rPr>
          <w:t xml:space="preserve"> </w:t>
        </w:r>
        <w:r w:rsidRPr="00490E60">
          <w:rPr>
            <w:rFonts w:ascii="David" w:hAnsi="David" w:cs="David" w:hint="eastAsia"/>
            <w:rtl/>
            <w:rPrChange w:id="615" w:author="הילית אראל שכטר" w:date="2020-03-16T18:56:00Z">
              <w:rPr>
                <w:rFonts w:hint="eastAsia"/>
                <w:rtl/>
              </w:rPr>
            </w:rPrChange>
          </w:rPr>
          <w:t>חוות</w:t>
        </w:r>
        <w:r w:rsidRPr="00490E60">
          <w:rPr>
            <w:rFonts w:ascii="David" w:hAnsi="David" w:cs="David"/>
            <w:rtl/>
            <w:rPrChange w:id="616" w:author="הילית אראל שכטר" w:date="2020-03-16T18:56:00Z">
              <w:rPr>
                <w:rtl/>
              </w:rPr>
            </w:rPrChange>
          </w:rPr>
          <w:t xml:space="preserve"> </w:t>
        </w:r>
        <w:r w:rsidRPr="00490E60">
          <w:rPr>
            <w:rFonts w:ascii="David" w:hAnsi="David" w:cs="David" w:hint="eastAsia"/>
            <w:rtl/>
            <w:rPrChange w:id="617" w:author="הילית אראל שכטר" w:date="2020-03-16T18:56:00Z">
              <w:rPr>
                <w:rFonts w:hint="eastAsia"/>
                <w:rtl/>
              </w:rPr>
            </w:rPrChange>
          </w:rPr>
          <w:t>דעתי</w:t>
        </w:r>
        <w:r w:rsidRPr="00490E60">
          <w:rPr>
            <w:rFonts w:ascii="David" w:hAnsi="David" w:cs="David"/>
            <w:rtl/>
            <w:rPrChange w:id="618" w:author="הילית אראל שכטר" w:date="2020-03-16T18:56:00Z">
              <w:rPr>
                <w:rtl/>
              </w:rPr>
            </w:rPrChange>
          </w:rPr>
          <w:t xml:space="preserve"> </w:t>
        </w:r>
        <w:r w:rsidRPr="00490E60">
          <w:rPr>
            <w:rFonts w:ascii="David" w:hAnsi="David" w:cs="David" w:hint="eastAsia"/>
            <w:rtl/>
            <w:rPrChange w:id="619" w:author="הילית אראל שכטר" w:date="2020-03-16T18:56:00Z">
              <w:rPr>
                <w:rFonts w:hint="eastAsia"/>
                <w:rtl/>
              </w:rPr>
            </w:rPrChange>
          </w:rPr>
          <w:t>זו</w:t>
        </w:r>
        <w:r w:rsidRPr="00490E60">
          <w:rPr>
            <w:rFonts w:ascii="David" w:hAnsi="David" w:cs="David"/>
            <w:rtl/>
            <w:rPrChange w:id="620" w:author="הילית אראל שכטר" w:date="2020-03-16T18:56:00Z">
              <w:rPr>
                <w:rtl/>
              </w:rPr>
            </w:rPrChange>
          </w:rPr>
          <w:t xml:space="preserve">, </w:t>
        </w:r>
        <w:r w:rsidRPr="00490E60">
          <w:rPr>
            <w:rFonts w:ascii="David" w:hAnsi="David" w:cs="David" w:hint="eastAsia"/>
            <w:rtl/>
            <w:rPrChange w:id="621" w:author="הילית אראל שכטר" w:date="2020-03-16T18:56:00Z">
              <w:rPr>
                <w:rFonts w:hint="eastAsia"/>
                <w:rtl/>
              </w:rPr>
            </w:rPrChange>
          </w:rPr>
          <w:t>כחוות</w:t>
        </w:r>
        <w:r w:rsidRPr="00490E60">
          <w:rPr>
            <w:rFonts w:ascii="David" w:hAnsi="David" w:cs="David"/>
            <w:rtl/>
            <w:rPrChange w:id="622" w:author="הילית אראל שכטר" w:date="2020-03-16T18:56:00Z">
              <w:rPr>
                <w:rtl/>
              </w:rPr>
            </w:rPrChange>
          </w:rPr>
          <w:t xml:space="preserve"> </w:t>
        </w:r>
        <w:r w:rsidRPr="00490E60">
          <w:rPr>
            <w:rFonts w:ascii="David" w:hAnsi="David" w:cs="David" w:hint="eastAsia"/>
            <w:rtl/>
            <w:rPrChange w:id="623" w:author="הילית אראל שכטר" w:date="2020-03-16T18:56:00Z">
              <w:rPr>
                <w:rFonts w:hint="eastAsia"/>
                <w:rtl/>
              </w:rPr>
            </w:rPrChange>
          </w:rPr>
          <w:t>דעת</w:t>
        </w:r>
        <w:r w:rsidRPr="00490E60">
          <w:rPr>
            <w:rFonts w:ascii="David" w:hAnsi="David" w:cs="David"/>
            <w:rtl/>
            <w:rPrChange w:id="624" w:author="הילית אראל שכטר" w:date="2020-03-16T18:56:00Z">
              <w:rPr>
                <w:rtl/>
              </w:rPr>
            </w:rPrChange>
          </w:rPr>
          <w:t xml:space="preserve"> </w:t>
        </w:r>
        <w:r w:rsidRPr="00490E60">
          <w:rPr>
            <w:rFonts w:ascii="David" w:hAnsi="David" w:cs="David" w:hint="eastAsia"/>
            <w:rtl/>
            <w:rPrChange w:id="625" w:author="הילית אראל שכטר" w:date="2020-03-16T18:56:00Z">
              <w:rPr>
                <w:rFonts w:hint="eastAsia"/>
                <w:rtl/>
              </w:rPr>
            </w:rPrChange>
          </w:rPr>
          <w:t>מומח</w:t>
        </w:r>
      </w:ins>
      <w:ins w:id="626" w:author="הילית אראל שכטר" w:date="2020-03-16T20:14:00Z">
        <w:r w:rsidR="001306F3">
          <w:rPr>
            <w:rFonts w:ascii="David" w:hAnsi="David" w:cs="David" w:hint="cs"/>
            <w:rtl/>
          </w:rPr>
          <w:t>ה ו</w:t>
        </w:r>
      </w:ins>
      <w:ins w:id="627" w:author="הילית אראל שכטר" w:date="2020-03-16T18:37:00Z">
        <w:r w:rsidRPr="00490E60">
          <w:rPr>
            <w:rFonts w:ascii="David" w:hAnsi="David" w:cs="David" w:hint="eastAsia"/>
            <w:rtl/>
            <w:rPrChange w:id="628" w:author="הילית אראל שכטר" w:date="2020-03-16T18:56:00Z">
              <w:rPr>
                <w:rFonts w:hint="eastAsia"/>
                <w:rtl/>
              </w:rPr>
            </w:rPrChange>
          </w:rPr>
          <w:t>במסגרתה</w:t>
        </w:r>
        <w:r w:rsidRPr="00490E60">
          <w:rPr>
            <w:rFonts w:ascii="David" w:hAnsi="David" w:cs="David"/>
            <w:rtl/>
            <w:rPrChange w:id="629" w:author="הילית אראל שכטר" w:date="2020-03-16T18:56:00Z">
              <w:rPr>
                <w:rtl/>
              </w:rPr>
            </w:rPrChange>
          </w:rPr>
          <w:t xml:space="preserve"> </w:t>
        </w:r>
        <w:r w:rsidRPr="00490E60">
          <w:rPr>
            <w:rFonts w:ascii="David" w:hAnsi="David" w:cs="David" w:hint="eastAsia"/>
            <w:rtl/>
            <w:rPrChange w:id="630" w:author="הילית אראל שכטר" w:date="2020-03-16T18:56:00Z">
              <w:rPr>
                <w:rFonts w:hint="eastAsia"/>
                <w:rtl/>
              </w:rPr>
            </w:rPrChange>
          </w:rPr>
          <w:t>להתייחס</w:t>
        </w:r>
        <w:r w:rsidRPr="00490E60">
          <w:rPr>
            <w:rFonts w:ascii="David" w:hAnsi="David" w:cs="David"/>
            <w:rtl/>
            <w:rPrChange w:id="631" w:author="הילית אראל שכטר" w:date="2020-03-16T18:56:00Z">
              <w:rPr>
                <w:rtl/>
              </w:rPr>
            </w:rPrChange>
          </w:rPr>
          <w:t xml:space="preserve"> </w:t>
        </w:r>
        <w:r w:rsidRPr="00490E60">
          <w:rPr>
            <w:rFonts w:ascii="David" w:hAnsi="David" w:cs="David" w:hint="eastAsia"/>
            <w:rtl/>
            <w:rPrChange w:id="632" w:author="הילית אראל שכטר" w:date="2020-03-16T18:56:00Z">
              <w:rPr>
                <w:rFonts w:hint="eastAsia"/>
                <w:rtl/>
              </w:rPr>
            </w:rPrChange>
          </w:rPr>
          <w:t>לעניינים</w:t>
        </w:r>
        <w:r w:rsidRPr="00490E60">
          <w:rPr>
            <w:rFonts w:ascii="David" w:hAnsi="David" w:cs="David"/>
            <w:rtl/>
            <w:rPrChange w:id="633" w:author="הילית אראל שכטר" w:date="2020-03-16T18:56:00Z">
              <w:rPr>
                <w:rtl/>
              </w:rPr>
            </w:rPrChange>
          </w:rPr>
          <w:t xml:space="preserve"> </w:t>
        </w:r>
        <w:r w:rsidRPr="00490E60">
          <w:rPr>
            <w:rFonts w:ascii="David" w:hAnsi="David" w:cs="David" w:hint="eastAsia"/>
            <w:rtl/>
            <w:rPrChange w:id="634" w:author="הילית אראל שכטר" w:date="2020-03-16T18:56:00Z">
              <w:rPr>
                <w:rFonts w:hint="eastAsia"/>
                <w:rtl/>
              </w:rPr>
            </w:rPrChange>
          </w:rPr>
          <w:t>הבאים</w:t>
        </w:r>
      </w:ins>
      <w:ins w:id="635" w:author="הילית אראל שכטר" w:date="2020-03-16T18:55:00Z">
        <w:r w:rsidR="00490E60" w:rsidRPr="00490E60">
          <w:rPr>
            <w:rFonts w:ascii="David" w:hAnsi="David" w:cs="David"/>
            <w:rtl/>
            <w:rPrChange w:id="636" w:author="הילית אראל שכטר" w:date="2020-03-16T18:56:00Z">
              <w:rPr>
                <w:rtl/>
              </w:rPr>
            </w:rPrChange>
          </w:rPr>
          <w:t>:</w:t>
        </w:r>
      </w:ins>
    </w:p>
    <w:p w14:paraId="25A1F1EC" w14:textId="3CE06ECE" w:rsidR="00C0630A" w:rsidRPr="00490E60" w:rsidRDefault="00C0630A" w:rsidP="00C0630A">
      <w:pPr>
        <w:numPr>
          <w:ilvl w:val="0"/>
          <w:numId w:val="23"/>
        </w:numPr>
        <w:bidi/>
        <w:spacing w:before="120" w:after="120" w:line="360" w:lineRule="auto"/>
        <w:jc w:val="both"/>
        <w:rPr>
          <w:ins w:id="637" w:author="הילית אראל שכטר" w:date="2020-03-16T18:43:00Z"/>
          <w:rFonts w:ascii="David" w:hAnsi="David" w:cs="David"/>
          <w:rPrChange w:id="638" w:author="הילית אראל שכטר" w:date="2020-03-16T18:56:00Z">
            <w:rPr>
              <w:ins w:id="639" w:author="הילית אראל שכטר" w:date="2020-03-16T18:43:00Z"/>
            </w:rPr>
          </w:rPrChange>
        </w:rPr>
      </w:pPr>
      <w:ins w:id="640" w:author="הילית אראל שכטר" w:date="2020-03-16T18:42:00Z">
        <w:r w:rsidRPr="00490E60">
          <w:rPr>
            <w:rFonts w:ascii="David" w:hAnsi="David" w:cs="David" w:hint="eastAsia"/>
            <w:rtl/>
            <w:rPrChange w:id="641" w:author="הילית אראל שכטר" w:date="2020-03-16T18:56:00Z">
              <w:rPr>
                <w:rFonts w:hint="eastAsia"/>
                <w:rtl/>
              </w:rPr>
            </w:rPrChange>
          </w:rPr>
          <w:t>האם</w:t>
        </w:r>
        <w:r w:rsidRPr="00490E60">
          <w:rPr>
            <w:rFonts w:ascii="David" w:hAnsi="David" w:cs="David"/>
            <w:rtl/>
            <w:rPrChange w:id="642" w:author="הילית אראל שכטר" w:date="2020-03-16T18:56:00Z">
              <w:rPr>
                <w:rtl/>
              </w:rPr>
            </w:rPrChange>
          </w:rPr>
          <w:t xml:space="preserve"> המצלמות </w:t>
        </w:r>
      </w:ins>
      <w:ins w:id="643" w:author="הילית אראל שכטר" w:date="2020-03-16T18:46:00Z">
        <w:r w:rsidR="00490E60" w:rsidRPr="00490E60">
          <w:rPr>
            <w:rFonts w:ascii="David" w:hAnsi="David" w:cs="David" w:hint="eastAsia"/>
            <w:rtl/>
            <w:rPrChange w:id="644" w:author="הילית אראל שכטר" w:date="2020-03-16T18:56:00Z">
              <w:rPr>
                <w:rFonts w:hint="eastAsia"/>
                <w:rtl/>
              </w:rPr>
            </w:rPrChange>
          </w:rPr>
          <w:t>נשוא</w:t>
        </w:r>
        <w:r w:rsidR="00490E60" w:rsidRPr="00490E60">
          <w:rPr>
            <w:rFonts w:ascii="David" w:hAnsi="David" w:cs="David"/>
            <w:rtl/>
            <w:rPrChange w:id="645" w:author="הילית אראל שכטר" w:date="2020-03-16T18:56:00Z">
              <w:rPr>
                <w:rtl/>
              </w:rPr>
            </w:rPrChange>
          </w:rPr>
          <w:t xml:space="preserve"> חוות דעתי פעילות ותקינות </w:t>
        </w:r>
      </w:ins>
      <w:ins w:id="646" w:author="הילית אראל שכטר" w:date="2020-03-16T18:47:00Z">
        <w:r w:rsidR="00490E60" w:rsidRPr="00490E60">
          <w:rPr>
            <w:rFonts w:ascii="David" w:hAnsi="David" w:cs="David" w:hint="eastAsia"/>
            <w:rtl/>
            <w:rPrChange w:id="647" w:author="הילית אראל שכטר" w:date="2020-03-16T18:56:00Z">
              <w:rPr>
                <w:rFonts w:hint="eastAsia"/>
                <w:rtl/>
              </w:rPr>
            </w:rPrChange>
          </w:rPr>
          <w:t>ו</w:t>
        </w:r>
      </w:ins>
      <w:ins w:id="648" w:author="הילית אראל שכטר" w:date="2020-03-16T18:46:00Z">
        <w:r w:rsidR="00490E60" w:rsidRPr="00490E60">
          <w:rPr>
            <w:rFonts w:ascii="David" w:hAnsi="David" w:cs="David" w:hint="eastAsia"/>
            <w:rtl/>
            <w:rPrChange w:id="649" w:author="הילית אראל שכטר" w:date="2020-03-16T18:56:00Z">
              <w:rPr>
                <w:rFonts w:hint="eastAsia"/>
                <w:rtl/>
              </w:rPr>
            </w:rPrChange>
          </w:rPr>
          <w:t>עומדות</w:t>
        </w:r>
        <w:r w:rsidR="00490E60" w:rsidRPr="00490E60">
          <w:rPr>
            <w:rFonts w:ascii="David" w:hAnsi="David" w:cs="David"/>
            <w:rtl/>
            <w:rPrChange w:id="650" w:author="הילית אראל שכטר" w:date="2020-03-16T18:56:00Z">
              <w:rPr>
                <w:rtl/>
              </w:rPr>
            </w:rPrChange>
          </w:rPr>
          <w:t xml:space="preserve"> </w:t>
        </w:r>
      </w:ins>
      <w:ins w:id="651" w:author="הילית אראל שכטר" w:date="2020-03-16T18:47:00Z">
        <w:r w:rsidR="00490E60" w:rsidRPr="00490E60">
          <w:rPr>
            <w:rFonts w:ascii="David" w:hAnsi="David" w:cs="David" w:hint="eastAsia"/>
            <w:rtl/>
            <w:rPrChange w:id="652" w:author="הילית אראל שכטר" w:date="2020-03-16T18:56:00Z">
              <w:rPr>
                <w:rFonts w:hint="eastAsia"/>
                <w:rtl/>
              </w:rPr>
            </w:rPrChange>
          </w:rPr>
          <w:t>בסטנדרטים</w:t>
        </w:r>
        <w:r w:rsidR="00490E60" w:rsidRPr="00490E60">
          <w:rPr>
            <w:rFonts w:ascii="David" w:hAnsi="David" w:cs="David"/>
            <w:rtl/>
            <w:rPrChange w:id="653" w:author="הילית אראל שכטר" w:date="2020-03-16T18:56:00Z">
              <w:rPr>
                <w:rtl/>
              </w:rPr>
            </w:rPrChange>
          </w:rPr>
          <w:t xml:space="preserve"> </w:t>
        </w:r>
        <w:r w:rsidR="00490E60" w:rsidRPr="00490E60">
          <w:rPr>
            <w:rFonts w:ascii="David" w:hAnsi="David" w:cs="David" w:hint="eastAsia"/>
            <w:rtl/>
            <w:rPrChange w:id="654" w:author="הילית אראל שכטר" w:date="2020-03-16T18:56:00Z">
              <w:rPr>
                <w:rFonts w:hint="eastAsia"/>
                <w:rtl/>
              </w:rPr>
            </w:rPrChange>
          </w:rPr>
          <w:t>מקובלים</w:t>
        </w:r>
        <w:r w:rsidR="00490E60" w:rsidRPr="00490E60">
          <w:rPr>
            <w:rFonts w:ascii="David" w:hAnsi="David" w:cs="David"/>
            <w:rtl/>
            <w:rPrChange w:id="655" w:author="הילית אראל שכטר" w:date="2020-03-16T18:56:00Z">
              <w:rPr>
                <w:rtl/>
              </w:rPr>
            </w:rPrChange>
          </w:rPr>
          <w:t xml:space="preserve"> </w:t>
        </w:r>
        <w:r w:rsidR="00490E60" w:rsidRPr="00490E60">
          <w:rPr>
            <w:rFonts w:ascii="David" w:hAnsi="David" w:cs="David" w:hint="eastAsia"/>
            <w:rtl/>
            <w:rPrChange w:id="656" w:author="הילית אראל שכטר" w:date="2020-03-16T18:56:00Z">
              <w:rPr>
                <w:rFonts w:hint="eastAsia"/>
                <w:rtl/>
              </w:rPr>
            </w:rPrChange>
          </w:rPr>
          <w:t>לצורך</w:t>
        </w:r>
        <w:r w:rsidR="00490E60" w:rsidRPr="00490E60">
          <w:rPr>
            <w:rFonts w:ascii="David" w:hAnsi="David" w:cs="David"/>
            <w:rtl/>
            <w:rPrChange w:id="657" w:author="הילית אראל שכטר" w:date="2020-03-16T18:56:00Z">
              <w:rPr>
                <w:rtl/>
              </w:rPr>
            </w:rPrChange>
          </w:rPr>
          <w:t xml:space="preserve"> </w:t>
        </w:r>
        <w:r w:rsidR="00490E60" w:rsidRPr="00490E60">
          <w:rPr>
            <w:rFonts w:ascii="David" w:hAnsi="David" w:cs="David" w:hint="eastAsia"/>
            <w:rtl/>
            <w:rPrChange w:id="658" w:author="הילית אראל שכטר" w:date="2020-03-16T18:56:00Z">
              <w:rPr>
                <w:rFonts w:hint="eastAsia"/>
                <w:rtl/>
              </w:rPr>
            </w:rPrChange>
          </w:rPr>
          <w:t>הפצה</w:t>
        </w:r>
        <w:r w:rsidR="00490E60" w:rsidRPr="00490E60">
          <w:rPr>
            <w:rFonts w:ascii="David" w:hAnsi="David" w:cs="David"/>
            <w:rtl/>
            <w:rPrChange w:id="659" w:author="הילית אראל שכטר" w:date="2020-03-16T18:56:00Z">
              <w:rPr>
                <w:rtl/>
              </w:rPr>
            </w:rPrChange>
          </w:rPr>
          <w:t xml:space="preserve"> </w:t>
        </w:r>
        <w:r w:rsidR="00490E60" w:rsidRPr="00490E60">
          <w:rPr>
            <w:rFonts w:ascii="David" w:hAnsi="David" w:cs="David" w:hint="eastAsia"/>
            <w:rtl/>
            <w:rPrChange w:id="660" w:author="הילית אראל שכטר" w:date="2020-03-16T18:56:00Z">
              <w:rPr>
                <w:rFonts w:hint="eastAsia"/>
                <w:rtl/>
              </w:rPr>
            </w:rPrChange>
          </w:rPr>
          <w:t>מסחרית</w:t>
        </w:r>
        <w:r w:rsidR="00490E60" w:rsidRPr="00490E60">
          <w:rPr>
            <w:rFonts w:ascii="David" w:hAnsi="David" w:cs="David"/>
            <w:rtl/>
            <w:rPrChange w:id="661" w:author="הילית אראל שכטר" w:date="2020-03-16T18:56:00Z">
              <w:rPr>
                <w:rtl/>
              </w:rPr>
            </w:rPrChange>
          </w:rPr>
          <w:t xml:space="preserve"> נכון למועד עריכת חוות דעתי;</w:t>
        </w:r>
      </w:ins>
      <w:ins w:id="662" w:author="הילית אראל שכטר" w:date="2020-03-16T18:51:00Z">
        <w:r w:rsidR="00490E60" w:rsidRPr="00490E60">
          <w:rPr>
            <w:rFonts w:ascii="David" w:hAnsi="David" w:cs="David"/>
            <w:rtl/>
            <w:rPrChange w:id="663" w:author="הילית אראל שכטר" w:date="2020-03-16T18:56:00Z">
              <w:rPr>
                <w:rtl/>
              </w:rPr>
            </w:rPrChange>
          </w:rPr>
          <w:t xml:space="preserve"> ובכלל זה:</w:t>
        </w:r>
      </w:ins>
    </w:p>
    <w:p w14:paraId="1BC8E2BA" w14:textId="0D4728EB" w:rsidR="00490E60" w:rsidRDefault="00C0630A" w:rsidP="00490E60">
      <w:pPr>
        <w:numPr>
          <w:ilvl w:val="1"/>
          <w:numId w:val="23"/>
        </w:numPr>
        <w:bidi/>
        <w:spacing w:before="120" w:after="120" w:line="360" w:lineRule="auto"/>
        <w:jc w:val="both"/>
        <w:rPr>
          <w:ins w:id="664" w:author="הילית אראל שכטר" w:date="2020-03-16T20:15:00Z"/>
          <w:rFonts w:ascii="David" w:hAnsi="David" w:cs="David"/>
        </w:rPr>
      </w:pPr>
      <w:ins w:id="665" w:author="הילית אראל שכטר" w:date="2020-03-16T18:43:00Z">
        <w:r w:rsidRPr="00490E60">
          <w:rPr>
            <w:rFonts w:ascii="David" w:hAnsi="David" w:cs="David" w:hint="eastAsia"/>
            <w:rtl/>
            <w:rPrChange w:id="666" w:author="הילית אראל שכטר" w:date="2020-03-16T18:56:00Z">
              <w:rPr>
                <w:rFonts w:hint="eastAsia"/>
                <w:rtl/>
              </w:rPr>
            </w:rPrChange>
          </w:rPr>
          <w:t>האם</w:t>
        </w:r>
        <w:r w:rsidRPr="00490E60">
          <w:rPr>
            <w:rFonts w:ascii="David" w:hAnsi="David" w:cs="David"/>
            <w:rtl/>
            <w:rPrChange w:id="667" w:author="הילית אראל שכטר" w:date="2020-03-16T18:56:00Z">
              <w:rPr>
                <w:rtl/>
              </w:rPr>
            </w:rPrChange>
          </w:rPr>
          <w:t xml:space="preserve"> </w:t>
        </w:r>
      </w:ins>
      <w:ins w:id="668" w:author="הילית אראל שכטר" w:date="2020-03-16T18:53:00Z">
        <w:r w:rsidR="00490E60" w:rsidRPr="00490E60">
          <w:rPr>
            <w:rFonts w:ascii="David" w:hAnsi="David" w:cs="David" w:hint="eastAsia"/>
            <w:rtl/>
            <w:rPrChange w:id="669" w:author="הילית אראל שכטר" w:date="2020-03-16T18:56:00Z">
              <w:rPr>
                <w:rFonts w:cs="Arial" w:hint="eastAsia"/>
                <w:rtl/>
              </w:rPr>
            </w:rPrChange>
          </w:rPr>
          <w:t>המצלמות</w:t>
        </w:r>
        <w:r w:rsidR="00490E60" w:rsidRPr="00490E60">
          <w:rPr>
            <w:rFonts w:ascii="David" w:hAnsi="David" w:cs="David"/>
            <w:rtl/>
            <w:rPrChange w:id="670" w:author="הילית אראל שכטר" w:date="2020-03-16T18:56:00Z">
              <w:rPr>
                <w:rFonts w:cs="Arial"/>
                <w:rtl/>
              </w:rPr>
            </w:rPrChange>
          </w:rPr>
          <w:t xml:space="preserve"> מקיימות את </w:t>
        </w:r>
      </w:ins>
      <w:ins w:id="671" w:author="הילית אראל שכטר" w:date="2020-03-16T18:43:00Z">
        <w:r w:rsidRPr="00490E60">
          <w:rPr>
            <w:rFonts w:ascii="David" w:hAnsi="David" w:cs="David"/>
            <w:rtl/>
            <w:rPrChange w:id="672" w:author="הילית אראל שכטר" w:date="2020-03-16T18:56:00Z">
              <w:rPr>
                <w:rFonts w:cs="Arial"/>
                <w:rtl/>
              </w:rPr>
            </w:rPrChange>
          </w:rPr>
          <w:t xml:space="preserve">הפונקציות המוצהרות בפטנט </w:t>
        </w:r>
        <w:r w:rsidRPr="00490E60">
          <w:rPr>
            <w:rFonts w:ascii="David" w:hAnsi="David" w:cs="David"/>
            <w:rPrChange w:id="673" w:author="הילית אראל שכטר" w:date="2020-03-16T18:56:00Z">
              <w:rPr/>
            </w:rPrChange>
          </w:rPr>
          <w:t>Pub. No.: US 2018 / 0007331 A1</w:t>
        </w:r>
      </w:ins>
      <w:ins w:id="674" w:author="הילית אראל שכטר" w:date="2020-03-16T18:48:00Z">
        <w:r w:rsidR="00490E60" w:rsidRPr="00490E60">
          <w:rPr>
            <w:rFonts w:ascii="David" w:hAnsi="David" w:cs="David"/>
            <w:rPrChange w:id="675" w:author="הילית אראל שכטר" w:date="2020-03-16T18:56:00Z">
              <w:rPr>
                <w:rFonts w:cs="Arial"/>
              </w:rPr>
            </w:rPrChange>
          </w:rPr>
          <w:t xml:space="preserve"> </w:t>
        </w:r>
      </w:ins>
      <w:ins w:id="676" w:author="הילית אראל שכטר" w:date="2020-03-16T18:43:00Z">
        <w:r w:rsidRPr="00490E60">
          <w:rPr>
            <w:rFonts w:ascii="David" w:hAnsi="David" w:cs="David"/>
            <w:rtl/>
            <w:rPrChange w:id="677" w:author="הילית אראל שכטר" w:date="2020-03-16T18:56:00Z">
              <w:rPr>
                <w:rFonts w:cs="Arial"/>
                <w:rtl/>
              </w:rPr>
            </w:rPrChange>
          </w:rPr>
          <w:t xml:space="preserve">  </w:t>
        </w:r>
      </w:ins>
      <w:ins w:id="678" w:author="הילית אראל שכטר" w:date="2020-03-16T18:48:00Z">
        <w:r w:rsidR="00490E60" w:rsidRPr="00490E60">
          <w:rPr>
            <w:rFonts w:ascii="David" w:hAnsi="David" w:cs="David"/>
            <w:rtl/>
            <w:rPrChange w:id="679" w:author="הילית אראל שכטר" w:date="2020-03-16T18:56:00Z">
              <w:rPr>
                <w:rFonts w:cs="Arial"/>
                <w:rtl/>
              </w:rPr>
            </w:rPrChange>
          </w:rPr>
          <w:t>(להלן: "</w:t>
        </w:r>
        <w:r w:rsidR="00490E60" w:rsidRPr="00490E60">
          <w:rPr>
            <w:rFonts w:ascii="David" w:hAnsi="David" w:cs="David" w:hint="eastAsia"/>
            <w:b/>
            <w:bCs/>
            <w:rtl/>
            <w:rPrChange w:id="680" w:author="הילית אראל שכטר" w:date="2020-03-16T18:56:00Z">
              <w:rPr>
                <w:rFonts w:cs="Arial" w:hint="eastAsia"/>
                <w:rtl/>
              </w:rPr>
            </w:rPrChange>
          </w:rPr>
          <w:t>הפטנט</w:t>
        </w:r>
        <w:r w:rsidR="00490E60" w:rsidRPr="00490E60">
          <w:rPr>
            <w:rFonts w:ascii="David" w:hAnsi="David" w:cs="David"/>
            <w:rtl/>
            <w:rPrChange w:id="681" w:author="הילית אראל שכטר" w:date="2020-03-16T18:56:00Z">
              <w:rPr>
                <w:rFonts w:cs="Arial"/>
                <w:rtl/>
              </w:rPr>
            </w:rPrChange>
          </w:rPr>
          <w:t xml:space="preserve">"); </w:t>
        </w:r>
      </w:ins>
    </w:p>
    <w:p w14:paraId="7DF971B8" w14:textId="7953AA21" w:rsidR="001306F3" w:rsidRPr="00490E60" w:rsidRDefault="001306F3">
      <w:pPr>
        <w:numPr>
          <w:ilvl w:val="1"/>
          <w:numId w:val="23"/>
        </w:numPr>
        <w:bidi/>
        <w:spacing w:before="120" w:after="120" w:line="360" w:lineRule="auto"/>
        <w:jc w:val="both"/>
        <w:rPr>
          <w:ins w:id="682" w:author="הילית אראל שכטר" w:date="2020-03-16T18:48:00Z"/>
          <w:rFonts w:ascii="David" w:hAnsi="David" w:cs="David"/>
          <w:rtl/>
          <w:rPrChange w:id="683" w:author="הילית אראל שכטר" w:date="2020-03-16T18:56:00Z">
            <w:rPr>
              <w:ins w:id="684" w:author="הילית אראל שכטר" w:date="2020-03-16T18:48:00Z"/>
              <w:rFonts w:cs="Arial"/>
              <w:rtl/>
            </w:rPr>
          </w:rPrChange>
        </w:rPr>
        <w:pPrChange w:id="685" w:author="הילית אראל שכטר" w:date="2020-03-16T20:15:00Z">
          <w:pPr>
            <w:numPr>
              <w:numId w:val="23"/>
            </w:numPr>
            <w:bidi/>
            <w:spacing w:before="120" w:after="120" w:line="360" w:lineRule="auto"/>
            <w:ind w:left="720" w:hanging="360"/>
            <w:jc w:val="both"/>
          </w:pPr>
        </w:pPrChange>
      </w:pPr>
      <w:ins w:id="686" w:author="הילית אראל שכטר" w:date="2020-03-16T20:15:00Z">
        <w:r>
          <w:rPr>
            <w:rFonts w:ascii="David" w:hAnsi="David" w:cs="David" w:hint="cs"/>
            <w:rtl/>
          </w:rPr>
          <w:t>האם המצלמות מקיימות את הפונקציות המפורסמות בפרסומים שהופקו במסמכים פרסומ</w:t>
        </w:r>
      </w:ins>
      <w:ins w:id="687" w:author="הילית אראל שכטר" w:date="2020-03-16T20:16:00Z">
        <w:r>
          <w:rPr>
            <w:rFonts w:ascii="David" w:hAnsi="David" w:cs="David" w:hint="cs"/>
            <w:rtl/>
          </w:rPr>
          <w:t>יים?</w:t>
        </w:r>
      </w:ins>
    </w:p>
    <w:p w14:paraId="6A5C0A41" w14:textId="62E6F55A" w:rsidR="00490E60" w:rsidRPr="00490E60" w:rsidRDefault="00490E60" w:rsidP="00490E60">
      <w:pPr>
        <w:numPr>
          <w:ilvl w:val="1"/>
          <w:numId w:val="23"/>
        </w:numPr>
        <w:bidi/>
        <w:spacing w:before="120" w:after="120" w:line="360" w:lineRule="auto"/>
        <w:jc w:val="both"/>
        <w:rPr>
          <w:ins w:id="688" w:author="הילית אראל שכטר" w:date="2020-03-16T18:53:00Z"/>
          <w:rFonts w:ascii="David" w:hAnsi="David" w:cs="David"/>
          <w:rtl/>
          <w:rPrChange w:id="689" w:author="הילית אראל שכטר" w:date="2020-03-16T18:56:00Z">
            <w:rPr>
              <w:ins w:id="690" w:author="הילית אראל שכטר" w:date="2020-03-16T18:53:00Z"/>
              <w:rFonts w:cs="Arial"/>
              <w:highlight w:val="yellow"/>
              <w:rtl/>
            </w:rPr>
          </w:rPrChange>
        </w:rPr>
      </w:pPr>
      <w:ins w:id="691" w:author="הילית אראל שכטר" w:date="2020-03-16T18:52:00Z">
        <w:r w:rsidRPr="00490E60">
          <w:rPr>
            <w:rFonts w:ascii="David" w:hAnsi="David" w:cs="David" w:hint="eastAsia"/>
            <w:rtl/>
            <w:rPrChange w:id="692" w:author="הילית אראל שכטר" w:date="2020-03-16T18:56:00Z">
              <w:rPr>
                <w:rFonts w:cs="Arial" w:hint="eastAsia"/>
                <w:highlight w:val="yellow"/>
                <w:rtl/>
              </w:rPr>
            </w:rPrChange>
          </w:rPr>
          <w:t>אילו</w:t>
        </w:r>
        <w:r w:rsidRPr="00490E60">
          <w:rPr>
            <w:rFonts w:ascii="David" w:hAnsi="David" w:cs="David"/>
            <w:rtl/>
            <w:rPrChange w:id="693" w:author="הילית אראל שכטר" w:date="2020-03-16T18:56:00Z">
              <w:rPr>
                <w:rFonts w:cs="Arial"/>
                <w:highlight w:val="yellow"/>
                <w:rtl/>
              </w:rPr>
            </w:rPrChange>
          </w:rPr>
          <w:t xml:space="preserve"> כשלים ו/או </w:t>
        </w:r>
      </w:ins>
      <w:ins w:id="694" w:author="הילית אראל שכטר" w:date="2020-03-16T18:56:00Z">
        <w:r>
          <w:rPr>
            <w:rFonts w:ascii="David" w:hAnsi="David" w:cs="David" w:hint="cs"/>
            <w:rtl/>
          </w:rPr>
          <w:t xml:space="preserve">ליקויים ו/או </w:t>
        </w:r>
      </w:ins>
      <w:ins w:id="695" w:author="הילית אראל שכטר" w:date="2020-03-16T18:52:00Z">
        <w:r w:rsidRPr="00490E60">
          <w:rPr>
            <w:rFonts w:ascii="David" w:hAnsi="David" w:cs="David" w:hint="eastAsia"/>
            <w:rtl/>
            <w:rPrChange w:id="696" w:author="הילית אראל שכטר" w:date="2020-03-16T18:56:00Z">
              <w:rPr>
                <w:rFonts w:cs="Arial" w:hint="eastAsia"/>
                <w:highlight w:val="yellow"/>
                <w:rtl/>
              </w:rPr>
            </w:rPrChange>
          </w:rPr>
          <w:t>אי</w:t>
        </w:r>
        <w:r w:rsidRPr="00490E60">
          <w:rPr>
            <w:rFonts w:ascii="David" w:hAnsi="David" w:cs="David"/>
            <w:rtl/>
            <w:rPrChange w:id="697" w:author="הילית אראל שכטר" w:date="2020-03-16T18:56:00Z">
              <w:rPr>
                <w:rFonts w:cs="Arial"/>
                <w:highlight w:val="yellow"/>
                <w:rtl/>
              </w:rPr>
            </w:rPrChange>
          </w:rPr>
          <w:t xml:space="preserve"> </w:t>
        </w:r>
        <w:r w:rsidRPr="00490E60">
          <w:rPr>
            <w:rFonts w:ascii="David" w:hAnsi="David" w:cs="David" w:hint="eastAsia"/>
            <w:rtl/>
            <w:rPrChange w:id="698" w:author="הילית אראל שכטר" w:date="2020-03-16T18:56:00Z">
              <w:rPr>
                <w:rFonts w:cs="Arial" w:hint="eastAsia"/>
                <w:highlight w:val="yellow"/>
                <w:rtl/>
              </w:rPr>
            </w:rPrChange>
          </w:rPr>
          <w:t>התאמות</w:t>
        </w:r>
        <w:r w:rsidRPr="00490E60">
          <w:rPr>
            <w:rFonts w:ascii="David" w:hAnsi="David" w:cs="David"/>
            <w:rtl/>
            <w:rPrChange w:id="699" w:author="הילית אראל שכטר" w:date="2020-03-16T18:56:00Z">
              <w:rPr>
                <w:rFonts w:cs="Arial"/>
                <w:highlight w:val="yellow"/>
                <w:rtl/>
              </w:rPr>
            </w:rPrChange>
          </w:rPr>
          <w:t xml:space="preserve"> </w:t>
        </w:r>
        <w:r w:rsidRPr="00490E60">
          <w:rPr>
            <w:rFonts w:ascii="David" w:hAnsi="David" w:cs="David" w:hint="eastAsia"/>
            <w:rtl/>
            <w:rPrChange w:id="700" w:author="הילית אראל שכטר" w:date="2020-03-16T18:56:00Z">
              <w:rPr>
                <w:rFonts w:cs="Arial" w:hint="eastAsia"/>
                <w:highlight w:val="yellow"/>
                <w:rtl/>
              </w:rPr>
            </w:rPrChange>
          </w:rPr>
          <w:t>התגלו</w:t>
        </w:r>
        <w:r w:rsidRPr="00490E60">
          <w:rPr>
            <w:rFonts w:ascii="David" w:hAnsi="David" w:cs="David"/>
            <w:rtl/>
            <w:rPrChange w:id="701" w:author="הילית אראל שכטר" w:date="2020-03-16T18:56:00Z">
              <w:rPr>
                <w:rFonts w:cs="Arial"/>
                <w:highlight w:val="yellow"/>
                <w:rtl/>
              </w:rPr>
            </w:rPrChange>
          </w:rPr>
          <w:t xml:space="preserve"> </w:t>
        </w:r>
        <w:r w:rsidRPr="00490E60">
          <w:rPr>
            <w:rFonts w:ascii="David" w:hAnsi="David" w:cs="David" w:hint="eastAsia"/>
            <w:rtl/>
            <w:rPrChange w:id="702" w:author="הילית אראל שכטר" w:date="2020-03-16T18:56:00Z">
              <w:rPr>
                <w:rFonts w:cs="Arial" w:hint="eastAsia"/>
                <w:highlight w:val="yellow"/>
                <w:rtl/>
              </w:rPr>
            </w:rPrChange>
          </w:rPr>
          <w:t>במצלמות</w:t>
        </w:r>
      </w:ins>
      <w:ins w:id="703" w:author="הילית אראל שכטר" w:date="2020-03-16T18:53:00Z">
        <w:r w:rsidRPr="00490E60">
          <w:rPr>
            <w:rFonts w:ascii="David" w:hAnsi="David" w:cs="David"/>
            <w:rtl/>
            <w:rPrChange w:id="704" w:author="הילית אראל שכטר" w:date="2020-03-16T18:56:00Z">
              <w:rPr>
                <w:rFonts w:cs="Arial"/>
                <w:highlight w:val="yellow"/>
                <w:rtl/>
              </w:rPr>
            </w:rPrChange>
          </w:rPr>
          <w:t>;</w:t>
        </w:r>
      </w:ins>
    </w:p>
    <w:p w14:paraId="584FC11D" w14:textId="54A60E75" w:rsidR="00490E60" w:rsidRPr="00490E60" w:rsidRDefault="00490E60" w:rsidP="00490E60">
      <w:pPr>
        <w:numPr>
          <w:ilvl w:val="0"/>
          <w:numId w:val="23"/>
        </w:numPr>
        <w:bidi/>
        <w:spacing w:before="120" w:after="120" w:line="360" w:lineRule="auto"/>
        <w:jc w:val="both"/>
        <w:rPr>
          <w:ins w:id="705" w:author="הילית אראל שכטר" w:date="2020-03-16T18:54:00Z"/>
          <w:rFonts w:ascii="David" w:hAnsi="David" w:cs="David"/>
          <w:rtl/>
          <w:rPrChange w:id="706" w:author="הילית אראל שכטר" w:date="2020-03-16T18:56:00Z">
            <w:rPr>
              <w:ins w:id="707" w:author="הילית אראל שכטר" w:date="2020-03-16T18:54:00Z"/>
              <w:rFonts w:cs="Arial"/>
              <w:rtl/>
            </w:rPr>
          </w:rPrChange>
        </w:rPr>
      </w:pPr>
      <w:ins w:id="708" w:author="הילית אראל שכטר" w:date="2020-03-16T18:53:00Z">
        <w:r w:rsidRPr="00490E60">
          <w:rPr>
            <w:rFonts w:ascii="David" w:hAnsi="David" w:cs="David" w:hint="eastAsia"/>
            <w:rtl/>
            <w:rPrChange w:id="709" w:author="הילית אראל שכטר" w:date="2020-03-16T18:56:00Z">
              <w:rPr>
                <w:rFonts w:cs="Arial" w:hint="eastAsia"/>
                <w:highlight w:val="yellow"/>
                <w:rtl/>
              </w:rPr>
            </w:rPrChange>
          </w:rPr>
          <w:t>התייחסות</w:t>
        </w:r>
        <w:r w:rsidRPr="00490E60">
          <w:rPr>
            <w:rFonts w:ascii="David" w:hAnsi="David" w:cs="David"/>
            <w:rtl/>
            <w:rPrChange w:id="710" w:author="הילית אראל שכטר" w:date="2020-03-16T18:56:00Z">
              <w:rPr>
                <w:rFonts w:cs="Arial"/>
                <w:highlight w:val="yellow"/>
                <w:rtl/>
              </w:rPr>
            </w:rPrChange>
          </w:rPr>
          <w:t xml:space="preserve"> </w:t>
        </w:r>
        <w:r w:rsidRPr="00490E60">
          <w:rPr>
            <w:rFonts w:ascii="David" w:hAnsi="David" w:cs="David" w:hint="eastAsia"/>
            <w:rtl/>
            <w:rPrChange w:id="711" w:author="הילית אראל שכטר" w:date="2020-03-16T18:56:00Z">
              <w:rPr>
                <w:rFonts w:cs="Arial" w:hint="eastAsia"/>
                <w:highlight w:val="yellow"/>
                <w:rtl/>
              </w:rPr>
            </w:rPrChange>
          </w:rPr>
          <w:t>לדוח</w:t>
        </w:r>
      </w:ins>
      <w:ins w:id="712" w:author="הילית אראל שכטר" w:date="2020-03-16T21:55:00Z">
        <w:r w:rsidR="008343C6">
          <w:rPr>
            <w:rFonts w:ascii="David" w:hAnsi="David" w:cs="David" w:hint="cs"/>
            <w:rtl/>
          </w:rPr>
          <w:t xml:space="preserve">ות </w:t>
        </w:r>
      </w:ins>
      <w:ins w:id="713" w:author="הילית אראל שכטר" w:date="2020-03-16T18:53:00Z">
        <w:r w:rsidRPr="00490E60">
          <w:rPr>
            <w:rFonts w:ascii="David" w:hAnsi="David" w:cs="David"/>
            <w:rtl/>
            <w:rPrChange w:id="714" w:author="הילית אראל שכטר" w:date="2020-03-16T18:56:00Z">
              <w:rPr>
                <w:rFonts w:cs="Arial"/>
                <w:highlight w:val="yellow"/>
                <w:rtl/>
              </w:rPr>
            </w:rPrChange>
          </w:rPr>
          <w:t xml:space="preserve"> </w:t>
        </w:r>
      </w:ins>
      <w:ins w:id="715" w:author="הילית אראל שכטר" w:date="2020-03-16T21:56:00Z">
        <w:r w:rsidR="008343C6">
          <w:rPr>
            <w:rFonts w:ascii="David" w:hAnsi="David" w:cs="David" w:hint="cs"/>
            <w:rtl/>
          </w:rPr>
          <w:t xml:space="preserve">הנתבע כפי שצורפו לתצהיר מטעם הנתבע, כהגדרתם להלן. </w:t>
        </w:r>
      </w:ins>
    </w:p>
    <w:p w14:paraId="54667A13" w14:textId="77777777" w:rsidR="004D5137" w:rsidRPr="004D5137" w:rsidRDefault="004D5137" w:rsidP="004D5137">
      <w:pPr>
        <w:bidi/>
        <w:spacing w:before="120" w:after="120" w:line="360" w:lineRule="auto"/>
        <w:jc w:val="center"/>
        <w:outlineLvl w:val="0"/>
        <w:rPr>
          <w:ins w:id="716" w:author="הילית אראל שכטר" w:date="2020-03-16T19:10:00Z"/>
          <w:rFonts w:ascii="Times New Roman" w:eastAsia="Times New Roman" w:hAnsi="Times New Roman" w:cs="David"/>
          <w:bCs/>
          <w:i/>
          <w:sz w:val="36"/>
          <w:szCs w:val="36"/>
          <w:u w:val="thick"/>
          <w:rtl/>
          <w:lang w:eastAsia="he-IL"/>
        </w:rPr>
      </w:pPr>
    </w:p>
    <w:p w14:paraId="7A661BBE" w14:textId="77777777" w:rsidR="004D5137" w:rsidRPr="004D5137" w:rsidRDefault="004D5137" w:rsidP="004D5137">
      <w:pPr>
        <w:bidi/>
        <w:spacing w:before="120" w:after="120" w:line="360" w:lineRule="auto"/>
        <w:jc w:val="center"/>
        <w:outlineLvl w:val="0"/>
        <w:rPr>
          <w:ins w:id="717" w:author="הילית אראל שכטר" w:date="2020-03-16T19:10:00Z"/>
          <w:rFonts w:ascii="Times New Roman" w:eastAsia="Times New Roman" w:hAnsi="Times New Roman" w:cs="David"/>
          <w:b/>
          <w:bCs/>
          <w:sz w:val="36"/>
          <w:szCs w:val="36"/>
          <w:u w:val="thick"/>
          <w:rtl/>
          <w:lang w:eastAsia="he-IL"/>
        </w:rPr>
      </w:pPr>
      <w:ins w:id="718" w:author="הילית אראל שכטר" w:date="2020-03-16T19:10:00Z">
        <w:r w:rsidRPr="004D5137">
          <w:rPr>
            <w:rFonts w:ascii="Times New Roman" w:eastAsia="Times New Roman" w:hAnsi="Times New Roman" w:cs="David"/>
            <w:bCs/>
            <w:i/>
            <w:sz w:val="36"/>
            <w:szCs w:val="36"/>
            <w:u w:val="thick"/>
            <w:rtl/>
            <w:lang w:eastAsia="he-IL"/>
          </w:rPr>
          <w:t>פרק 1</w:t>
        </w:r>
        <w:r w:rsidRPr="004D5137">
          <w:rPr>
            <w:rFonts w:ascii="Times New Roman" w:eastAsia="Times New Roman" w:hAnsi="Times New Roman" w:cs="David" w:hint="cs"/>
            <w:bCs/>
            <w:i/>
            <w:sz w:val="36"/>
            <w:szCs w:val="36"/>
            <w:u w:val="thick"/>
            <w:rtl/>
            <w:lang w:eastAsia="he-IL"/>
          </w:rPr>
          <w:t xml:space="preserve"> </w:t>
        </w:r>
        <w:r w:rsidRPr="004D5137">
          <w:rPr>
            <w:rFonts w:ascii="Times New Roman" w:eastAsia="Times New Roman" w:hAnsi="Times New Roman" w:cs="David"/>
            <w:bCs/>
            <w:i/>
            <w:sz w:val="36"/>
            <w:szCs w:val="36"/>
            <w:u w:val="thick"/>
            <w:rtl/>
            <w:lang w:eastAsia="he-IL"/>
          </w:rPr>
          <w:t>- ההגדרות ובסיס הנתונים לעריכת חוות הדעת</w:t>
        </w:r>
      </w:ins>
    </w:p>
    <w:p w14:paraId="3A4336FE" w14:textId="77777777" w:rsidR="004D5137" w:rsidRPr="004D5137" w:rsidRDefault="004D5137" w:rsidP="004D5137">
      <w:pPr>
        <w:numPr>
          <w:ilvl w:val="0"/>
          <w:numId w:val="24"/>
        </w:numPr>
        <w:bidi/>
        <w:spacing w:before="120" w:after="120" w:line="360" w:lineRule="auto"/>
        <w:jc w:val="both"/>
        <w:rPr>
          <w:ins w:id="719" w:author="הילית אראל שכטר" w:date="2020-03-16T19:10:00Z"/>
          <w:rFonts w:ascii="Times New Roman" w:eastAsia="Times New Roman" w:hAnsi="Times New Roman" w:cs="David"/>
          <w:sz w:val="24"/>
          <w:szCs w:val="24"/>
          <w:lang w:eastAsia="he-IL"/>
        </w:rPr>
      </w:pPr>
      <w:ins w:id="720" w:author="הילית אראל שכטר" w:date="2020-03-16T19:10:00Z">
        <w:r w:rsidRPr="004D5137">
          <w:rPr>
            <w:rFonts w:ascii="Times New Roman" w:eastAsia="Times New Roman" w:hAnsi="Times New Roman" w:cs="David"/>
            <w:sz w:val="24"/>
            <w:szCs w:val="24"/>
            <w:rtl/>
            <w:lang w:eastAsia="he-IL"/>
          </w:rPr>
          <w:t xml:space="preserve">לצורך חוות דעת זו ישמשו ההגדרות הבאות: </w:t>
        </w:r>
      </w:ins>
    </w:p>
    <w:p w14:paraId="3FA18890" w14:textId="709A687C" w:rsidR="004D5137" w:rsidRPr="004D5137" w:rsidRDefault="004D5137">
      <w:pPr>
        <w:numPr>
          <w:ilvl w:val="1"/>
          <w:numId w:val="24"/>
        </w:numPr>
        <w:autoSpaceDE w:val="0"/>
        <w:autoSpaceDN w:val="0"/>
        <w:bidi/>
        <w:spacing w:before="120" w:after="120" w:line="360" w:lineRule="auto"/>
        <w:jc w:val="both"/>
        <w:rPr>
          <w:ins w:id="721" w:author="הילית אראל שכטר" w:date="2020-03-16T19:10:00Z"/>
          <w:rFonts w:ascii="Times New Roman" w:eastAsia="Times New Roman" w:hAnsi="Times New Roman" w:cs="David"/>
          <w:sz w:val="24"/>
          <w:szCs w:val="24"/>
          <w:lang w:eastAsia="he-IL"/>
        </w:rPr>
        <w:pPrChange w:id="722" w:author="הילית אראל שכטר" w:date="2020-03-16T21:57:00Z">
          <w:pPr>
            <w:numPr>
              <w:ilvl w:val="1"/>
              <w:numId w:val="25"/>
            </w:numPr>
            <w:autoSpaceDE w:val="0"/>
            <w:autoSpaceDN w:val="0"/>
            <w:bidi/>
            <w:spacing w:before="120" w:after="120" w:line="360" w:lineRule="auto"/>
            <w:ind w:left="1080" w:hanging="360"/>
            <w:jc w:val="both"/>
          </w:pPr>
        </w:pPrChange>
      </w:pPr>
      <w:ins w:id="723" w:author="הילית אראל שכטר" w:date="2020-03-16T19:10:00Z">
        <w:r>
          <w:rPr>
            <w:rFonts w:ascii="Times New Roman" w:eastAsia="Times New Roman" w:hAnsi="Times New Roman" w:cs="David" w:hint="cs"/>
            <w:b/>
            <w:bCs/>
            <w:sz w:val="24"/>
            <w:szCs w:val="24"/>
            <w:rtl/>
            <w:lang w:eastAsia="he-IL"/>
          </w:rPr>
          <w:t xml:space="preserve">פויזר </w:t>
        </w:r>
        <w:r w:rsidRPr="004D5137">
          <w:rPr>
            <w:rFonts w:ascii="Times New Roman" w:eastAsia="Times New Roman" w:hAnsi="Times New Roman" w:cs="David" w:hint="cs"/>
            <w:b/>
            <w:bCs/>
            <w:sz w:val="24"/>
            <w:szCs w:val="24"/>
            <w:rtl/>
            <w:lang w:eastAsia="he-IL"/>
          </w:rPr>
          <w:t xml:space="preserve"> </w:t>
        </w:r>
      </w:ins>
      <w:ins w:id="724" w:author="הילית אראל שכטר" w:date="2020-03-16T19:11:00Z">
        <w:r>
          <w:rPr>
            <w:rFonts w:ascii="Times New Roman" w:eastAsia="Times New Roman" w:hAnsi="Times New Roman" w:cs="David" w:hint="cs"/>
            <w:b/>
            <w:bCs/>
            <w:sz w:val="24"/>
            <w:szCs w:val="24"/>
            <w:rtl/>
            <w:lang w:eastAsia="he-IL"/>
          </w:rPr>
          <w:t xml:space="preserve">או התובעת שכנגד </w:t>
        </w:r>
      </w:ins>
      <w:ins w:id="725" w:author="הילית אראל שכטר" w:date="2020-03-16T19:10:00Z">
        <w:r w:rsidRPr="004D5137">
          <w:rPr>
            <w:rFonts w:ascii="Times New Roman" w:eastAsia="Times New Roman" w:hAnsi="Times New Roman" w:cs="David"/>
            <w:sz w:val="24"/>
            <w:szCs w:val="24"/>
            <w:rtl/>
            <w:lang w:eastAsia="he-IL"/>
          </w:rPr>
          <w:t xml:space="preserve">– </w:t>
        </w:r>
      </w:ins>
      <w:ins w:id="726" w:author="הילית אראל שכטר" w:date="2020-03-16T19:11:00Z">
        <w:r w:rsidRPr="004D5137">
          <w:rPr>
            <w:rFonts w:ascii="Times New Roman" w:eastAsia="Times New Roman" w:hAnsi="Times New Roman" w:cs="David"/>
            <w:sz w:val="24"/>
            <w:szCs w:val="24"/>
            <w:lang w:eastAsia="he-IL"/>
          </w:rPr>
          <w:t>Powiser Corporation S.A</w:t>
        </w:r>
      </w:ins>
      <w:ins w:id="727" w:author="הילית אראל שכטר" w:date="2020-03-16T19:10:00Z">
        <w:r w:rsidRPr="004D5137">
          <w:rPr>
            <w:rFonts w:ascii="Times New Roman" w:eastAsia="Times New Roman" w:hAnsi="Times New Roman" w:cs="David"/>
            <w:sz w:val="24"/>
            <w:szCs w:val="24"/>
            <w:rtl/>
            <w:lang w:eastAsia="he-IL"/>
          </w:rPr>
          <w:t>;</w:t>
        </w:r>
      </w:ins>
    </w:p>
    <w:p w14:paraId="02DD2597" w14:textId="7761B730" w:rsidR="004D5137" w:rsidRDefault="004D5137">
      <w:pPr>
        <w:numPr>
          <w:ilvl w:val="1"/>
          <w:numId w:val="24"/>
        </w:numPr>
        <w:autoSpaceDE w:val="0"/>
        <w:autoSpaceDN w:val="0"/>
        <w:bidi/>
        <w:spacing w:before="120" w:after="120" w:line="360" w:lineRule="auto"/>
        <w:jc w:val="both"/>
        <w:rPr>
          <w:ins w:id="728" w:author="הילית אראל שכטר" w:date="2020-03-16T19:12:00Z"/>
          <w:rFonts w:ascii="Times New Roman" w:eastAsia="Times New Roman" w:hAnsi="Times New Roman" w:cs="David"/>
          <w:sz w:val="24"/>
          <w:szCs w:val="24"/>
          <w:lang w:eastAsia="he-IL"/>
        </w:rPr>
        <w:pPrChange w:id="729" w:author="הילית אראל שכטר" w:date="2020-03-16T21:57:00Z">
          <w:pPr>
            <w:numPr>
              <w:ilvl w:val="1"/>
              <w:numId w:val="25"/>
            </w:numPr>
            <w:autoSpaceDE w:val="0"/>
            <w:autoSpaceDN w:val="0"/>
            <w:bidi/>
            <w:spacing w:before="120" w:after="120" w:line="360" w:lineRule="auto"/>
            <w:ind w:left="1080" w:hanging="360"/>
            <w:jc w:val="both"/>
          </w:pPr>
        </w:pPrChange>
      </w:pPr>
      <w:ins w:id="730" w:author="הילית אראל שכטר" w:date="2020-03-16T19:11:00Z">
        <w:r>
          <w:rPr>
            <w:rFonts w:ascii="Times New Roman" w:eastAsia="Times New Roman" w:hAnsi="Times New Roman" w:cs="David" w:hint="cs"/>
            <w:b/>
            <w:bCs/>
            <w:sz w:val="24"/>
            <w:szCs w:val="24"/>
            <w:rtl/>
            <w:lang w:eastAsia="he-IL"/>
          </w:rPr>
          <w:t>הנ</w:t>
        </w:r>
      </w:ins>
      <w:ins w:id="731" w:author="הילית אראל שכטר" w:date="2020-03-16T19:12:00Z">
        <w:r>
          <w:rPr>
            <w:rFonts w:ascii="Times New Roman" w:eastAsia="Times New Roman" w:hAnsi="Times New Roman" w:cs="David" w:hint="cs"/>
            <w:b/>
            <w:bCs/>
            <w:sz w:val="24"/>
            <w:szCs w:val="24"/>
            <w:rtl/>
            <w:lang w:eastAsia="he-IL"/>
          </w:rPr>
          <w:t xml:space="preserve">תבעת או היפקאם </w:t>
        </w:r>
        <w:r w:rsidRPr="004D5137">
          <w:rPr>
            <w:rFonts w:ascii="Times New Roman" w:eastAsia="Times New Roman" w:hAnsi="Times New Roman" w:cs="David"/>
            <w:sz w:val="24"/>
            <w:szCs w:val="24"/>
            <w:rtl/>
            <w:lang w:eastAsia="he-IL"/>
            <w:rPrChange w:id="732" w:author="הילית אראל שכטר" w:date="2020-03-16T19:12:00Z">
              <w:rPr>
                <w:rFonts w:ascii="Times New Roman" w:eastAsia="Times New Roman" w:hAnsi="Times New Roman" w:cs="David"/>
                <w:b/>
                <w:bCs/>
                <w:sz w:val="24"/>
                <w:szCs w:val="24"/>
                <w:rtl/>
                <w:lang w:eastAsia="he-IL"/>
              </w:rPr>
            </w:rPrChange>
          </w:rPr>
          <w:t>– היפקאם בע"מ</w:t>
        </w:r>
      </w:ins>
      <w:ins w:id="733" w:author="הילית אראל שכטר" w:date="2020-03-16T19:10:00Z">
        <w:r w:rsidRPr="004D5137">
          <w:rPr>
            <w:rFonts w:ascii="Times New Roman" w:eastAsia="Times New Roman" w:hAnsi="Times New Roman" w:cs="David"/>
            <w:sz w:val="24"/>
            <w:szCs w:val="24"/>
            <w:rtl/>
            <w:lang w:eastAsia="he-IL"/>
          </w:rPr>
          <w:t>;</w:t>
        </w:r>
      </w:ins>
    </w:p>
    <w:p w14:paraId="7ABDB0FB" w14:textId="779431A0" w:rsidR="004D5137" w:rsidRPr="004120C8" w:rsidRDefault="005C0F5B">
      <w:pPr>
        <w:numPr>
          <w:ilvl w:val="1"/>
          <w:numId w:val="24"/>
        </w:numPr>
        <w:autoSpaceDE w:val="0"/>
        <w:autoSpaceDN w:val="0"/>
        <w:bidi/>
        <w:spacing w:before="120" w:after="120" w:line="360" w:lineRule="auto"/>
        <w:jc w:val="both"/>
        <w:rPr>
          <w:ins w:id="734" w:author="הילית אראל שכטר" w:date="2020-03-16T19:12:00Z"/>
          <w:rFonts w:ascii="Times New Roman" w:eastAsia="Times New Roman" w:hAnsi="Times New Roman" w:cs="David"/>
          <w:sz w:val="24"/>
          <w:szCs w:val="24"/>
          <w:lang w:eastAsia="he-IL"/>
          <w:rPrChange w:id="735" w:author="Amos Baranes" w:date="2020-03-17T07:20:00Z">
            <w:rPr>
              <w:ins w:id="736" w:author="הילית אראל שכטר" w:date="2020-03-16T19:12:00Z"/>
              <w:rFonts w:ascii="Times New Roman" w:eastAsia="Times New Roman" w:hAnsi="Times New Roman" w:cs="David"/>
              <w:sz w:val="24"/>
              <w:szCs w:val="24"/>
              <w:lang w:eastAsia="he-IL"/>
            </w:rPr>
          </w:rPrChange>
        </w:rPr>
        <w:pPrChange w:id="737" w:author="הילית אראל שכטר" w:date="2020-03-16T21:57:00Z">
          <w:pPr>
            <w:numPr>
              <w:ilvl w:val="1"/>
              <w:numId w:val="25"/>
            </w:numPr>
            <w:autoSpaceDE w:val="0"/>
            <w:autoSpaceDN w:val="0"/>
            <w:bidi/>
            <w:spacing w:before="120" w:after="120" w:line="360" w:lineRule="auto"/>
            <w:ind w:left="1080" w:hanging="360"/>
            <w:jc w:val="both"/>
          </w:pPr>
        </w:pPrChange>
      </w:pPr>
      <w:ins w:id="738" w:author="הילית אראל שכטר" w:date="2020-03-16T19:50:00Z">
        <w:r>
          <w:rPr>
            <w:rFonts w:ascii="Times New Roman" w:eastAsia="Times New Roman" w:hAnsi="Times New Roman" w:cs="David" w:hint="cs"/>
            <w:b/>
            <w:bCs/>
            <w:sz w:val="24"/>
            <w:szCs w:val="24"/>
            <w:lang w:eastAsia="he-IL"/>
          </w:rPr>
          <w:t>HIP</w:t>
        </w:r>
        <w:r>
          <w:rPr>
            <w:rFonts w:ascii="Times New Roman" w:eastAsia="Times New Roman" w:hAnsi="Times New Roman" w:cs="David" w:hint="cs"/>
            <w:b/>
            <w:bCs/>
            <w:sz w:val="24"/>
            <w:szCs w:val="24"/>
            <w:rtl/>
            <w:lang w:eastAsia="he-IL"/>
          </w:rPr>
          <w:t xml:space="preserve"> או </w:t>
        </w:r>
      </w:ins>
      <w:ins w:id="739" w:author="הילית אראל שכטר" w:date="2020-03-16T19:12:00Z">
        <w:r w:rsidR="004D5137" w:rsidRPr="004D5137">
          <w:rPr>
            <w:rFonts w:ascii="Times New Roman" w:eastAsia="Times New Roman" w:hAnsi="Times New Roman" w:cs="David" w:hint="eastAsia"/>
            <w:b/>
            <w:bCs/>
            <w:sz w:val="24"/>
            <w:szCs w:val="24"/>
            <w:rtl/>
            <w:lang w:eastAsia="he-IL"/>
            <w:rPrChange w:id="740" w:author="הילית אראל שכטר" w:date="2020-03-16T19:12:00Z">
              <w:rPr>
                <w:rFonts w:ascii="Times New Roman" w:eastAsia="Times New Roman" w:hAnsi="Times New Roman" w:cs="David" w:hint="eastAsia"/>
                <w:sz w:val="24"/>
                <w:szCs w:val="24"/>
                <w:rtl/>
                <w:lang w:eastAsia="he-IL"/>
              </w:rPr>
            </w:rPrChange>
          </w:rPr>
          <w:t>מצלמת</w:t>
        </w:r>
        <w:r w:rsidR="004D5137" w:rsidRPr="004D5137">
          <w:rPr>
            <w:rFonts w:ascii="Times New Roman" w:eastAsia="Times New Roman" w:hAnsi="Times New Roman" w:cs="David"/>
            <w:b/>
            <w:bCs/>
            <w:sz w:val="24"/>
            <w:szCs w:val="24"/>
            <w:rtl/>
            <w:lang w:eastAsia="he-IL"/>
            <w:rPrChange w:id="741" w:author="הילית אראל שכטר" w:date="2020-03-16T19:12:00Z">
              <w:rPr>
                <w:rFonts w:ascii="Times New Roman" w:eastAsia="Times New Roman" w:hAnsi="Times New Roman" w:cs="David"/>
                <w:sz w:val="24"/>
                <w:szCs w:val="24"/>
                <w:rtl/>
                <w:lang w:eastAsia="he-IL"/>
              </w:rPr>
            </w:rPrChange>
          </w:rPr>
          <w:t xml:space="preserve"> </w:t>
        </w:r>
        <w:r w:rsidR="004D5137" w:rsidRPr="004D5137">
          <w:rPr>
            <w:rFonts w:ascii="Times New Roman" w:eastAsia="Times New Roman" w:hAnsi="Times New Roman" w:cs="David" w:hint="eastAsia"/>
            <w:b/>
            <w:bCs/>
            <w:sz w:val="24"/>
            <w:szCs w:val="24"/>
            <w:rtl/>
            <w:lang w:eastAsia="he-IL"/>
            <w:rPrChange w:id="742" w:author="הילית אראל שכטר" w:date="2020-03-16T19:12:00Z">
              <w:rPr>
                <w:rFonts w:ascii="Times New Roman" w:eastAsia="Times New Roman" w:hAnsi="Times New Roman" w:cs="David" w:hint="eastAsia"/>
                <w:sz w:val="24"/>
                <w:szCs w:val="24"/>
                <w:rtl/>
                <w:lang w:eastAsia="he-IL"/>
              </w:rPr>
            </w:rPrChange>
          </w:rPr>
          <w:t>פנים</w:t>
        </w:r>
        <w:r w:rsidR="004D5137">
          <w:rPr>
            <w:rFonts w:ascii="Times New Roman" w:eastAsia="Times New Roman" w:hAnsi="Times New Roman" w:cs="David" w:hint="cs"/>
            <w:sz w:val="24"/>
            <w:szCs w:val="24"/>
            <w:rtl/>
            <w:lang w:eastAsia="he-IL"/>
          </w:rPr>
          <w:t xml:space="preserve"> </w:t>
        </w:r>
        <w:r w:rsidR="004D5137">
          <w:rPr>
            <w:rFonts w:ascii="Times New Roman" w:eastAsia="Times New Roman" w:hAnsi="Times New Roman" w:cs="David"/>
            <w:sz w:val="24"/>
            <w:szCs w:val="24"/>
            <w:rtl/>
            <w:lang w:eastAsia="he-IL"/>
          </w:rPr>
          <w:t>–</w:t>
        </w:r>
      </w:ins>
      <w:ins w:id="743" w:author="הילית אראל שכטר" w:date="2020-03-16T19:51:00Z">
        <w:r>
          <w:rPr>
            <w:rFonts w:ascii="Times New Roman" w:eastAsia="Times New Roman" w:hAnsi="Times New Roman" w:cs="David" w:hint="cs"/>
            <w:sz w:val="24"/>
            <w:szCs w:val="24"/>
            <w:rtl/>
            <w:lang w:eastAsia="he-IL"/>
          </w:rPr>
          <w:t xml:space="preserve"> </w:t>
        </w:r>
        <w:r w:rsidRPr="004120C8">
          <w:rPr>
            <w:rFonts w:ascii="Times New Roman" w:eastAsia="Times New Roman" w:hAnsi="Times New Roman" w:cs="David" w:hint="cs"/>
            <w:sz w:val="24"/>
            <w:szCs w:val="24"/>
            <w:rtl/>
            <w:lang w:eastAsia="he-IL"/>
            <w:rPrChange w:id="744" w:author="Amos Baranes" w:date="2020-03-17T07:20:00Z">
              <w:rPr>
                <w:rFonts w:ascii="Times New Roman" w:eastAsia="Times New Roman" w:hAnsi="Times New Roman" w:cs="David" w:hint="cs"/>
                <w:sz w:val="24"/>
                <w:szCs w:val="24"/>
                <w:rtl/>
                <w:lang w:eastAsia="he-IL"/>
              </w:rPr>
            </w:rPrChange>
          </w:rPr>
          <w:t>מצלמה המשווקת תחת השם</w:t>
        </w:r>
      </w:ins>
      <w:ins w:id="745" w:author="הילית אראל שכטר" w:date="2020-03-16T19:12:00Z">
        <w:r w:rsidR="004D5137" w:rsidRPr="004120C8">
          <w:rPr>
            <w:rFonts w:ascii="Times New Roman" w:eastAsia="Times New Roman" w:hAnsi="Times New Roman" w:cs="David" w:hint="cs"/>
            <w:sz w:val="24"/>
            <w:szCs w:val="24"/>
            <w:rtl/>
            <w:lang w:eastAsia="he-IL"/>
            <w:rPrChange w:id="746" w:author="Amos Baranes" w:date="2020-03-17T07:20:00Z">
              <w:rPr>
                <w:rFonts w:ascii="Times New Roman" w:eastAsia="Times New Roman" w:hAnsi="Times New Roman" w:cs="David" w:hint="cs"/>
                <w:sz w:val="24"/>
                <w:szCs w:val="24"/>
                <w:rtl/>
                <w:lang w:eastAsia="he-IL"/>
              </w:rPr>
            </w:rPrChange>
          </w:rPr>
          <w:t xml:space="preserve"> </w:t>
        </w:r>
      </w:ins>
      <w:ins w:id="747" w:author="הילית אראל שכטר" w:date="2020-03-16T19:50:00Z">
        <w:r w:rsidRPr="004120C8">
          <w:rPr>
            <w:rFonts w:ascii="Times New Roman" w:eastAsia="Times New Roman" w:hAnsi="Times New Roman" w:cs="David"/>
            <w:sz w:val="24"/>
            <w:szCs w:val="24"/>
            <w:lang w:eastAsia="he-IL"/>
            <w:rPrChange w:id="748" w:author="Amos Baranes" w:date="2020-03-17T07:20:00Z">
              <w:rPr>
                <w:rFonts w:ascii="Times New Roman" w:eastAsia="Times New Roman" w:hAnsi="Times New Roman" w:cs="David"/>
                <w:sz w:val="24"/>
                <w:szCs w:val="24"/>
                <w:lang w:eastAsia="he-IL"/>
              </w:rPr>
            </w:rPrChange>
          </w:rPr>
          <w:t>Hipcam</w:t>
        </w:r>
      </w:ins>
      <w:ins w:id="749" w:author="הילית אראל שכטר" w:date="2020-03-16T19:51:00Z">
        <w:r w:rsidRPr="004120C8">
          <w:rPr>
            <w:rFonts w:ascii="Times New Roman" w:eastAsia="Times New Roman" w:hAnsi="Times New Roman" w:cs="David"/>
            <w:sz w:val="24"/>
            <w:szCs w:val="24"/>
            <w:lang w:eastAsia="he-IL"/>
            <w:rPrChange w:id="750" w:author="Amos Baranes" w:date="2020-03-17T07:20:00Z">
              <w:rPr>
                <w:rFonts w:ascii="Times New Roman" w:eastAsia="Times New Roman" w:hAnsi="Times New Roman" w:cs="David"/>
                <w:sz w:val="24"/>
                <w:szCs w:val="24"/>
                <w:lang w:eastAsia="he-IL"/>
              </w:rPr>
            </w:rPrChange>
          </w:rPr>
          <w:t xml:space="preserve"> Indoor Pro </w:t>
        </w:r>
      </w:ins>
      <w:ins w:id="751" w:author="Amos Baranes" w:date="2020-03-17T07:21:00Z">
        <w:r w:rsidR="004120C8">
          <w:rPr>
            <w:rFonts w:ascii="Times New Roman" w:eastAsia="Times New Roman" w:hAnsi="Times New Roman" w:cs="David" w:hint="cs"/>
            <w:sz w:val="24"/>
            <w:szCs w:val="24"/>
            <w:rtl/>
            <w:lang w:eastAsia="he-IL"/>
          </w:rPr>
          <w:t xml:space="preserve"> </w:t>
        </w:r>
      </w:ins>
    </w:p>
    <w:p w14:paraId="77BEF143" w14:textId="2BE04902" w:rsidR="004120C8" w:rsidRPr="004120C8" w:rsidRDefault="004D5137" w:rsidP="004120C8">
      <w:pPr>
        <w:numPr>
          <w:ilvl w:val="1"/>
          <w:numId w:val="24"/>
        </w:numPr>
        <w:autoSpaceDE w:val="0"/>
        <w:autoSpaceDN w:val="0"/>
        <w:bidi/>
        <w:spacing w:before="120" w:after="120" w:line="360" w:lineRule="auto"/>
        <w:jc w:val="both"/>
        <w:rPr>
          <w:ins w:id="752" w:author="הילית אראל שכטר" w:date="2020-03-16T19:12:00Z"/>
          <w:rFonts w:ascii="Times New Roman" w:eastAsia="Times New Roman" w:hAnsi="Times New Roman" w:cs="David"/>
          <w:sz w:val="24"/>
          <w:szCs w:val="24"/>
          <w:highlight w:val="yellow"/>
          <w:lang w:eastAsia="he-IL"/>
          <w:rPrChange w:id="753" w:author="Amos Baranes" w:date="2020-03-17T07:21:00Z">
            <w:rPr>
              <w:ins w:id="754" w:author="הילית אראל שכטר" w:date="2020-03-16T19:12:00Z"/>
              <w:rFonts w:ascii="Times New Roman" w:eastAsia="Times New Roman" w:hAnsi="Times New Roman" w:cs="David"/>
              <w:sz w:val="24"/>
              <w:szCs w:val="24"/>
              <w:lang w:eastAsia="he-IL"/>
            </w:rPr>
          </w:rPrChange>
        </w:rPr>
        <w:pPrChange w:id="755" w:author="Amos Baranes" w:date="2020-03-17T07:23:00Z">
          <w:pPr>
            <w:numPr>
              <w:ilvl w:val="1"/>
              <w:numId w:val="25"/>
            </w:numPr>
            <w:autoSpaceDE w:val="0"/>
            <w:autoSpaceDN w:val="0"/>
            <w:bidi/>
            <w:spacing w:before="120" w:after="120" w:line="360" w:lineRule="auto"/>
            <w:ind w:left="1080" w:hanging="360"/>
            <w:jc w:val="both"/>
          </w:pPr>
        </w:pPrChange>
      </w:pPr>
      <w:ins w:id="756" w:author="הילית אראל שכטר" w:date="2020-03-16T19:12:00Z">
        <w:del w:id="757" w:author="Amos Baranes" w:date="2020-03-17T07:19:00Z">
          <w:r w:rsidRPr="004120C8" w:rsidDel="004120C8">
            <w:rPr>
              <w:rFonts w:ascii="Times New Roman" w:eastAsia="Times New Roman" w:hAnsi="Times New Roman" w:cs="David" w:hint="eastAsia"/>
              <w:b/>
              <w:bCs/>
              <w:sz w:val="24"/>
              <w:szCs w:val="24"/>
              <w:rtl/>
              <w:lang w:eastAsia="he-IL"/>
              <w:rPrChange w:id="758" w:author="Amos Baranes" w:date="2020-03-17T07:20:00Z">
                <w:rPr>
                  <w:rFonts w:ascii="Times New Roman" w:eastAsia="Times New Roman" w:hAnsi="Times New Roman" w:cs="David" w:hint="eastAsia"/>
                  <w:sz w:val="24"/>
                  <w:szCs w:val="24"/>
                  <w:rtl/>
                  <w:lang w:eastAsia="he-IL"/>
                </w:rPr>
              </w:rPrChange>
            </w:rPr>
            <w:delText>מצלמת</w:delText>
          </w:r>
          <w:r w:rsidRPr="004120C8" w:rsidDel="004120C8">
            <w:rPr>
              <w:rFonts w:ascii="Times New Roman" w:eastAsia="Times New Roman" w:hAnsi="Times New Roman" w:cs="David"/>
              <w:b/>
              <w:bCs/>
              <w:sz w:val="24"/>
              <w:szCs w:val="24"/>
              <w:rtl/>
              <w:lang w:eastAsia="he-IL"/>
              <w:rPrChange w:id="759" w:author="Amos Baranes" w:date="2020-03-17T07:20:00Z">
                <w:rPr>
                  <w:rFonts w:ascii="Times New Roman" w:eastAsia="Times New Roman" w:hAnsi="Times New Roman" w:cs="David"/>
                  <w:sz w:val="24"/>
                  <w:szCs w:val="24"/>
                  <w:rtl/>
                  <w:lang w:eastAsia="he-IL"/>
                </w:rPr>
              </w:rPrChange>
            </w:rPr>
            <w:delText xml:space="preserve"> </w:delText>
          </w:r>
          <w:r w:rsidRPr="004120C8" w:rsidDel="004120C8">
            <w:rPr>
              <w:rFonts w:ascii="Times New Roman" w:eastAsia="Times New Roman" w:hAnsi="Times New Roman" w:cs="David" w:hint="eastAsia"/>
              <w:b/>
              <w:bCs/>
              <w:sz w:val="24"/>
              <w:szCs w:val="24"/>
              <w:rtl/>
              <w:lang w:eastAsia="he-IL"/>
              <w:rPrChange w:id="760" w:author="Amos Baranes" w:date="2020-03-17T07:20:00Z">
                <w:rPr>
                  <w:rFonts w:ascii="Times New Roman" w:eastAsia="Times New Roman" w:hAnsi="Times New Roman" w:cs="David" w:hint="eastAsia"/>
                  <w:sz w:val="24"/>
                  <w:szCs w:val="24"/>
                  <w:rtl/>
                  <w:lang w:eastAsia="he-IL"/>
                </w:rPr>
              </w:rPrChange>
            </w:rPr>
            <w:delText>חוץ</w:delText>
          </w:r>
        </w:del>
      </w:ins>
      <w:ins w:id="761" w:author="Amos Baranes" w:date="2020-03-17T07:19:00Z">
        <w:r w:rsidR="004120C8" w:rsidRPr="004120C8">
          <w:rPr>
            <w:rFonts w:ascii="Times New Roman" w:eastAsia="Times New Roman" w:hAnsi="Times New Roman" w:cs="David"/>
            <w:b/>
            <w:bCs/>
            <w:sz w:val="24"/>
            <w:szCs w:val="24"/>
            <w:lang w:eastAsia="he-IL"/>
            <w:rPrChange w:id="762" w:author="Amos Baranes" w:date="2020-03-17T07:20:00Z">
              <w:rPr>
                <w:rFonts w:ascii="Times New Roman" w:eastAsia="Times New Roman" w:hAnsi="Times New Roman" w:cs="David"/>
                <w:b/>
                <w:bCs/>
                <w:sz w:val="24"/>
                <w:szCs w:val="24"/>
                <w:highlight w:val="yellow"/>
                <w:lang w:eastAsia="he-IL"/>
              </w:rPr>
            </w:rPrChange>
          </w:rPr>
          <w:t>HO</w:t>
        </w:r>
      </w:ins>
      <w:ins w:id="763" w:author="Amos Baranes" w:date="2020-03-17T07:21:00Z">
        <w:r w:rsidR="004120C8">
          <w:rPr>
            <w:rFonts w:ascii="Times New Roman" w:eastAsia="Times New Roman" w:hAnsi="Times New Roman" w:cs="David"/>
            <w:b/>
            <w:bCs/>
            <w:sz w:val="24"/>
            <w:szCs w:val="24"/>
            <w:lang w:eastAsia="he-IL"/>
          </w:rPr>
          <w:t>P</w:t>
        </w:r>
      </w:ins>
      <w:ins w:id="764" w:author="Amos Baranes" w:date="2020-03-17T07:22:00Z">
        <w:r w:rsidR="004120C8">
          <w:rPr>
            <w:rFonts w:ascii="Times New Roman" w:eastAsia="Times New Roman" w:hAnsi="Times New Roman" w:cs="David" w:hint="cs"/>
            <w:b/>
            <w:bCs/>
            <w:sz w:val="24"/>
            <w:szCs w:val="24"/>
            <w:rtl/>
            <w:lang w:eastAsia="he-IL"/>
          </w:rPr>
          <w:t xml:space="preserve"> או מצלמת חוץ</w:t>
        </w:r>
      </w:ins>
      <w:ins w:id="765" w:author="Amos Baranes" w:date="2020-03-17T07:23:00Z">
        <w:r w:rsidR="004120C8">
          <w:rPr>
            <w:rFonts w:ascii="Times New Roman" w:eastAsia="Times New Roman" w:hAnsi="Times New Roman" w:cs="David" w:hint="cs"/>
            <w:sz w:val="24"/>
            <w:szCs w:val="24"/>
            <w:rtl/>
            <w:lang w:eastAsia="he-IL"/>
          </w:rPr>
          <w:t xml:space="preserve"> </w:t>
        </w:r>
        <w:r w:rsidR="004120C8">
          <w:rPr>
            <w:rFonts w:ascii="Times New Roman" w:eastAsia="Times New Roman" w:hAnsi="Times New Roman" w:cs="David"/>
            <w:sz w:val="24"/>
            <w:szCs w:val="24"/>
            <w:rtl/>
            <w:lang w:eastAsia="he-IL"/>
          </w:rPr>
          <w:t>–</w:t>
        </w:r>
        <w:r w:rsidR="004120C8">
          <w:rPr>
            <w:rFonts w:ascii="Times New Roman" w:eastAsia="Times New Roman" w:hAnsi="Times New Roman" w:cs="David" w:hint="cs"/>
            <w:sz w:val="24"/>
            <w:szCs w:val="24"/>
            <w:rtl/>
            <w:lang w:eastAsia="he-IL"/>
          </w:rPr>
          <w:t xml:space="preserve"> </w:t>
        </w:r>
        <w:r w:rsidR="004120C8" w:rsidRPr="006848FA">
          <w:rPr>
            <w:rFonts w:ascii="Times New Roman" w:eastAsia="Times New Roman" w:hAnsi="Times New Roman" w:cs="David" w:hint="cs"/>
            <w:sz w:val="24"/>
            <w:szCs w:val="24"/>
            <w:rtl/>
            <w:lang w:eastAsia="he-IL"/>
          </w:rPr>
          <w:t xml:space="preserve">מצלמה המשווקת תחת השם </w:t>
        </w:r>
        <w:r w:rsidR="004120C8" w:rsidRPr="006848FA">
          <w:rPr>
            <w:rFonts w:ascii="Times New Roman" w:eastAsia="Times New Roman" w:hAnsi="Times New Roman" w:cs="David"/>
            <w:sz w:val="24"/>
            <w:szCs w:val="24"/>
            <w:lang w:eastAsia="he-IL"/>
          </w:rPr>
          <w:t xml:space="preserve">Hipcam </w:t>
        </w:r>
        <w:r w:rsidR="004120C8">
          <w:rPr>
            <w:rFonts w:ascii="Times New Roman" w:eastAsia="Times New Roman" w:hAnsi="Times New Roman" w:cs="David" w:hint="cs"/>
            <w:sz w:val="24"/>
            <w:szCs w:val="24"/>
            <w:lang w:eastAsia="he-IL"/>
          </w:rPr>
          <w:t>O</w:t>
        </w:r>
        <w:r w:rsidR="004120C8">
          <w:rPr>
            <w:rFonts w:ascii="Times New Roman" w:eastAsia="Times New Roman" w:hAnsi="Times New Roman" w:cs="David"/>
            <w:sz w:val="24"/>
            <w:szCs w:val="24"/>
            <w:lang w:eastAsia="he-IL"/>
          </w:rPr>
          <w:t>ut</w:t>
        </w:r>
        <w:r w:rsidR="004120C8" w:rsidRPr="006848FA">
          <w:rPr>
            <w:rFonts w:ascii="Times New Roman" w:eastAsia="Times New Roman" w:hAnsi="Times New Roman" w:cs="David"/>
            <w:sz w:val="24"/>
            <w:szCs w:val="24"/>
            <w:lang w:eastAsia="he-IL"/>
          </w:rPr>
          <w:t>door Pro</w:t>
        </w:r>
      </w:ins>
      <w:ins w:id="766" w:author="Amos Baranes" w:date="2020-03-17T07:22:00Z">
        <w:r w:rsidR="004120C8">
          <w:rPr>
            <w:rFonts w:ascii="Times New Roman" w:eastAsia="Times New Roman" w:hAnsi="Times New Roman" w:cs="David" w:hint="cs"/>
            <w:b/>
            <w:bCs/>
            <w:sz w:val="24"/>
            <w:szCs w:val="24"/>
            <w:rtl/>
            <w:lang w:eastAsia="he-IL"/>
          </w:rPr>
          <w:t xml:space="preserve"> </w:t>
        </w:r>
      </w:ins>
      <w:ins w:id="767" w:author="הילית אראל שכטר" w:date="2020-03-16T19:12:00Z">
        <w:del w:id="768" w:author="Amos Baranes" w:date="2020-03-17T07:21:00Z">
          <w:r w:rsidRPr="004120C8" w:rsidDel="004120C8">
            <w:rPr>
              <w:rFonts w:ascii="Times New Roman" w:eastAsia="Times New Roman" w:hAnsi="Times New Roman" w:cs="David"/>
              <w:sz w:val="24"/>
              <w:szCs w:val="24"/>
              <w:rtl/>
              <w:lang w:eastAsia="he-IL"/>
              <w:rPrChange w:id="769" w:author="Amos Baranes" w:date="2020-03-17T07:20:00Z">
                <w:rPr>
                  <w:rFonts w:ascii="Times New Roman" w:eastAsia="Times New Roman" w:hAnsi="Times New Roman" w:cs="David"/>
                  <w:sz w:val="24"/>
                  <w:szCs w:val="24"/>
                  <w:rtl/>
                  <w:lang w:eastAsia="he-IL"/>
                </w:rPr>
              </w:rPrChange>
            </w:rPr>
            <w:delText xml:space="preserve"> </w:delText>
          </w:r>
        </w:del>
        <w:del w:id="770" w:author="Amos Baranes" w:date="2020-03-17T07:20:00Z">
          <w:r w:rsidRPr="004120C8" w:rsidDel="004120C8">
            <w:rPr>
              <w:rFonts w:ascii="Times New Roman" w:eastAsia="Times New Roman" w:hAnsi="Times New Roman" w:cs="David"/>
              <w:sz w:val="24"/>
              <w:szCs w:val="24"/>
              <w:rtl/>
              <w:lang w:eastAsia="he-IL"/>
              <w:rPrChange w:id="771" w:author="Amos Baranes" w:date="2020-03-17T07:20:00Z">
                <w:rPr>
                  <w:rFonts w:ascii="Times New Roman" w:eastAsia="Times New Roman" w:hAnsi="Times New Roman" w:cs="David"/>
                  <w:sz w:val="24"/>
                  <w:szCs w:val="24"/>
                  <w:rtl/>
                  <w:lang w:eastAsia="he-IL"/>
                </w:rPr>
              </w:rPrChange>
            </w:rPr>
            <w:delText xml:space="preserve">– </w:delText>
          </w:r>
        </w:del>
      </w:ins>
      <w:ins w:id="772" w:author="הילית אראל שכטר" w:date="2020-03-16T19:51:00Z">
        <w:del w:id="773" w:author="Amos Baranes" w:date="2020-03-17T07:20:00Z">
          <w:r w:rsidR="005C0F5B" w:rsidRPr="004120C8" w:rsidDel="004120C8">
            <w:rPr>
              <w:rFonts w:ascii="Times New Roman" w:eastAsia="Times New Roman" w:hAnsi="Times New Roman" w:cs="David"/>
              <w:sz w:val="24"/>
              <w:szCs w:val="24"/>
              <w:rtl/>
              <w:lang w:eastAsia="he-IL"/>
              <w:rPrChange w:id="774" w:author="Amos Baranes" w:date="2020-03-17T07:20:00Z">
                <w:rPr>
                  <w:rFonts w:ascii="Times New Roman" w:eastAsia="Times New Roman" w:hAnsi="Times New Roman" w:cs="David"/>
                  <w:sz w:val="24"/>
                  <w:szCs w:val="24"/>
                  <w:rtl/>
                  <w:lang w:eastAsia="he-IL"/>
                </w:rPr>
              </w:rPrChange>
            </w:rPr>
            <w:delText>__</w:delText>
          </w:r>
          <w:r w:rsidR="005C0F5B" w:rsidRPr="004120C8" w:rsidDel="004120C8">
            <w:rPr>
              <w:rFonts w:ascii="Times New Roman" w:eastAsia="Times New Roman" w:hAnsi="Times New Roman" w:cs="David"/>
              <w:sz w:val="24"/>
              <w:szCs w:val="24"/>
              <w:lang w:eastAsia="he-IL"/>
              <w:rPrChange w:id="775" w:author="Amos Baranes" w:date="2020-03-17T07:20:00Z">
                <w:rPr>
                  <w:rFonts w:ascii="Times New Roman" w:eastAsia="Times New Roman" w:hAnsi="Times New Roman" w:cs="David"/>
                  <w:sz w:val="24"/>
                  <w:szCs w:val="24"/>
                  <w:lang w:eastAsia="he-IL"/>
                </w:rPr>
              </w:rPrChange>
            </w:rPr>
            <w:delText xml:space="preserve"> </w:delText>
          </w:r>
          <w:r w:rsidR="005C0F5B" w:rsidRPr="004120C8" w:rsidDel="004120C8">
            <w:rPr>
              <w:rFonts w:ascii="Times New Roman" w:eastAsia="Times New Roman" w:hAnsi="Times New Roman" w:cs="David"/>
              <w:sz w:val="24"/>
              <w:szCs w:val="24"/>
              <w:rtl/>
              <w:lang w:eastAsia="he-IL"/>
              <w:rPrChange w:id="776" w:author="Amos Baranes" w:date="2020-03-17T07:20:00Z">
                <w:rPr>
                  <w:rFonts w:ascii="Times New Roman" w:eastAsia="Times New Roman" w:hAnsi="Times New Roman" w:cs="David"/>
                  <w:sz w:val="24"/>
                  <w:szCs w:val="24"/>
                  <w:rtl/>
                  <w:lang w:eastAsia="he-IL"/>
                </w:rPr>
              </w:rPrChange>
            </w:rPr>
            <w:delText xml:space="preserve">- </w:delText>
          </w:r>
          <w:r w:rsidR="005C0F5B" w:rsidRPr="004120C8" w:rsidDel="004120C8">
            <w:rPr>
              <w:rFonts w:ascii="Times New Roman" w:eastAsia="Times New Roman" w:hAnsi="Times New Roman" w:cs="David" w:hint="eastAsia"/>
              <w:sz w:val="24"/>
              <w:szCs w:val="24"/>
              <w:rtl/>
              <w:lang w:eastAsia="he-IL"/>
              <w:rPrChange w:id="777" w:author="Amos Baranes" w:date="2020-03-17T07:20:00Z">
                <w:rPr>
                  <w:rFonts w:ascii="Times New Roman" w:eastAsia="Times New Roman" w:hAnsi="Times New Roman" w:cs="David" w:hint="eastAsia"/>
                  <w:sz w:val="24"/>
                  <w:szCs w:val="24"/>
                  <w:rtl/>
                  <w:lang w:eastAsia="he-IL"/>
                </w:rPr>
              </w:rPrChange>
            </w:rPr>
            <w:delText>לא</w:delText>
          </w:r>
          <w:r w:rsidR="005C0F5B" w:rsidRPr="004120C8" w:rsidDel="004120C8">
            <w:rPr>
              <w:rFonts w:ascii="Times New Roman" w:eastAsia="Times New Roman" w:hAnsi="Times New Roman" w:cs="David"/>
              <w:sz w:val="24"/>
              <w:szCs w:val="24"/>
              <w:rtl/>
              <w:lang w:eastAsia="he-IL"/>
              <w:rPrChange w:id="778" w:author="Amos Baranes" w:date="2020-03-17T07:20:00Z">
                <w:rPr>
                  <w:rFonts w:ascii="Times New Roman" w:eastAsia="Times New Roman" w:hAnsi="Times New Roman" w:cs="David"/>
                  <w:sz w:val="24"/>
                  <w:szCs w:val="24"/>
                  <w:rtl/>
                  <w:lang w:eastAsia="he-IL"/>
                </w:rPr>
              </w:rPrChange>
            </w:rPr>
            <w:delText xml:space="preserve"> </w:delText>
          </w:r>
          <w:r w:rsidR="005C0F5B" w:rsidRPr="004120C8" w:rsidDel="004120C8">
            <w:rPr>
              <w:rFonts w:ascii="Times New Roman" w:eastAsia="Times New Roman" w:hAnsi="Times New Roman" w:cs="David" w:hint="eastAsia"/>
              <w:sz w:val="24"/>
              <w:szCs w:val="24"/>
              <w:rtl/>
              <w:lang w:eastAsia="he-IL"/>
              <w:rPrChange w:id="779" w:author="Amos Baranes" w:date="2020-03-17T07:20:00Z">
                <w:rPr>
                  <w:rFonts w:ascii="Times New Roman" w:eastAsia="Times New Roman" w:hAnsi="Times New Roman" w:cs="David" w:hint="eastAsia"/>
                  <w:sz w:val="24"/>
                  <w:szCs w:val="24"/>
                  <w:rtl/>
                  <w:lang w:eastAsia="he-IL"/>
                </w:rPr>
              </w:rPrChange>
            </w:rPr>
            <w:delText>ראיתי</w:delText>
          </w:r>
          <w:r w:rsidR="005C0F5B" w:rsidRPr="004120C8" w:rsidDel="004120C8">
            <w:rPr>
              <w:rFonts w:ascii="Times New Roman" w:eastAsia="Times New Roman" w:hAnsi="Times New Roman" w:cs="David"/>
              <w:sz w:val="24"/>
              <w:szCs w:val="24"/>
              <w:rtl/>
              <w:lang w:eastAsia="he-IL"/>
              <w:rPrChange w:id="780" w:author="Amos Baranes" w:date="2020-03-17T07:20:00Z">
                <w:rPr>
                  <w:rFonts w:ascii="Times New Roman" w:eastAsia="Times New Roman" w:hAnsi="Times New Roman" w:cs="David"/>
                  <w:sz w:val="24"/>
                  <w:szCs w:val="24"/>
                  <w:rtl/>
                  <w:lang w:eastAsia="he-IL"/>
                </w:rPr>
              </w:rPrChange>
            </w:rPr>
            <w:delText xml:space="preserve"> </w:delText>
          </w:r>
          <w:r w:rsidR="005C0F5B" w:rsidRPr="004120C8" w:rsidDel="004120C8">
            <w:rPr>
              <w:rFonts w:ascii="Times New Roman" w:eastAsia="Times New Roman" w:hAnsi="Times New Roman" w:cs="David" w:hint="eastAsia"/>
              <w:sz w:val="24"/>
              <w:szCs w:val="24"/>
              <w:rtl/>
              <w:lang w:eastAsia="he-IL"/>
              <w:rPrChange w:id="781" w:author="Amos Baranes" w:date="2020-03-17T07:20:00Z">
                <w:rPr>
                  <w:rFonts w:ascii="Times New Roman" w:eastAsia="Times New Roman" w:hAnsi="Times New Roman" w:cs="David" w:hint="eastAsia"/>
                  <w:sz w:val="24"/>
                  <w:szCs w:val="24"/>
                  <w:rtl/>
                  <w:lang w:eastAsia="he-IL"/>
                </w:rPr>
              </w:rPrChange>
            </w:rPr>
            <w:delText>התייחסות</w:delText>
          </w:r>
          <w:r w:rsidR="005C0F5B" w:rsidRPr="004120C8" w:rsidDel="004120C8">
            <w:rPr>
              <w:rFonts w:ascii="Times New Roman" w:eastAsia="Times New Roman" w:hAnsi="Times New Roman" w:cs="David"/>
              <w:sz w:val="24"/>
              <w:szCs w:val="24"/>
              <w:rtl/>
              <w:lang w:eastAsia="he-IL"/>
              <w:rPrChange w:id="782" w:author="Amos Baranes" w:date="2020-03-17T07:20:00Z">
                <w:rPr>
                  <w:rFonts w:ascii="Times New Roman" w:eastAsia="Times New Roman" w:hAnsi="Times New Roman" w:cs="David"/>
                  <w:sz w:val="24"/>
                  <w:szCs w:val="24"/>
                  <w:rtl/>
                  <w:lang w:eastAsia="he-IL"/>
                </w:rPr>
              </w:rPrChange>
            </w:rPr>
            <w:delText xml:space="preserve"> </w:delText>
          </w:r>
          <w:r w:rsidR="005C0F5B" w:rsidRPr="004120C8" w:rsidDel="004120C8">
            <w:rPr>
              <w:rFonts w:ascii="Times New Roman" w:eastAsia="Times New Roman" w:hAnsi="Times New Roman" w:cs="David" w:hint="eastAsia"/>
              <w:sz w:val="24"/>
              <w:szCs w:val="24"/>
              <w:rtl/>
              <w:lang w:eastAsia="he-IL"/>
              <w:rPrChange w:id="783" w:author="Amos Baranes" w:date="2020-03-17T07:20:00Z">
                <w:rPr>
                  <w:rFonts w:ascii="Times New Roman" w:eastAsia="Times New Roman" w:hAnsi="Times New Roman" w:cs="David" w:hint="eastAsia"/>
                  <w:sz w:val="24"/>
                  <w:szCs w:val="24"/>
                  <w:rtl/>
                  <w:lang w:eastAsia="he-IL"/>
                </w:rPr>
              </w:rPrChange>
            </w:rPr>
            <w:delText>למ</w:delText>
          </w:r>
        </w:del>
      </w:ins>
      <w:ins w:id="784" w:author="הילית אראל שכטר" w:date="2020-03-16T19:52:00Z">
        <w:del w:id="785" w:author="Amos Baranes" w:date="2020-03-17T07:20:00Z">
          <w:r w:rsidR="005C0F5B" w:rsidRPr="004120C8" w:rsidDel="004120C8">
            <w:rPr>
              <w:rFonts w:ascii="Times New Roman" w:eastAsia="Times New Roman" w:hAnsi="Times New Roman" w:cs="David" w:hint="eastAsia"/>
              <w:sz w:val="24"/>
              <w:szCs w:val="24"/>
              <w:rtl/>
              <w:lang w:eastAsia="he-IL"/>
              <w:rPrChange w:id="786" w:author="Amos Baranes" w:date="2020-03-17T07:20:00Z">
                <w:rPr>
                  <w:rFonts w:ascii="Times New Roman" w:eastAsia="Times New Roman" w:hAnsi="Times New Roman" w:cs="David" w:hint="eastAsia"/>
                  <w:sz w:val="24"/>
                  <w:szCs w:val="24"/>
                  <w:rtl/>
                  <w:lang w:eastAsia="he-IL"/>
                </w:rPr>
              </w:rPrChange>
            </w:rPr>
            <w:delText>צלמת</w:delText>
          </w:r>
          <w:r w:rsidR="005C0F5B" w:rsidRPr="004120C8" w:rsidDel="004120C8">
            <w:rPr>
              <w:rFonts w:ascii="Times New Roman" w:eastAsia="Times New Roman" w:hAnsi="Times New Roman" w:cs="David"/>
              <w:sz w:val="24"/>
              <w:szCs w:val="24"/>
              <w:rtl/>
              <w:lang w:eastAsia="he-IL"/>
              <w:rPrChange w:id="787" w:author="Amos Baranes" w:date="2020-03-17T07:20:00Z">
                <w:rPr>
                  <w:rFonts w:ascii="Times New Roman" w:eastAsia="Times New Roman" w:hAnsi="Times New Roman" w:cs="David"/>
                  <w:sz w:val="24"/>
                  <w:szCs w:val="24"/>
                  <w:rtl/>
                  <w:lang w:eastAsia="he-IL"/>
                </w:rPr>
              </w:rPrChange>
            </w:rPr>
            <w:delText xml:space="preserve"> החוץ בחוות הדעת – יש לכלול אותה גם.</w:delText>
          </w:r>
        </w:del>
        <w:del w:id="788" w:author="Amos Baranes" w:date="2020-03-17T07:21:00Z">
          <w:r w:rsidR="005C0F5B" w:rsidRPr="004120C8" w:rsidDel="004120C8">
            <w:rPr>
              <w:rFonts w:ascii="Times New Roman" w:eastAsia="Times New Roman" w:hAnsi="Times New Roman" w:cs="David"/>
              <w:sz w:val="24"/>
              <w:szCs w:val="24"/>
              <w:rtl/>
              <w:lang w:eastAsia="he-IL"/>
              <w:rPrChange w:id="789" w:author="Amos Baranes" w:date="2020-03-17T07:20:00Z">
                <w:rPr>
                  <w:rFonts w:ascii="Times New Roman" w:eastAsia="Times New Roman" w:hAnsi="Times New Roman" w:cs="David"/>
                  <w:sz w:val="24"/>
                  <w:szCs w:val="24"/>
                  <w:rtl/>
                  <w:lang w:eastAsia="he-IL"/>
                </w:rPr>
              </w:rPrChange>
            </w:rPr>
            <w:delText xml:space="preserve"> </w:delText>
          </w:r>
        </w:del>
      </w:ins>
    </w:p>
    <w:p w14:paraId="1E020D2F" w14:textId="4547CE64" w:rsidR="004D5137" w:rsidRDefault="005C0F5B">
      <w:pPr>
        <w:numPr>
          <w:ilvl w:val="1"/>
          <w:numId w:val="24"/>
        </w:numPr>
        <w:autoSpaceDE w:val="0"/>
        <w:autoSpaceDN w:val="0"/>
        <w:bidi/>
        <w:spacing w:before="120" w:after="120" w:line="360" w:lineRule="auto"/>
        <w:jc w:val="both"/>
        <w:rPr>
          <w:ins w:id="790" w:author="הילית אראל שכטר" w:date="2020-03-16T19:53:00Z"/>
          <w:rFonts w:ascii="Times New Roman" w:eastAsia="Times New Roman" w:hAnsi="Times New Roman" w:cs="David"/>
          <w:sz w:val="24"/>
          <w:szCs w:val="24"/>
          <w:lang w:eastAsia="he-IL"/>
        </w:rPr>
        <w:pPrChange w:id="791" w:author="הילית אראל שכטר" w:date="2020-03-16T21:57:00Z">
          <w:pPr>
            <w:numPr>
              <w:ilvl w:val="1"/>
              <w:numId w:val="25"/>
            </w:numPr>
            <w:autoSpaceDE w:val="0"/>
            <w:autoSpaceDN w:val="0"/>
            <w:bidi/>
            <w:spacing w:before="120" w:after="120" w:line="360" w:lineRule="auto"/>
            <w:ind w:left="1080" w:hanging="360"/>
            <w:jc w:val="both"/>
          </w:pPr>
        </w:pPrChange>
      </w:pPr>
      <w:ins w:id="792" w:author="הילית אראל שכטר" w:date="2020-03-16T19:52:00Z">
        <w:r>
          <w:rPr>
            <w:rFonts w:ascii="Times New Roman" w:eastAsia="Times New Roman" w:hAnsi="Times New Roman" w:cs="David" w:hint="cs"/>
            <w:b/>
            <w:bCs/>
            <w:sz w:val="24"/>
            <w:szCs w:val="24"/>
            <w:lang w:eastAsia="he-IL"/>
          </w:rPr>
          <w:t>HD</w:t>
        </w:r>
        <w:r>
          <w:rPr>
            <w:rFonts w:ascii="Times New Roman" w:eastAsia="Times New Roman" w:hAnsi="Times New Roman" w:cs="David" w:hint="cs"/>
            <w:b/>
            <w:bCs/>
            <w:sz w:val="24"/>
            <w:szCs w:val="24"/>
            <w:rtl/>
            <w:lang w:eastAsia="he-IL"/>
          </w:rPr>
          <w:t xml:space="preserve"> או </w:t>
        </w:r>
      </w:ins>
      <w:ins w:id="793" w:author="הילית אראל שכטר" w:date="2020-03-16T19:12:00Z">
        <w:r w:rsidR="004D5137" w:rsidRPr="004D5137">
          <w:rPr>
            <w:rFonts w:ascii="Times New Roman" w:eastAsia="Times New Roman" w:hAnsi="Times New Roman" w:cs="David" w:hint="eastAsia"/>
            <w:b/>
            <w:bCs/>
            <w:sz w:val="24"/>
            <w:szCs w:val="24"/>
            <w:rtl/>
            <w:lang w:eastAsia="he-IL"/>
            <w:rPrChange w:id="794" w:author="הילית אראל שכטר" w:date="2020-03-16T19:12:00Z">
              <w:rPr>
                <w:rFonts w:ascii="Times New Roman" w:eastAsia="Times New Roman" w:hAnsi="Times New Roman" w:cs="David" w:hint="eastAsia"/>
                <w:sz w:val="24"/>
                <w:szCs w:val="24"/>
                <w:rtl/>
                <w:lang w:eastAsia="he-IL"/>
              </w:rPr>
            </w:rPrChange>
          </w:rPr>
          <w:t>מצלמת</w:t>
        </w:r>
        <w:r w:rsidR="004D5137" w:rsidRPr="004D5137">
          <w:rPr>
            <w:rFonts w:ascii="Times New Roman" w:eastAsia="Times New Roman" w:hAnsi="Times New Roman" w:cs="David"/>
            <w:b/>
            <w:bCs/>
            <w:sz w:val="24"/>
            <w:szCs w:val="24"/>
            <w:rtl/>
            <w:lang w:eastAsia="he-IL"/>
            <w:rPrChange w:id="795" w:author="הילית אראל שכטר" w:date="2020-03-16T19:12:00Z">
              <w:rPr>
                <w:rFonts w:ascii="Times New Roman" w:eastAsia="Times New Roman" w:hAnsi="Times New Roman" w:cs="David"/>
                <w:sz w:val="24"/>
                <w:szCs w:val="24"/>
                <w:rtl/>
                <w:lang w:eastAsia="he-IL"/>
              </w:rPr>
            </w:rPrChange>
          </w:rPr>
          <w:t xml:space="preserve"> </w:t>
        </w:r>
        <w:r w:rsidR="004D5137" w:rsidRPr="004D5137">
          <w:rPr>
            <w:rFonts w:ascii="Times New Roman" w:eastAsia="Times New Roman" w:hAnsi="Times New Roman" w:cs="David" w:hint="eastAsia"/>
            <w:b/>
            <w:bCs/>
            <w:sz w:val="24"/>
            <w:szCs w:val="24"/>
            <w:rtl/>
            <w:lang w:eastAsia="he-IL"/>
            <w:rPrChange w:id="796" w:author="הילית אראל שכטר" w:date="2020-03-16T19:12:00Z">
              <w:rPr>
                <w:rFonts w:ascii="Times New Roman" w:eastAsia="Times New Roman" w:hAnsi="Times New Roman" w:cs="David" w:hint="eastAsia"/>
                <w:sz w:val="24"/>
                <w:szCs w:val="24"/>
                <w:rtl/>
                <w:lang w:eastAsia="he-IL"/>
              </w:rPr>
            </w:rPrChange>
          </w:rPr>
          <w:t>פעמון</w:t>
        </w:r>
        <w:r w:rsidR="004D5137">
          <w:rPr>
            <w:rFonts w:ascii="Times New Roman" w:eastAsia="Times New Roman" w:hAnsi="Times New Roman" w:cs="David" w:hint="cs"/>
            <w:sz w:val="24"/>
            <w:szCs w:val="24"/>
            <w:rtl/>
            <w:lang w:eastAsia="he-IL"/>
          </w:rPr>
          <w:t xml:space="preserve"> </w:t>
        </w:r>
      </w:ins>
      <w:ins w:id="797" w:author="הילית אראל שכטר" w:date="2020-03-16T19:16:00Z">
        <w:r w:rsidR="004D5137">
          <w:rPr>
            <w:rFonts w:ascii="Times New Roman" w:eastAsia="Times New Roman" w:hAnsi="Times New Roman" w:cs="David"/>
            <w:sz w:val="24"/>
            <w:szCs w:val="24"/>
            <w:rtl/>
            <w:lang w:eastAsia="he-IL"/>
          </w:rPr>
          <w:t>–</w:t>
        </w:r>
      </w:ins>
      <w:ins w:id="798" w:author="הילית אראל שכטר" w:date="2020-03-16T19:12:00Z">
        <w:r w:rsidR="004D5137">
          <w:rPr>
            <w:rFonts w:ascii="Times New Roman" w:eastAsia="Times New Roman" w:hAnsi="Times New Roman" w:cs="David" w:hint="cs"/>
            <w:sz w:val="24"/>
            <w:szCs w:val="24"/>
            <w:rtl/>
            <w:lang w:eastAsia="he-IL"/>
          </w:rPr>
          <w:t xml:space="preserve"> </w:t>
        </w:r>
      </w:ins>
      <w:ins w:id="799" w:author="הילית אראל שכטר" w:date="2020-03-16T19:52:00Z">
        <w:r w:rsidRPr="005C0F5B">
          <w:rPr>
            <w:rFonts w:ascii="Times New Roman" w:eastAsia="Times New Roman" w:hAnsi="Times New Roman" w:cs="David"/>
            <w:sz w:val="24"/>
            <w:szCs w:val="24"/>
            <w:rtl/>
            <w:lang w:eastAsia="he-IL"/>
          </w:rPr>
          <w:t xml:space="preserve">מצלמה המשווקת תחת השם </w:t>
        </w:r>
        <w:r w:rsidRPr="005C0F5B">
          <w:rPr>
            <w:rFonts w:ascii="Times New Roman" w:eastAsia="Times New Roman" w:hAnsi="Times New Roman" w:cs="David"/>
            <w:sz w:val="24"/>
            <w:szCs w:val="24"/>
            <w:lang w:eastAsia="he-IL"/>
          </w:rPr>
          <w:t xml:space="preserve">Hipcam </w:t>
        </w:r>
        <w:r w:rsidR="000638D1">
          <w:rPr>
            <w:rFonts w:ascii="Times New Roman" w:eastAsia="Times New Roman" w:hAnsi="Times New Roman" w:cs="David"/>
            <w:sz w:val="24"/>
            <w:szCs w:val="24"/>
            <w:lang w:eastAsia="he-IL"/>
          </w:rPr>
          <w:t>Door</w:t>
        </w:r>
      </w:ins>
      <w:ins w:id="800" w:author="הילית אראל שכטר" w:date="2020-03-16T19:53:00Z">
        <w:r w:rsidR="000638D1">
          <w:rPr>
            <w:rFonts w:ascii="Times New Roman" w:eastAsia="Times New Roman" w:hAnsi="Times New Roman" w:cs="David"/>
            <w:sz w:val="24"/>
            <w:szCs w:val="24"/>
            <w:lang w:eastAsia="he-IL"/>
          </w:rPr>
          <w:t>B</w:t>
        </w:r>
      </w:ins>
      <w:ins w:id="801" w:author="הילית אראל שכטר" w:date="2020-03-16T19:52:00Z">
        <w:r w:rsidR="000638D1">
          <w:rPr>
            <w:rFonts w:ascii="Times New Roman" w:eastAsia="Times New Roman" w:hAnsi="Times New Roman" w:cs="David"/>
            <w:sz w:val="24"/>
            <w:szCs w:val="24"/>
            <w:lang w:eastAsia="he-IL"/>
          </w:rPr>
          <w:t>ell</w:t>
        </w:r>
      </w:ins>
    </w:p>
    <w:p w14:paraId="6EC5A665" w14:textId="50DBE3B7" w:rsidR="000638D1" w:rsidRDefault="000638D1">
      <w:pPr>
        <w:numPr>
          <w:ilvl w:val="1"/>
          <w:numId w:val="24"/>
        </w:numPr>
        <w:autoSpaceDE w:val="0"/>
        <w:autoSpaceDN w:val="0"/>
        <w:bidi/>
        <w:spacing w:before="120" w:after="120" w:line="360" w:lineRule="auto"/>
        <w:jc w:val="both"/>
        <w:rPr>
          <w:ins w:id="802" w:author="הילית אראל שכטר" w:date="2020-03-16T19:16:00Z"/>
          <w:rFonts w:ascii="Times New Roman" w:eastAsia="Times New Roman" w:hAnsi="Times New Roman" w:cs="David"/>
          <w:sz w:val="24"/>
          <w:szCs w:val="24"/>
          <w:lang w:eastAsia="he-IL"/>
        </w:rPr>
        <w:pPrChange w:id="803" w:author="הילית אראל שכטר" w:date="2020-03-16T21:57:00Z">
          <w:pPr>
            <w:numPr>
              <w:ilvl w:val="1"/>
              <w:numId w:val="25"/>
            </w:numPr>
            <w:autoSpaceDE w:val="0"/>
            <w:autoSpaceDN w:val="0"/>
            <w:bidi/>
            <w:spacing w:before="120" w:after="120" w:line="360" w:lineRule="auto"/>
            <w:ind w:left="1080" w:hanging="360"/>
            <w:jc w:val="both"/>
          </w:pPr>
        </w:pPrChange>
      </w:pPr>
      <w:ins w:id="804" w:author="הילית אראל שכטר" w:date="2020-03-16T19:53:00Z">
        <w:r w:rsidRPr="00D60D79">
          <w:rPr>
            <w:rFonts w:ascii="Times New Roman" w:eastAsia="Times New Roman" w:hAnsi="Times New Roman" w:cs="David" w:hint="cs"/>
            <w:b/>
            <w:bCs/>
            <w:sz w:val="24"/>
            <w:szCs w:val="24"/>
            <w:rtl/>
            <w:lang w:eastAsia="he-IL"/>
          </w:rPr>
          <w:t>המצלמות</w:t>
        </w:r>
        <w:r>
          <w:rPr>
            <w:rFonts w:ascii="Times New Roman" w:eastAsia="Times New Roman" w:hAnsi="Times New Roman" w:cs="David" w:hint="cs"/>
            <w:sz w:val="24"/>
            <w:szCs w:val="24"/>
            <w:rtl/>
            <w:lang w:eastAsia="he-IL"/>
          </w:rPr>
          <w:t xml:space="preserve"> </w:t>
        </w:r>
        <w:r>
          <w:rPr>
            <w:rFonts w:ascii="Times New Roman" w:eastAsia="Times New Roman" w:hAnsi="Times New Roman" w:cs="David"/>
            <w:sz w:val="24"/>
            <w:szCs w:val="24"/>
            <w:rtl/>
            <w:lang w:eastAsia="he-IL"/>
          </w:rPr>
          <w:t>–</w:t>
        </w:r>
        <w:r>
          <w:rPr>
            <w:rFonts w:ascii="Times New Roman" w:eastAsia="Times New Roman" w:hAnsi="Times New Roman" w:cs="David" w:hint="cs"/>
            <w:sz w:val="24"/>
            <w:szCs w:val="24"/>
            <w:rtl/>
            <w:lang w:eastAsia="he-IL"/>
          </w:rPr>
          <w:t xml:space="preserve"> </w:t>
        </w:r>
      </w:ins>
      <w:ins w:id="805" w:author="הילית אראל שכטר" w:date="2020-03-16T19:54:00Z">
        <w:r>
          <w:rPr>
            <w:rFonts w:ascii="Times New Roman" w:eastAsia="Times New Roman" w:hAnsi="Times New Roman" w:cs="David" w:hint="cs"/>
            <w:sz w:val="24"/>
            <w:szCs w:val="24"/>
            <w:rtl/>
            <w:lang w:eastAsia="he-IL"/>
          </w:rPr>
          <w:t xml:space="preserve">מצלמות פנים, חוץ ופעמון יחד. </w:t>
        </w:r>
      </w:ins>
    </w:p>
    <w:p w14:paraId="1D00F45A" w14:textId="5BB4E1D0" w:rsidR="004D5137" w:rsidRPr="004D5137" w:rsidRDefault="004D5137">
      <w:pPr>
        <w:numPr>
          <w:ilvl w:val="1"/>
          <w:numId w:val="24"/>
        </w:numPr>
        <w:autoSpaceDE w:val="0"/>
        <w:autoSpaceDN w:val="0"/>
        <w:bidi/>
        <w:spacing w:before="120" w:after="120" w:line="360" w:lineRule="auto"/>
        <w:jc w:val="both"/>
        <w:rPr>
          <w:ins w:id="806" w:author="הילית אראל שכטר" w:date="2020-03-16T19:10:00Z"/>
          <w:rFonts w:ascii="Times New Roman" w:eastAsia="Times New Roman" w:hAnsi="Times New Roman" w:cs="David"/>
          <w:sz w:val="24"/>
          <w:szCs w:val="24"/>
          <w:lang w:eastAsia="he-IL"/>
        </w:rPr>
        <w:pPrChange w:id="807" w:author="הילית אראל שכטר" w:date="2020-03-16T21:57:00Z">
          <w:pPr>
            <w:numPr>
              <w:ilvl w:val="1"/>
              <w:numId w:val="25"/>
            </w:numPr>
            <w:autoSpaceDE w:val="0"/>
            <w:autoSpaceDN w:val="0"/>
            <w:bidi/>
            <w:spacing w:before="120" w:after="120" w:line="360" w:lineRule="auto"/>
            <w:ind w:left="1080" w:hanging="360"/>
            <w:jc w:val="both"/>
          </w:pPr>
        </w:pPrChange>
      </w:pPr>
      <w:ins w:id="808" w:author="הילית אראל שכטר" w:date="2020-03-16T19:16:00Z">
        <w:r w:rsidRPr="00D60D79">
          <w:rPr>
            <w:rFonts w:ascii="Times New Roman" w:eastAsia="Times New Roman" w:hAnsi="Times New Roman" w:cs="David" w:hint="cs"/>
            <w:b/>
            <w:bCs/>
            <w:sz w:val="24"/>
            <w:szCs w:val="24"/>
            <w:rtl/>
            <w:lang w:eastAsia="he-IL"/>
          </w:rPr>
          <w:t>הפטנט</w:t>
        </w:r>
        <w:r>
          <w:rPr>
            <w:rFonts w:ascii="Times New Roman" w:eastAsia="Times New Roman" w:hAnsi="Times New Roman" w:cs="David" w:hint="cs"/>
            <w:sz w:val="24"/>
            <w:szCs w:val="24"/>
            <w:rtl/>
            <w:lang w:eastAsia="he-IL"/>
          </w:rPr>
          <w:t xml:space="preserve"> </w:t>
        </w:r>
      </w:ins>
      <w:ins w:id="809" w:author="הילית אראל שכטר" w:date="2020-03-16T19:53:00Z">
        <w:r w:rsidR="000638D1">
          <w:rPr>
            <w:rFonts w:ascii="Times New Roman" w:eastAsia="Times New Roman" w:hAnsi="Times New Roman" w:cs="David"/>
            <w:sz w:val="24"/>
            <w:szCs w:val="24"/>
            <w:rtl/>
            <w:lang w:eastAsia="he-IL"/>
          </w:rPr>
          <w:t>–</w:t>
        </w:r>
        <w:r w:rsidR="000638D1">
          <w:rPr>
            <w:rFonts w:ascii="Times New Roman" w:eastAsia="Times New Roman" w:hAnsi="Times New Roman" w:cs="David" w:hint="cs"/>
            <w:sz w:val="24"/>
            <w:szCs w:val="24"/>
            <w:rtl/>
            <w:lang w:eastAsia="he-IL"/>
          </w:rPr>
          <w:t xml:space="preserve"> פטנט רשום מס' </w:t>
        </w:r>
      </w:ins>
      <w:ins w:id="810" w:author="הילית אראל שכטר" w:date="2020-03-16T19:16:00Z">
        <w:r>
          <w:rPr>
            <w:rFonts w:ascii="Times New Roman" w:eastAsia="Times New Roman" w:hAnsi="Times New Roman" w:cs="David" w:hint="cs"/>
            <w:sz w:val="24"/>
            <w:szCs w:val="24"/>
            <w:rtl/>
            <w:lang w:eastAsia="he-IL"/>
          </w:rPr>
          <w:t xml:space="preserve"> </w:t>
        </w:r>
        <w:r w:rsidRPr="004D5137">
          <w:rPr>
            <w:rFonts w:ascii="Times New Roman" w:eastAsia="Times New Roman" w:hAnsi="Times New Roman" w:cs="David"/>
            <w:sz w:val="24"/>
            <w:szCs w:val="24"/>
            <w:lang w:eastAsia="he-IL"/>
          </w:rPr>
          <w:t>Pub. No.: US 2018 / 0007331 A1</w:t>
        </w:r>
        <w:r w:rsidRPr="004D5137">
          <w:rPr>
            <w:rFonts w:ascii="Times New Roman" w:eastAsia="Times New Roman" w:hAnsi="Times New Roman" w:cs="David"/>
            <w:sz w:val="24"/>
            <w:szCs w:val="24"/>
            <w:rtl/>
            <w:lang w:eastAsia="he-IL"/>
          </w:rPr>
          <w:t xml:space="preserve">   </w:t>
        </w:r>
      </w:ins>
    </w:p>
    <w:p w14:paraId="2BB31E5C" w14:textId="256BD775" w:rsidR="004D5137" w:rsidRDefault="004D5137">
      <w:pPr>
        <w:numPr>
          <w:ilvl w:val="1"/>
          <w:numId w:val="24"/>
        </w:numPr>
        <w:autoSpaceDE w:val="0"/>
        <w:autoSpaceDN w:val="0"/>
        <w:bidi/>
        <w:spacing w:before="120" w:after="120" w:line="360" w:lineRule="auto"/>
        <w:jc w:val="both"/>
        <w:rPr>
          <w:ins w:id="811" w:author="הילית אראל שכטר" w:date="2020-03-16T19:14:00Z"/>
          <w:rFonts w:ascii="Times New Roman" w:eastAsia="Times New Roman" w:hAnsi="Times New Roman" w:cs="David"/>
          <w:sz w:val="24"/>
          <w:szCs w:val="24"/>
          <w:lang w:eastAsia="he-IL"/>
        </w:rPr>
        <w:pPrChange w:id="812" w:author="הילית אראל שכטר" w:date="2020-03-16T21:57:00Z">
          <w:pPr>
            <w:numPr>
              <w:ilvl w:val="1"/>
              <w:numId w:val="25"/>
            </w:numPr>
            <w:autoSpaceDE w:val="0"/>
            <w:autoSpaceDN w:val="0"/>
            <w:bidi/>
            <w:spacing w:before="120" w:after="120" w:line="360" w:lineRule="auto"/>
            <w:ind w:left="1080" w:hanging="360"/>
            <w:jc w:val="both"/>
          </w:pPr>
        </w:pPrChange>
      </w:pPr>
      <w:ins w:id="813" w:author="הילית אראל שכטר" w:date="2020-03-16T19:12:00Z">
        <w:r>
          <w:rPr>
            <w:rFonts w:ascii="Times New Roman" w:eastAsia="Times New Roman" w:hAnsi="Times New Roman" w:cs="David" w:hint="cs"/>
            <w:b/>
            <w:bCs/>
            <w:sz w:val="24"/>
            <w:szCs w:val="24"/>
            <w:rtl/>
            <w:lang w:eastAsia="he-IL"/>
          </w:rPr>
          <w:t>דוח</w:t>
        </w:r>
      </w:ins>
      <w:ins w:id="814" w:author="הילית אראל שכטר" w:date="2020-03-16T19:20:00Z">
        <w:r w:rsidR="00B21411">
          <w:rPr>
            <w:rFonts w:ascii="Times New Roman" w:eastAsia="Times New Roman" w:hAnsi="Times New Roman" w:cs="David" w:hint="cs"/>
            <w:sz w:val="24"/>
            <w:szCs w:val="24"/>
            <w:rtl/>
            <w:lang w:eastAsia="he-IL"/>
          </w:rPr>
          <w:t xml:space="preserve"> </w:t>
        </w:r>
      </w:ins>
      <w:ins w:id="815" w:author="הילית אראל שכטר" w:date="2020-03-16T19:21:00Z">
        <w:r w:rsidR="00B21411" w:rsidRPr="00D60D79">
          <w:rPr>
            <w:rFonts w:ascii="Times New Roman" w:eastAsia="Times New Roman" w:hAnsi="Times New Roman" w:cs="David" w:hint="cs"/>
            <w:b/>
            <w:bCs/>
            <w:sz w:val="24"/>
            <w:szCs w:val="24"/>
            <w:lang w:eastAsia="he-IL"/>
          </w:rPr>
          <w:t>E</w:t>
        </w:r>
      </w:ins>
      <w:ins w:id="816" w:author="הילית אראל שכטר" w:date="2020-03-16T19:20:00Z">
        <w:r w:rsidR="00B21411" w:rsidRPr="00D60D79">
          <w:rPr>
            <w:rFonts w:ascii="Times New Roman" w:eastAsia="Times New Roman" w:hAnsi="Times New Roman" w:cs="David" w:hint="cs"/>
            <w:b/>
            <w:bCs/>
            <w:sz w:val="24"/>
            <w:szCs w:val="24"/>
            <w:lang w:eastAsia="he-IL"/>
          </w:rPr>
          <w:t>MC</w:t>
        </w:r>
      </w:ins>
      <w:ins w:id="817" w:author="הילית אראל שכטר" w:date="2020-03-16T19:28:00Z">
        <w:r w:rsidR="00B21411">
          <w:rPr>
            <w:rFonts w:ascii="Times New Roman" w:eastAsia="Times New Roman" w:hAnsi="Times New Roman" w:cs="David" w:hint="cs"/>
            <w:sz w:val="24"/>
            <w:szCs w:val="24"/>
            <w:rtl/>
            <w:lang w:eastAsia="he-IL"/>
          </w:rPr>
          <w:t xml:space="preserve"> </w:t>
        </w:r>
      </w:ins>
      <w:ins w:id="818" w:author="הילית אראל שכטר" w:date="2020-03-16T19:13:00Z">
        <w:r>
          <w:rPr>
            <w:rFonts w:ascii="Times New Roman" w:eastAsia="Times New Roman" w:hAnsi="Times New Roman" w:cs="David"/>
            <w:sz w:val="24"/>
            <w:szCs w:val="24"/>
            <w:rtl/>
            <w:lang w:eastAsia="he-IL"/>
          </w:rPr>
          <w:t>–</w:t>
        </w:r>
      </w:ins>
      <w:ins w:id="819" w:author="הילית אראל שכטר" w:date="2020-03-16T19:10:00Z">
        <w:r w:rsidRPr="004D5137">
          <w:rPr>
            <w:rFonts w:ascii="Times New Roman" w:eastAsia="Times New Roman" w:hAnsi="Times New Roman" w:cs="David" w:hint="cs"/>
            <w:sz w:val="24"/>
            <w:szCs w:val="24"/>
            <w:rtl/>
            <w:lang w:eastAsia="he-IL"/>
          </w:rPr>
          <w:t xml:space="preserve"> </w:t>
        </w:r>
      </w:ins>
      <w:ins w:id="820" w:author="הילית אראל שכטר" w:date="2020-03-16T19:13:00Z">
        <w:r>
          <w:rPr>
            <w:rFonts w:ascii="Times New Roman" w:eastAsia="Times New Roman" w:hAnsi="Times New Roman" w:cs="David" w:hint="cs"/>
            <w:sz w:val="24"/>
            <w:szCs w:val="24"/>
            <w:rtl/>
            <w:lang w:eastAsia="he-IL"/>
          </w:rPr>
          <w:t xml:space="preserve">דוח מיום </w:t>
        </w:r>
      </w:ins>
      <w:ins w:id="821" w:author="הילית אראל שכטר" w:date="2020-03-16T19:21:00Z">
        <w:r w:rsidR="00B21411">
          <w:rPr>
            <w:rFonts w:ascii="Times New Roman" w:eastAsia="Times New Roman" w:hAnsi="Times New Roman" w:cs="David" w:hint="cs"/>
            <w:sz w:val="24"/>
            <w:szCs w:val="24"/>
            <w:rtl/>
            <w:lang w:eastAsia="he-IL"/>
          </w:rPr>
          <w:t>17</w:t>
        </w:r>
      </w:ins>
      <w:ins w:id="822" w:author="הילית אראל שכטר" w:date="2020-03-16T19:20:00Z">
        <w:r w:rsidR="00B21411">
          <w:rPr>
            <w:rFonts w:ascii="Times New Roman" w:eastAsia="Times New Roman" w:hAnsi="Times New Roman" w:cs="David" w:hint="cs"/>
            <w:sz w:val="24"/>
            <w:szCs w:val="24"/>
            <w:rtl/>
            <w:lang w:eastAsia="he-IL"/>
          </w:rPr>
          <w:t>.</w:t>
        </w:r>
      </w:ins>
      <w:ins w:id="823" w:author="הילית אראל שכטר" w:date="2020-03-16T19:21:00Z">
        <w:r w:rsidR="00B21411">
          <w:rPr>
            <w:rFonts w:ascii="Times New Roman" w:eastAsia="Times New Roman" w:hAnsi="Times New Roman" w:cs="David" w:hint="cs"/>
            <w:sz w:val="24"/>
            <w:szCs w:val="24"/>
            <w:rtl/>
            <w:lang w:eastAsia="he-IL"/>
          </w:rPr>
          <w:t>12</w:t>
        </w:r>
      </w:ins>
      <w:ins w:id="824" w:author="הילית אראל שכטר" w:date="2020-03-16T19:20:00Z">
        <w:r w:rsidR="00B21411">
          <w:rPr>
            <w:rFonts w:ascii="Times New Roman" w:eastAsia="Times New Roman" w:hAnsi="Times New Roman" w:cs="David" w:hint="cs"/>
            <w:sz w:val="24"/>
            <w:szCs w:val="24"/>
            <w:rtl/>
            <w:lang w:eastAsia="he-IL"/>
          </w:rPr>
          <w:t>.2018 מאת</w:t>
        </w:r>
      </w:ins>
      <w:ins w:id="825" w:author="הילית אראל שכטר" w:date="2020-03-16T19:21:00Z">
        <w:r w:rsidR="00B21411">
          <w:rPr>
            <w:rFonts w:ascii="Times New Roman" w:eastAsia="Times New Roman" w:hAnsi="Times New Roman" w:cs="David" w:hint="cs"/>
            <w:sz w:val="24"/>
            <w:szCs w:val="24"/>
            <w:rtl/>
            <w:lang w:eastAsia="he-IL"/>
          </w:rPr>
          <w:t xml:space="preserve"> </w:t>
        </w:r>
      </w:ins>
      <w:ins w:id="826" w:author="הילית אראל שכטר" w:date="2020-03-16T19:20:00Z">
        <w:r w:rsidR="00B21411">
          <w:rPr>
            <w:rFonts w:ascii="Times New Roman" w:eastAsia="Times New Roman" w:hAnsi="Times New Roman" w:cs="David" w:hint="cs"/>
            <w:sz w:val="24"/>
            <w:szCs w:val="24"/>
            <w:rtl/>
            <w:lang w:eastAsia="he-IL"/>
          </w:rPr>
          <w:t xml:space="preserve"> </w:t>
        </w:r>
      </w:ins>
      <w:ins w:id="827" w:author="הילית אראל שכטר" w:date="2020-03-16T19:21:00Z">
        <w:r w:rsidR="00B21411">
          <w:rPr>
            <w:rFonts w:ascii="Times New Roman" w:eastAsia="Times New Roman" w:hAnsi="Times New Roman" w:cs="David" w:hint="cs"/>
            <w:sz w:val="24"/>
            <w:szCs w:val="24"/>
            <w:lang w:eastAsia="he-IL"/>
          </w:rPr>
          <w:t>EMC</w:t>
        </w:r>
      </w:ins>
      <w:ins w:id="828" w:author="הילית אראל שכטר" w:date="2020-03-16T19:23:00Z">
        <w:r w:rsidR="00B21411">
          <w:rPr>
            <w:rFonts w:ascii="Times New Roman" w:eastAsia="Times New Roman" w:hAnsi="Times New Roman" w:cs="David"/>
            <w:sz w:val="24"/>
            <w:szCs w:val="24"/>
            <w:lang w:eastAsia="he-IL"/>
          </w:rPr>
          <w:t xml:space="preserve"> TEST REPORT</w:t>
        </w:r>
      </w:ins>
      <w:ins w:id="829" w:author="הילית אראל שכטר" w:date="2020-03-16T19:21:00Z">
        <w:r w:rsidR="00B21411">
          <w:rPr>
            <w:rFonts w:ascii="Times New Roman" w:eastAsia="Times New Roman" w:hAnsi="Times New Roman" w:cs="David" w:hint="cs"/>
            <w:sz w:val="24"/>
            <w:szCs w:val="24"/>
            <w:rtl/>
            <w:lang w:eastAsia="he-IL"/>
          </w:rPr>
          <w:t xml:space="preserve"> </w:t>
        </w:r>
      </w:ins>
      <w:ins w:id="830" w:author="הילית אראל שכטר" w:date="2020-03-16T19:23:00Z">
        <w:r w:rsidR="00B21411">
          <w:rPr>
            <w:rFonts w:ascii="Times New Roman" w:eastAsia="Times New Roman" w:hAnsi="Times New Roman" w:cs="David" w:hint="cs"/>
            <w:sz w:val="24"/>
            <w:szCs w:val="24"/>
            <w:rtl/>
            <w:lang w:eastAsia="he-IL"/>
          </w:rPr>
          <w:t xml:space="preserve">ביחס למצלמות הפעמון אשר </w:t>
        </w:r>
      </w:ins>
      <w:ins w:id="831" w:author="הילית אראל שכטר" w:date="2020-03-16T19:13:00Z">
        <w:r>
          <w:rPr>
            <w:rFonts w:ascii="Times New Roman" w:eastAsia="Times New Roman" w:hAnsi="Times New Roman" w:cs="David" w:hint="cs"/>
            <w:sz w:val="24"/>
            <w:szCs w:val="24"/>
            <w:rtl/>
            <w:lang w:eastAsia="he-IL"/>
          </w:rPr>
          <w:t xml:space="preserve">צורף </w:t>
        </w:r>
      </w:ins>
      <w:ins w:id="832" w:author="הילית אראל שכטר" w:date="2020-03-16T19:14:00Z">
        <w:r>
          <w:rPr>
            <w:rFonts w:ascii="Times New Roman" w:eastAsia="Times New Roman" w:hAnsi="Times New Roman" w:cs="David" w:hint="cs"/>
            <w:sz w:val="24"/>
            <w:szCs w:val="24"/>
            <w:rtl/>
            <w:lang w:eastAsia="he-IL"/>
          </w:rPr>
          <w:t xml:space="preserve">כנספח </w:t>
        </w:r>
      </w:ins>
      <w:ins w:id="833" w:author="הילית אראל שכטר" w:date="2020-03-16T19:23:00Z">
        <w:r w:rsidR="00B21411">
          <w:rPr>
            <w:rFonts w:ascii="Times New Roman" w:eastAsia="Times New Roman" w:hAnsi="Times New Roman" w:cs="David" w:hint="cs"/>
            <w:sz w:val="24"/>
            <w:szCs w:val="24"/>
            <w:rtl/>
            <w:lang w:eastAsia="he-IL"/>
          </w:rPr>
          <w:t xml:space="preserve">23ב </w:t>
        </w:r>
      </w:ins>
      <w:ins w:id="834" w:author="הילית אראל שכטר" w:date="2020-03-16T19:13:00Z">
        <w:r>
          <w:rPr>
            <w:rFonts w:ascii="Times New Roman" w:eastAsia="Times New Roman" w:hAnsi="Times New Roman" w:cs="David" w:hint="cs"/>
            <w:sz w:val="24"/>
            <w:szCs w:val="24"/>
            <w:rtl/>
            <w:lang w:eastAsia="he-IL"/>
          </w:rPr>
          <w:t xml:space="preserve">לתצהיר עדות הראשית מטעמו של מר ניקולס לבקויביץ', כפי שנמסר לי ע"י ב"כ </w:t>
        </w:r>
      </w:ins>
      <w:ins w:id="835" w:author="הילית אראל שכטר" w:date="2020-03-16T19:14:00Z">
        <w:r>
          <w:rPr>
            <w:rFonts w:ascii="Times New Roman" w:eastAsia="Times New Roman" w:hAnsi="Times New Roman" w:cs="David" w:hint="cs"/>
            <w:sz w:val="24"/>
            <w:szCs w:val="24"/>
            <w:rtl/>
            <w:lang w:eastAsia="he-IL"/>
          </w:rPr>
          <w:t xml:space="preserve">של פויזר. </w:t>
        </w:r>
      </w:ins>
    </w:p>
    <w:p w14:paraId="610F6F53" w14:textId="5633B078" w:rsidR="004D5137" w:rsidRDefault="004D5137">
      <w:pPr>
        <w:numPr>
          <w:ilvl w:val="1"/>
          <w:numId w:val="24"/>
        </w:numPr>
        <w:autoSpaceDE w:val="0"/>
        <w:autoSpaceDN w:val="0"/>
        <w:bidi/>
        <w:spacing w:before="120" w:after="120" w:line="360" w:lineRule="auto"/>
        <w:jc w:val="both"/>
        <w:rPr>
          <w:rFonts w:ascii="Times New Roman" w:eastAsia="Times New Roman" w:hAnsi="Times New Roman" w:cs="David"/>
          <w:sz w:val="24"/>
          <w:szCs w:val="24"/>
          <w:lang w:eastAsia="he-IL"/>
        </w:rPr>
        <w:pPrChange w:id="836" w:author="הילית אראל שכטר" w:date="2020-03-16T21:57:00Z">
          <w:pPr>
            <w:numPr>
              <w:ilvl w:val="1"/>
              <w:numId w:val="25"/>
            </w:numPr>
            <w:autoSpaceDE w:val="0"/>
            <w:autoSpaceDN w:val="0"/>
            <w:bidi/>
            <w:spacing w:before="120" w:after="120" w:line="360" w:lineRule="auto"/>
            <w:ind w:left="1080" w:hanging="360"/>
            <w:jc w:val="both"/>
          </w:pPr>
        </w:pPrChange>
      </w:pPr>
      <w:ins w:id="837" w:author="הילית אראל שכטר" w:date="2020-03-16T19:14:00Z">
        <w:r w:rsidRPr="00D60D79">
          <w:rPr>
            <w:rFonts w:ascii="Times New Roman" w:eastAsia="Times New Roman" w:hAnsi="Times New Roman" w:cs="David" w:hint="cs"/>
            <w:b/>
            <w:bCs/>
            <w:sz w:val="24"/>
            <w:szCs w:val="24"/>
            <w:rtl/>
            <w:lang w:eastAsia="he-IL"/>
          </w:rPr>
          <w:t xml:space="preserve">דוח </w:t>
        </w:r>
      </w:ins>
      <w:ins w:id="838" w:author="הילית אראל שכטר" w:date="2020-03-16T19:25:00Z">
        <w:r w:rsidR="00B21411" w:rsidRPr="00D60D79">
          <w:rPr>
            <w:rFonts w:ascii="Times New Roman" w:eastAsia="Times New Roman" w:hAnsi="Times New Roman" w:cs="David" w:hint="cs"/>
            <w:b/>
            <w:bCs/>
            <w:sz w:val="24"/>
            <w:szCs w:val="24"/>
            <w:lang w:eastAsia="he-IL"/>
          </w:rPr>
          <w:t>Q</w:t>
        </w:r>
      </w:ins>
      <w:ins w:id="839" w:author="הילית אראל שכטר" w:date="2020-03-16T19:26:00Z">
        <w:r w:rsidR="00B21411" w:rsidRPr="00D60D79">
          <w:rPr>
            <w:rFonts w:ascii="Times New Roman" w:eastAsia="Times New Roman" w:hAnsi="Times New Roman" w:cs="David"/>
            <w:b/>
            <w:bCs/>
            <w:sz w:val="24"/>
            <w:szCs w:val="24"/>
            <w:lang w:eastAsia="he-IL"/>
          </w:rPr>
          <w:t>POINT</w:t>
        </w:r>
      </w:ins>
      <w:ins w:id="840" w:author="הילית אראל שכטר" w:date="2020-03-16T19:14:00Z">
        <w:r>
          <w:rPr>
            <w:rFonts w:ascii="Times New Roman" w:eastAsia="Times New Roman" w:hAnsi="Times New Roman" w:cs="David" w:hint="cs"/>
            <w:sz w:val="24"/>
            <w:szCs w:val="24"/>
            <w:rtl/>
            <w:lang w:eastAsia="he-IL"/>
          </w:rPr>
          <w:t xml:space="preserve"> </w:t>
        </w:r>
        <w:r>
          <w:rPr>
            <w:rFonts w:ascii="Times New Roman" w:eastAsia="Times New Roman" w:hAnsi="Times New Roman" w:cs="David"/>
            <w:sz w:val="24"/>
            <w:szCs w:val="24"/>
            <w:rtl/>
            <w:lang w:eastAsia="he-IL"/>
          </w:rPr>
          <w:t>–</w:t>
        </w:r>
        <w:r>
          <w:rPr>
            <w:rFonts w:ascii="Times New Roman" w:eastAsia="Times New Roman" w:hAnsi="Times New Roman" w:cs="David" w:hint="cs"/>
            <w:sz w:val="24"/>
            <w:szCs w:val="24"/>
            <w:rtl/>
            <w:lang w:eastAsia="he-IL"/>
          </w:rPr>
          <w:t xml:space="preserve"> דוח </w:t>
        </w:r>
      </w:ins>
      <w:ins w:id="841" w:author="הילית אראל שכטר" w:date="2020-03-16T19:27:00Z">
        <w:r w:rsidR="00B21411">
          <w:rPr>
            <w:rFonts w:ascii="Times New Roman" w:eastAsia="Times New Roman" w:hAnsi="Times New Roman" w:cs="David" w:hint="cs"/>
            <w:sz w:val="24"/>
            <w:szCs w:val="24"/>
            <w:rtl/>
            <w:lang w:eastAsia="he-IL"/>
          </w:rPr>
          <w:t xml:space="preserve">(ללא תאריך) מאת </w:t>
        </w:r>
        <w:r w:rsidR="00B21411">
          <w:rPr>
            <w:rFonts w:ascii="Times New Roman" w:eastAsia="Times New Roman" w:hAnsi="Times New Roman" w:cs="David"/>
            <w:sz w:val="24"/>
            <w:szCs w:val="24"/>
            <w:lang w:eastAsia="he-IL"/>
          </w:rPr>
          <w:t>TECHNOLOG</w:t>
        </w:r>
      </w:ins>
      <w:ins w:id="842" w:author="הילית אראל שכטר" w:date="2020-03-16T19:28:00Z">
        <w:r w:rsidR="00B21411">
          <w:rPr>
            <w:rFonts w:ascii="Times New Roman" w:eastAsia="Times New Roman" w:hAnsi="Times New Roman" w:cs="David"/>
            <w:sz w:val="24"/>
            <w:szCs w:val="24"/>
            <w:lang w:eastAsia="he-IL"/>
          </w:rPr>
          <w:t xml:space="preserve">IES </w:t>
        </w:r>
      </w:ins>
      <w:ins w:id="843" w:author="הילית אראל שכטר" w:date="2020-03-16T19:27:00Z">
        <w:r w:rsidR="00B21411">
          <w:rPr>
            <w:rFonts w:ascii="Times New Roman" w:eastAsia="Times New Roman" w:hAnsi="Times New Roman" w:cs="David" w:hint="cs"/>
            <w:sz w:val="24"/>
            <w:szCs w:val="24"/>
            <w:rtl/>
            <w:lang w:eastAsia="he-IL"/>
          </w:rPr>
          <w:t xml:space="preserve"> </w:t>
        </w:r>
        <w:r w:rsidR="00B21411" w:rsidRPr="00B21411">
          <w:rPr>
            <w:rFonts w:ascii="Times New Roman" w:eastAsia="Times New Roman" w:hAnsi="Times New Roman" w:cs="David"/>
            <w:sz w:val="24"/>
            <w:szCs w:val="24"/>
            <w:lang w:eastAsia="he-IL"/>
          </w:rPr>
          <w:t>QPOINT</w:t>
        </w:r>
        <w:r w:rsidR="00B21411" w:rsidRPr="00B21411">
          <w:rPr>
            <w:rFonts w:ascii="Times New Roman" w:eastAsia="Times New Roman" w:hAnsi="Times New Roman" w:cs="David"/>
            <w:sz w:val="24"/>
            <w:szCs w:val="24"/>
            <w:rtl/>
            <w:lang w:eastAsia="he-IL"/>
          </w:rPr>
          <w:t xml:space="preserve"> </w:t>
        </w:r>
      </w:ins>
      <w:ins w:id="844" w:author="הילית אראל שכטר" w:date="2020-03-16T19:28:00Z">
        <w:r w:rsidR="00B21411">
          <w:rPr>
            <w:rFonts w:ascii="Times New Roman" w:eastAsia="Times New Roman" w:hAnsi="Times New Roman" w:cs="David" w:hint="cs"/>
            <w:sz w:val="24"/>
            <w:szCs w:val="24"/>
            <w:rtl/>
            <w:lang w:eastAsia="he-IL"/>
          </w:rPr>
          <w:t xml:space="preserve">אשר </w:t>
        </w:r>
      </w:ins>
      <w:ins w:id="845" w:author="הילית אראל שכטר" w:date="2020-03-16T19:14:00Z">
        <w:r>
          <w:rPr>
            <w:rFonts w:ascii="Times New Roman" w:eastAsia="Times New Roman" w:hAnsi="Times New Roman" w:cs="David" w:hint="cs"/>
            <w:sz w:val="24"/>
            <w:szCs w:val="24"/>
            <w:rtl/>
            <w:lang w:eastAsia="he-IL"/>
          </w:rPr>
          <w:t xml:space="preserve">צורף כנספח </w:t>
        </w:r>
      </w:ins>
      <w:ins w:id="846" w:author="הילית אראל שכטר" w:date="2020-03-16T19:27:00Z">
        <w:r w:rsidR="00B21411">
          <w:rPr>
            <w:rFonts w:ascii="Times New Roman" w:eastAsia="Times New Roman" w:hAnsi="Times New Roman" w:cs="David" w:hint="cs"/>
            <w:sz w:val="24"/>
            <w:szCs w:val="24"/>
            <w:rtl/>
            <w:lang w:eastAsia="he-IL"/>
          </w:rPr>
          <w:t>24</w:t>
        </w:r>
      </w:ins>
      <w:ins w:id="847" w:author="הילית אראל שכטר" w:date="2020-03-16T19:14:00Z">
        <w:r>
          <w:rPr>
            <w:rFonts w:ascii="Times New Roman" w:eastAsia="Times New Roman" w:hAnsi="Times New Roman" w:cs="David" w:hint="cs"/>
            <w:sz w:val="24"/>
            <w:szCs w:val="24"/>
            <w:lang w:eastAsia="he-IL"/>
          </w:rPr>
          <w:t xml:space="preserve"> </w:t>
        </w:r>
        <w:r>
          <w:rPr>
            <w:rFonts w:ascii="Times New Roman" w:eastAsia="Times New Roman" w:hAnsi="Times New Roman" w:cs="David" w:hint="cs"/>
            <w:sz w:val="24"/>
            <w:szCs w:val="24"/>
            <w:rtl/>
            <w:lang w:eastAsia="he-IL"/>
          </w:rPr>
          <w:t>לתצהיר עדות הראשית מטעמו של מר ניקולס לבקוביץ'</w:t>
        </w:r>
      </w:ins>
      <w:ins w:id="848" w:author="הילית אראל שכטר" w:date="2020-03-16T19:15:00Z">
        <w:r>
          <w:rPr>
            <w:rFonts w:ascii="Times New Roman" w:eastAsia="Times New Roman" w:hAnsi="Times New Roman" w:cs="David" w:hint="cs"/>
            <w:sz w:val="24"/>
            <w:szCs w:val="24"/>
            <w:rtl/>
            <w:lang w:eastAsia="he-IL"/>
          </w:rPr>
          <w:t xml:space="preserve">. </w:t>
        </w:r>
      </w:ins>
    </w:p>
    <w:p w14:paraId="1805C2E3" w14:textId="2F22FAAC" w:rsidR="00D60D79" w:rsidRDefault="008343C6">
      <w:pPr>
        <w:numPr>
          <w:ilvl w:val="1"/>
          <w:numId w:val="24"/>
        </w:numPr>
        <w:autoSpaceDE w:val="0"/>
        <w:autoSpaceDN w:val="0"/>
        <w:bidi/>
        <w:spacing w:before="120" w:after="120" w:line="360" w:lineRule="auto"/>
        <w:jc w:val="both"/>
        <w:rPr>
          <w:ins w:id="849" w:author="הילית אראל שכטר" w:date="2020-03-16T19:15:00Z"/>
          <w:rFonts w:ascii="Times New Roman" w:eastAsia="Times New Roman" w:hAnsi="Times New Roman" w:cs="David"/>
          <w:sz w:val="24"/>
          <w:szCs w:val="24"/>
          <w:lang w:eastAsia="he-IL"/>
        </w:rPr>
        <w:pPrChange w:id="850" w:author="הילית אראל שכטר" w:date="2020-03-16T21:57:00Z">
          <w:pPr>
            <w:numPr>
              <w:ilvl w:val="1"/>
              <w:numId w:val="25"/>
            </w:numPr>
            <w:autoSpaceDE w:val="0"/>
            <w:autoSpaceDN w:val="0"/>
            <w:bidi/>
            <w:spacing w:before="120" w:after="120" w:line="360" w:lineRule="auto"/>
            <w:ind w:left="1080" w:hanging="360"/>
            <w:jc w:val="both"/>
          </w:pPr>
        </w:pPrChange>
      </w:pPr>
      <w:ins w:id="851" w:author="הילית אראל שכטר" w:date="2020-03-16T21:55:00Z">
        <w:r>
          <w:rPr>
            <w:rFonts w:ascii="Times New Roman" w:eastAsia="Times New Roman" w:hAnsi="Times New Roman" w:cs="David" w:hint="cs"/>
            <w:b/>
            <w:bCs/>
            <w:sz w:val="24"/>
            <w:szCs w:val="24"/>
            <w:rtl/>
            <w:lang w:eastAsia="he-IL"/>
          </w:rPr>
          <w:t>דוחות הנתבע</w:t>
        </w:r>
      </w:ins>
      <w:ins w:id="852" w:author="הילית אראל שכטר" w:date="2020-03-16T21:56:00Z">
        <w:r>
          <w:rPr>
            <w:rFonts w:ascii="Times New Roman" w:eastAsia="Times New Roman" w:hAnsi="Times New Roman" w:cs="David" w:hint="cs"/>
            <w:b/>
            <w:bCs/>
            <w:sz w:val="24"/>
            <w:szCs w:val="24"/>
            <w:rtl/>
            <w:lang w:eastAsia="he-IL"/>
          </w:rPr>
          <w:t xml:space="preserve"> - </w:t>
        </w:r>
        <w:r w:rsidRPr="008343C6">
          <w:rPr>
            <w:rFonts w:ascii="Times New Roman" w:eastAsia="Times New Roman" w:hAnsi="Times New Roman" w:cs="David"/>
            <w:b/>
            <w:bCs/>
            <w:sz w:val="24"/>
            <w:szCs w:val="24"/>
            <w:rtl/>
            <w:lang w:eastAsia="he-IL"/>
          </w:rPr>
          <w:t xml:space="preserve">דוח </w:t>
        </w:r>
        <w:r w:rsidRPr="008343C6">
          <w:rPr>
            <w:rFonts w:ascii="Times New Roman" w:eastAsia="Times New Roman" w:hAnsi="Times New Roman" w:cs="David"/>
            <w:b/>
            <w:bCs/>
            <w:sz w:val="24"/>
            <w:szCs w:val="24"/>
            <w:lang w:eastAsia="he-IL"/>
          </w:rPr>
          <w:t>EMC</w:t>
        </w:r>
        <w:r w:rsidRPr="008343C6">
          <w:rPr>
            <w:rFonts w:ascii="Times New Roman" w:eastAsia="Times New Roman" w:hAnsi="Times New Roman" w:cs="David"/>
            <w:b/>
            <w:bCs/>
            <w:sz w:val="24"/>
            <w:szCs w:val="24"/>
            <w:rtl/>
            <w:lang w:eastAsia="he-IL"/>
          </w:rPr>
          <w:t xml:space="preserve"> ודוח </w:t>
        </w:r>
        <w:r w:rsidRPr="008343C6">
          <w:rPr>
            <w:rFonts w:ascii="Times New Roman" w:eastAsia="Times New Roman" w:hAnsi="Times New Roman" w:cs="David"/>
            <w:b/>
            <w:bCs/>
            <w:sz w:val="24"/>
            <w:szCs w:val="24"/>
            <w:lang w:eastAsia="he-IL"/>
          </w:rPr>
          <w:t>QPOINT</w:t>
        </w:r>
        <w:r w:rsidRPr="008343C6">
          <w:rPr>
            <w:rFonts w:ascii="Times New Roman" w:eastAsia="Times New Roman" w:hAnsi="Times New Roman" w:cs="David"/>
            <w:b/>
            <w:bCs/>
            <w:sz w:val="24"/>
            <w:szCs w:val="24"/>
            <w:rtl/>
            <w:lang w:eastAsia="he-IL"/>
          </w:rPr>
          <w:t xml:space="preserve"> יחד</w:t>
        </w:r>
      </w:ins>
      <w:del w:id="853" w:author="הילית אראל שכטר" w:date="2020-03-16T21:56:00Z">
        <w:r w:rsidRPr="008343C6" w:rsidDel="008343C6">
          <w:rPr>
            <w:rFonts w:ascii="Times New Roman" w:eastAsia="Times New Roman" w:hAnsi="Times New Roman" w:cs="David"/>
            <w:b/>
            <w:bCs/>
            <w:sz w:val="24"/>
            <w:szCs w:val="24"/>
            <w:rtl/>
            <w:lang w:eastAsia="he-IL"/>
          </w:rPr>
          <w:delText>.</w:delText>
        </w:r>
      </w:del>
      <w:r w:rsidR="00D60D79">
        <w:rPr>
          <w:rFonts w:ascii="Times New Roman" w:eastAsia="Times New Roman" w:hAnsi="Times New Roman" w:cs="David" w:hint="cs"/>
          <w:sz w:val="24"/>
          <w:szCs w:val="24"/>
          <w:rtl/>
          <w:lang w:eastAsia="he-IL"/>
        </w:rPr>
        <w:t>.</w:t>
      </w:r>
    </w:p>
    <w:p w14:paraId="20BC093F" w14:textId="135D910F" w:rsidR="004D5137" w:rsidRPr="004D5137" w:rsidRDefault="004D5137">
      <w:pPr>
        <w:numPr>
          <w:ilvl w:val="1"/>
          <w:numId w:val="24"/>
        </w:numPr>
        <w:autoSpaceDE w:val="0"/>
        <w:autoSpaceDN w:val="0"/>
        <w:bidi/>
        <w:spacing w:before="120" w:after="120" w:line="360" w:lineRule="auto"/>
        <w:jc w:val="both"/>
        <w:rPr>
          <w:ins w:id="854" w:author="הילית אראל שכטר" w:date="2020-03-16T19:10:00Z"/>
          <w:rFonts w:ascii="Times New Roman" w:eastAsia="Times New Roman" w:hAnsi="Times New Roman" w:cs="David"/>
          <w:sz w:val="24"/>
          <w:szCs w:val="24"/>
          <w:highlight w:val="yellow"/>
          <w:lang w:eastAsia="he-IL"/>
          <w:rPrChange w:id="855" w:author="הילית אראל שכטר" w:date="2020-03-16T19:15:00Z">
            <w:rPr>
              <w:ins w:id="856" w:author="הילית אראל שכטר" w:date="2020-03-16T19:10:00Z"/>
              <w:rFonts w:ascii="Times New Roman" w:eastAsia="Times New Roman" w:hAnsi="Times New Roman" w:cs="David"/>
              <w:sz w:val="24"/>
              <w:szCs w:val="24"/>
              <w:lang w:eastAsia="he-IL"/>
            </w:rPr>
          </w:rPrChange>
        </w:rPr>
        <w:pPrChange w:id="857" w:author="הילית אראל שכטר" w:date="2020-03-16T21:57:00Z">
          <w:pPr>
            <w:numPr>
              <w:ilvl w:val="1"/>
              <w:numId w:val="25"/>
            </w:numPr>
            <w:autoSpaceDE w:val="0"/>
            <w:autoSpaceDN w:val="0"/>
            <w:bidi/>
            <w:spacing w:before="120" w:after="120" w:line="360" w:lineRule="auto"/>
            <w:ind w:left="1080" w:hanging="360"/>
            <w:jc w:val="both"/>
          </w:pPr>
        </w:pPrChange>
      </w:pPr>
      <w:ins w:id="858" w:author="הילית אראל שכטר" w:date="2020-03-16T19:15:00Z">
        <w:r w:rsidRPr="004D5137">
          <w:rPr>
            <w:rFonts w:ascii="Times New Roman" w:eastAsia="Times New Roman" w:hAnsi="Times New Roman" w:cs="David" w:hint="eastAsia"/>
            <w:sz w:val="24"/>
            <w:szCs w:val="24"/>
            <w:highlight w:val="yellow"/>
            <w:rtl/>
            <w:lang w:eastAsia="he-IL"/>
            <w:rPrChange w:id="859" w:author="הילית אראל שכטר" w:date="2020-03-16T19:15:00Z">
              <w:rPr>
                <w:rFonts w:ascii="Times New Roman" w:eastAsia="Times New Roman" w:hAnsi="Times New Roman" w:cs="David" w:hint="eastAsia"/>
                <w:sz w:val="24"/>
                <w:szCs w:val="24"/>
                <w:rtl/>
                <w:lang w:eastAsia="he-IL"/>
              </w:rPr>
            </w:rPrChange>
          </w:rPr>
          <w:t>נא</w:t>
        </w:r>
        <w:r w:rsidRPr="004D5137">
          <w:rPr>
            <w:rFonts w:ascii="Times New Roman" w:eastAsia="Times New Roman" w:hAnsi="Times New Roman" w:cs="David"/>
            <w:sz w:val="24"/>
            <w:szCs w:val="24"/>
            <w:highlight w:val="yellow"/>
            <w:rtl/>
            <w:lang w:eastAsia="he-IL"/>
            <w:rPrChange w:id="860" w:author="הילית אראל שכטר" w:date="2020-03-16T19:15:00Z">
              <w:rPr>
                <w:rFonts w:ascii="Times New Roman" w:eastAsia="Times New Roman" w:hAnsi="Times New Roman" w:cs="David"/>
                <w:sz w:val="24"/>
                <w:szCs w:val="24"/>
                <w:rtl/>
                <w:lang w:eastAsia="he-IL"/>
              </w:rPr>
            </w:rPrChange>
          </w:rPr>
          <w:t xml:space="preserve"> להוסיף הגדרות נוספות שהופיעו בחוות הדעת. </w:t>
        </w:r>
      </w:ins>
    </w:p>
    <w:p w14:paraId="282EB1C0" w14:textId="3C99BE28" w:rsidR="004D5137" w:rsidRPr="004D5137" w:rsidRDefault="004D5137" w:rsidP="004D5137">
      <w:pPr>
        <w:numPr>
          <w:ilvl w:val="0"/>
          <w:numId w:val="24"/>
        </w:numPr>
        <w:bidi/>
        <w:spacing w:before="120" w:after="120" w:line="360" w:lineRule="auto"/>
        <w:jc w:val="both"/>
        <w:rPr>
          <w:ins w:id="861" w:author="הילית אראל שכטר" w:date="2020-03-16T19:10:00Z"/>
          <w:rFonts w:ascii="Times New Roman" w:eastAsia="Times New Roman" w:hAnsi="Times New Roman" w:cs="David"/>
          <w:sz w:val="24"/>
          <w:szCs w:val="24"/>
          <w:lang w:eastAsia="he-IL"/>
        </w:rPr>
      </w:pPr>
      <w:ins w:id="862" w:author="הילית אראל שכטר" w:date="2020-03-16T19:10:00Z">
        <w:r w:rsidRPr="004D5137">
          <w:rPr>
            <w:rFonts w:ascii="Times New Roman" w:eastAsia="Times New Roman" w:hAnsi="Times New Roman" w:cs="David"/>
            <w:sz w:val="24"/>
            <w:szCs w:val="24"/>
            <w:rtl/>
            <w:lang w:eastAsia="he-IL"/>
          </w:rPr>
          <w:lastRenderedPageBreak/>
          <w:t xml:space="preserve">לשם עריכת חוות הדעת התבססתי על </w:t>
        </w:r>
      </w:ins>
      <w:ins w:id="863" w:author="הילית אראל שכטר" w:date="2020-03-16T19:15:00Z">
        <w:r>
          <w:rPr>
            <w:rFonts w:ascii="Times New Roman" w:eastAsia="Times New Roman" w:hAnsi="Times New Roman" w:cs="David" w:hint="cs"/>
            <w:sz w:val="24"/>
            <w:szCs w:val="24"/>
            <w:rtl/>
            <w:lang w:eastAsia="he-IL"/>
          </w:rPr>
          <w:t xml:space="preserve">המסמכים </w:t>
        </w:r>
      </w:ins>
      <w:ins w:id="864" w:author="הילית אראל שכטר" w:date="2020-03-16T21:58:00Z">
        <w:r w:rsidR="008343C6">
          <w:rPr>
            <w:rFonts w:ascii="Times New Roman" w:eastAsia="Times New Roman" w:hAnsi="Times New Roman" w:cs="David" w:hint="cs"/>
            <w:sz w:val="24"/>
            <w:szCs w:val="24"/>
            <w:rtl/>
            <w:lang w:eastAsia="he-IL"/>
          </w:rPr>
          <w:t>וה</w:t>
        </w:r>
        <w:r w:rsidR="00962F91">
          <w:rPr>
            <w:rFonts w:ascii="Times New Roman" w:eastAsia="Times New Roman" w:hAnsi="Times New Roman" w:cs="David" w:hint="cs"/>
            <w:sz w:val="24"/>
            <w:szCs w:val="24"/>
            <w:rtl/>
            <w:lang w:eastAsia="he-IL"/>
          </w:rPr>
          <w:t>מכשירים הבאים</w:t>
        </w:r>
      </w:ins>
      <w:ins w:id="865" w:author="הילית אראל שכטר" w:date="2020-03-16T19:15:00Z">
        <w:r>
          <w:rPr>
            <w:rFonts w:ascii="Times New Roman" w:eastAsia="Times New Roman" w:hAnsi="Times New Roman" w:cs="David" w:hint="cs"/>
            <w:sz w:val="24"/>
            <w:szCs w:val="24"/>
            <w:rtl/>
            <w:lang w:eastAsia="he-IL"/>
          </w:rPr>
          <w:t xml:space="preserve">: </w:t>
        </w:r>
      </w:ins>
    </w:p>
    <w:p w14:paraId="0774E354" w14:textId="0FD25502" w:rsidR="004D5137" w:rsidRDefault="004D5137">
      <w:pPr>
        <w:numPr>
          <w:ilvl w:val="1"/>
          <w:numId w:val="24"/>
        </w:numPr>
        <w:autoSpaceDE w:val="0"/>
        <w:autoSpaceDN w:val="0"/>
        <w:bidi/>
        <w:spacing w:before="120" w:after="120" w:line="360" w:lineRule="auto"/>
        <w:jc w:val="both"/>
        <w:rPr>
          <w:ins w:id="866" w:author="הילית אראל שכטר" w:date="2020-03-16T19:16:00Z"/>
          <w:rFonts w:ascii="Times New Roman" w:eastAsia="Times New Roman" w:hAnsi="Times New Roman" w:cs="David"/>
          <w:sz w:val="24"/>
          <w:szCs w:val="24"/>
          <w:lang w:eastAsia="he-IL"/>
        </w:rPr>
        <w:pPrChange w:id="867" w:author="הילית אראל שכטר" w:date="2020-03-16T21:57:00Z">
          <w:pPr>
            <w:numPr>
              <w:numId w:val="26"/>
            </w:numPr>
            <w:autoSpaceDE w:val="0"/>
            <w:autoSpaceDN w:val="0"/>
            <w:bidi/>
            <w:spacing w:before="120" w:after="120" w:line="360" w:lineRule="auto"/>
            <w:ind w:left="1080" w:hanging="360"/>
            <w:jc w:val="both"/>
          </w:pPr>
        </w:pPrChange>
      </w:pPr>
      <w:ins w:id="868" w:author="הילית אראל שכטר" w:date="2020-03-16T19:16:00Z">
        <w:r>
          <w:rPr>
            <w:rFonts w:ascii="Times New Roman" w:eastAsia="Times New Roman" w:hAnsi="Times New Roman" w:cs="David" w:hint="cs"/>
            <w:sz w:val="24"/>
            <w:szCs w:val="24"/>
            <w:rtl/>
            <w:lang w:eastAsia="he-IL"/>
          </w:rPr>
          <w:t>הפטנט</w:t>
        </w:r>
      </w:ins>
      <w:ins w:id="869" w:author="הילית אראל שכטר" w:date="2020-03-16T20:16:00Z">
        <w:r w:rsidR="001306F3">
          <w:rPr>
            <w:rFonts w:ascii="Times New Roman" w:eastAsia="Times New Roman" w:hAnsi="Times New Roman" w:cs="David" w:hint="cs"/>
            <w:sz w:val="24"/>
            <w:szCs w:val="24"/>
            <w:rtl/>
            <w:lang w:eastAsia="he-IL"/>
          </w:rPr>
          <w:t xml:space="preserve"> </w:t>
        </w:r>
      </w:ins>
    </w:p>
    <w:p w14:paraId="0695DFEC" w14:textId="31316CB7" w:rsidR="004D5137" w:rsidRDefault="004D5137" w:rsidP="003E0D59">
      <w:pPr>
        <w:numPr>
          <w:ilvl w:val="1"/>
          <w:numId w:val="24"/>
        </w:numPr>
        <w:autoSpaceDE w:val="0"/>
        <w:autoSpaceDN w:val="0"/>
        <w:bidi/>
        <w:spacing w:before="120" w:after="120" w:line="360" w:lineRule="auto"/>
        <w:jc w:val="both"/>
        <w:rPr>
          <w:ins w:id="870" w:author="הילית אראל שכטר" w:date="2020-03-16T19:16:00Z"/>
          <w:rFonts w:ascii="Times New Roman" w:eastAsia="Times New Roman" w:hAnsi="Times New Roman" w:cs="David"/>
          <w:sz w:val="24"/>
          <w:szCs w:val="24"/>
          <w:lang w:eastAsia="he-IL"/>
        </w:rPr>
        <w:pPrChange w:id="871" w:author="Amos Baranes" w:date="2020-03-21T20:32:00Z">
          <w:pPr>
            <w:numPr>
              <w:numId w:val="26"/>
            </w:numPr>
            <w:autoSpaceDE w:val="0"/>
            <w:autoSpaceDN w:val="0"/>
            <w:bidi/>
            <w:spacing w:before="120" w:after="120" w:line="360" w:lineRule="auto"/>
            <w:ind w:left="1080" w:hanging="360"/>
            <w:jc w:val="both"/>
          </w:pPr>
        </w:pPrChange>
      </w:pPr>
      <w:ins w:id="872" w:author="הילית אראל שכטר" w:date="2020-03-16T19:16:00Z">
        <w:r>
          <w:rPr>
            <w:rFonts w:ascii="Times New Roman" w:eastAsia="Times New Roman" w:hAnsi="Times New Roman" w:cs="David" w:hint="cs"/>
            <w:sz w:val="24"/>
            <w:szCs w:val="24"/>
            <w:rtl/>
            <w:lang w:eastAsia="he-IL"/>
          </w:rPr>
          <w:t xml:space="preserve">מצלמות </w:t>
        </w:r>
        <w:del w:id="873" w:author="Amos Baranes" w:date="2020-03-17T07:32:00Z">
          <w:r w:rsidDel="008525E1">
            <w:rPr>
              <w:rFonts w:ascii="Times New Roman" w:eastAsia="Times New Roman" w:hAnsi="Times New Roman" w:cs="David" w:hint="cs"/>
              <w:sz w:val="24"/>
              <w:szCs w:val="24"/>
              <w:rtl/>
              <w:lang w:eastAsia="he-IL"/>
            </w:rPr>
            <w:delText>___________</w:delText>
          </w:r>
        </w:del>
      </w:ins>
      <w:ins w:id="874" w:author="Amos Baranes" w:date="2020-03-17T07:32:00Z">
        <w:r w:rsidR="008525E1">
          <w:rPr>
            <w:rFonts w:ascii="Times New Roman" w:eastAsia="Times New Roman" w:hAnsi="Times New Roman" w:cs="David" w:hint="cs"/>
            <w:sz w:val="24"/>
            <w:szCs w:val="24"/>
            <w:lang w:eastAsia="he-IL"/>
          </w:rPr>
          <w:t>HIP</w:t>
        </w:r>
        <w:r w:rsidR="008525E1">
          <w:rPr>
            <w:rFonts w:ascii="Times New Roman" w:eastAsia="Times New Roman" w:hAnsi="Times New Roman" w:cs="David" w:hint="cs"/>
            <w:sz w:val="24"/>
            <w:szCs w:val="24"/>
            <w:rtl/>
            <w:lang w:eastAsia="he-IL"/>
          </w:rPr>
          <w:t xml:space="preserve">, </w:t>
        </w:r>
      </w:ins>
      <w:ins w:id="875" w:author="Amos Baranes" w:date="2020-03-17T07:33:00Z">
        <w:r w:rsidR="008525E1">
          <w:rPr>
            <w:rFonts w:ascii="Times New Roman" w:eastAsia="Times New Roman" w:hAnsi="Times New Roman" w:cs="David" w:hint="cs"/>
            <w:sz w:val="24"/>
            <w:szCs w:val="24"/>
            <w:lang w:eastAsia="he-IL"/>
          </w:rPr>
          <w:t>HD</w:t>
        </w:r>
      </w:ins>
    </w:p>
    <w:p w14:paraId="660AAB0B" w14:textId="7638BC2F" w:rsidR="00B21411" w:rsidRDefault="00B21411">
      <w:pPr>
        <w:numPr>
          <w:ilvl w:val="1"/>
          <w:numId w:val="24"/>
        </w:numPr>
        <w:autoSpaceDE w:val="0"/>
        <w:autoSpaceDN w:val="0"/>
        <w:bidi/>
        <w:spacing w:before="120" w:after="120" w:line="360" w:lineRule="auto"/>
        <w:jc w:val="both"/>
        <w:rPr>
          <w:ins w:id="876" w:author="הילית אראל שכטר" w:date="2020-03-16T19:28:00Z"/>
          <w:rFonts w:ascii="Times New Roman" w:eastAsia="Times New Roman" w:hAnsi="Times New Roman" w:cs="David"/>
          <w:sz w:val="24"/>
          <w:szCs w:val="24"/>
          <w:lang w:eastAsia="he-IL"/>
        </w:rPr>
        <w:pPrChange w:id="877" w:author="הילית אראל שכטר" w:date="2020-03-16T21:57:00Z">
          <w:pPr>
            <w:numPr>
              <w:numId w:val="26"/>
            </w:numPr>
            <w:autoSpaceDE w:val="0"/>
            <w:autoSpaceDN w:val="0"/>
            <w:bidi/>
            <w:spacing w:before="120" w:after="120" w:line="360" w:lineRule="auto"/>
            <w:ind w:left="1080" w:hanging="360"/>
            <w:jc w:val="both"/>
          </w:pPr>
        </w:pPrChange>
      </w:pPr>
      <w:ins w:id="878" w:author="הילית אראל שכטר" w:date="2020-03-16T19:28:00Z">
        <w:r w:rsidRPr="00B21411">
          <w:rPr>
            <w:rFonts w:ascii="Times New Roman" w:eastAsia="Times New Roman" w:hAnsi="Times New Roman" w:cs="David"/>
            <w:sz w:val="24"/>
            <w:szCs w:val="24"/>
            <w:rtl/>
            <w:lang w:eastAsia="he-IL"/>
          </w:rPr>
          <w:t xml:space="preserve">דוח </w:t>
        </w:r>
        <w:r w:rsidRPr="00B21411">
          <w:rPr>
            <w:rFonts w:ascii="Times New Roman" w:eastAsia="Times New Roman" w:hAnsi="Times New Roman" w:cs="David"/>
            <w:sz w:val="24"/>
            <w:szCs w:val="24"/>
            <w:lang w:eastAsia="he-IL"/>
          </w:rPr>
          <w:t>EMC</w:t>
        </w:r>
        <w:r w:rsidRPr="00B21411">
          <w:rPr>
            <w:rFonts w:ascii="Times New Roman" w:eastAsia="Times New Roman" w:hAnsi="Times New Roman" w:cs="David"/>
            <w:sz w:val="24"/>
            <w:szCs w:val="24"/>
            <w:rtl/>
            <w:lang w:eastAsia="he-IL"/>
          </w:rPr>
          <w:t xml:space="preserve"> </w:t>
        </w:r>
      </w:ins>
    </w:p>
    <w:p w14:paraId="6634D85D" w14:textId="19B2BCBC" w:rsidR="00B21411" w:rsidRDefault="00B21411">
      <w:pPr>
        <w:numPr>
          <w:ilvl w:val="1"/>
          <w:numId w:val="24"/>
        </w:numPr>
        <w:autoSpaceDE w:val="0"/>
        <w:autoSpaceDN w:val="0"/>
        <w:bidi/>
        <w:spacing w:before="120" w:after="120" w:line="360" w:lineRule="auto"/>
        <w:jc w:val="both"/>
        <w:rPr>
          <w:ins w:id="879" w:author="הילית אראל שכטר" w:date="2020-03-16T20:16:00Z"/>
          <w:rFonts w:ascii="Times New Roman" w:eastAsia="Times New Roman" w:hAnsi="Times New Roman" w:cs="David"/>
          <w:sz w:val="24"/>
          <w:szCs w:val="24"/>
          <w:lang w:eastAsia="he-IL"/>
        </w:rPr>
        <w:pPrChange w:id="880" w:author="הילית אראל שכטר" w:date="2020-03-16T21:57:00Z">
          <w:pPr>
            <w:numPr>
              <w:numId w:val="26"/>
            </w:numPr>
            <w:autoSpaceDE w:val="0"/>
            <w:autoSpaceDN w:val="0"/>
            <w:bidi/>
            <w:spacing w:before="120" w:after="120" w:line="360" w:lineRule="auto"/>
            <w:ind w:left="1080" w:hanging="360"/>
            <w:jc w:val="both"/>
          </w:pPr>
        </w:pPrChange>
      </w:pPr>
      <w:ins w:id="881" w:author="הילית אראל שכטר" w:date="2020-03-16T19:28:00Z">
        <w:r w:rsidRPr="00B21411">
          <w:rPr>
            <w:rFonts w:ascii="Times New Roman" w:eastAsia="Times New Roman" w:hAnsi="Times New Roman" w:cs="David"/>
            <w:sz w:val="24"/>
            <w:szCs w:val="24"/>
            <w:rtl/>
            <w:lang w:eastAsia="he-IL"/>
          </w:rPr>
          <w:t xml:space="preserve">דוח </w:t>
        </w:r>
        <w:r w:rsidRPr="00B21411">
          <w:rPr>
            <w:rFonts w:ascii="Times New Roman" w:eastAsia="Times New Roman" w:hAnsi="Times New Roman" w:cs="David"/>
            <w:sz w:val="24"/>
            <w:szCs w:val="24"/>
            <w:lang w:eastAsia="he-IL"/>
          </w:rPr>
          <w:t>EMC</w:t>
        </w:r>
        <w:r w:rsidRPr="00B21411">
          <w:rPr>
            <w:rFonts w:ascii="Times New Roman" w:eastAsia="Times New Roman" w:hAnsi="Times New Roman" w:cs="David"/>
            <w:sz w:val="24"/>
            <w:szCs w:val="24"/>
            <w:rtl/>
            <w:lang w:eastAsia="he-IL"/>
          </w:rPr>
          <w:t xml:space="preserve"> </w:t>
        </w:r>
      </w:ins>
    </w:p>
    <w:p w14:paraId="78FF3ECD" w14:textId="1DEB984C" w:rsidR="001306F3" w:rsidRDefault="001306F3" w:rsidP="00835CE0">
      <w:pPr>
        <w:numPr>
          <w:ilvl w:val="1"/>
          <w:numId w:val="24"/>
        </w:numPr>
        <w:autoSpaceDE w:val="0"/>
        <w:autoSpaceDN w:val="0"/>
        <w:bidi/>
        <w:spacing w:before="120" w:after="120" w:line="360" w:lineRule="auto"/>
        <w:jc w:val="both"/>
        <w:rPr>
          <w:ins w:id="882" w:author="Amos Baranes" w:date="2020-03-21T21:14:00Z"/>
          <w:rFonts w:ascii="Times New Roman" w:eastAsia="Times New Roman" w:hAnsi="Times New Roman" w:cs="David"/>
          <w:sz w:val="24"/>
          <w:szCs w:val="24"/>
          <w:lang w:eastAsia="he-IL"/>
        </w:rPr>
        <w:pPrChange w:id="883" w:author="Amos Baranes" w:date="2020-03-17T07:16:00Z">
          <w:pPr>
            <w:numPr>
              <w:numId w:val="26"/>
            </w:numPr>
            <w:autoSpaceDE w:val="0"/>
            <w:autoSpaceDN w:val="0"/>
            <w:bidi/>
            <w:spacing w:before="120" w:after="120" w:line="360" w:lineRule="auto"/>
            <w:ind w:left="1080" w:hanging="360"/>
            <w:jc w:val="both"/>
          </w:pPr>
        </w:pPrChange>
      </w:pPr>
      <w:ins w:id="884" w:author="הילית אראל שכטר" w:date="2020-03-16T20:16:00Z">
        <w:r w:rsidRPr="008343C6">
          <w:rPr>
            <w:rFonts w:ascii="Times New Roman" w:eastAsia="Times New Roman" w:hAnsi="Times New Roman" w:cs="David" w:hint="eastAsia"/>
            <w:sz w:val="24"/>
            <w:szCs w:val="24"/>
            <w:highlight w:val="yellow"/>
            <w:rtl/>
            <w:lang w:eastAsia="he-IL"/>
            <w:rPrChange w:id="885" w:author="הילית אראל שכטר" w:date="2020-03-16T21:57:00Z">
              <w:rPr>
                <w:rFonts w:ascii="Times New Roman" w:eastAsia="Times New Roman" w:hAnsi="Times New Roman" w:cs="David" w:hint="eastAsia"/>
                <w:sz w:val="24"/>
                <w:szCs w:val="24"/>
                <w:rtl/>
                <w:lang w:eastAsia="he-IL"/>
              </w:rPr>
            </w:rPrChange>
          </w:rPr>
          <w:t>אתר</w:t>
        </w:r>
        <w:r>
          <w:rPr>
            <w:rFonts w:ascii="Times New Roman" w:eastAsia="Times New Roman" w:hAnsi="Times New Roman" w:cs="David" w:hint="cs"/>
            <w:sz w:val="24"/>
            <w:szCs w:val="24"/>
            <w:rtl/>
            <w:lang w:eastAsia="he-IL"/>
          </w:rPr>
          <w:t xml:space="preserve"> האינטנט של </w:t>
        </w:r>
        <w:del w:id="886" w:author="Amos Baranes" w:date="2020-03-17T07:16:00Z">
          <w:r w:rsidDel="00835CE0">
            <w:rPr>
              <w:rFonts w:ascii="Times New Roman" w:eastAsia="Times New Roman" w:hAnsi="Times New Roman" w:cs="David" w:hint="cs"/>
              <w:sz w:val="24"/>
              <w:szCs w:val="24"/>
              <w:rtl/>
              <w:lang w:eastAsia="he-IL"/>
            </w:rPr>
            <w:delText>_____________</w:delText>
          </w:r>
        </w:del>
      </w:ins>
      <w:ins w:id="887" w:author="Amos Baranes" w:date="2020-03-17T07:16:00Z">
        <w:r w:rsidR="00835CE0">
          <w:rPr>
            <w:rFonts w:ascii="Times New Roman" w:eastAsia="Times New Roman" w:hAnsi="Times New Roman" w:cs="David"/>
            <w:sz w:val="24"/>
            <w:szCs w:val="24"/>
            <w:lang w:eastAsia="he-IL"/>
          </w:rPr>
          <w:t>Hipcam</w:t>
        </w:r>
      </w:ins>
      <w:ins w:id="888" w:author="הילית אראל שכטר" w:date="2020-03-16T20:16:00Z">
        <w:r>
          <w:rPr>
            <w:rFonts w:ascii="Times New Roman" w:eastAsia="Times New Roman" w:hAnsi="Times New Roman" w:cs="David" w:hint="cs"/>
            <w:sz w:val="24"/>
            <w:szCs w:val="24"/>
            <w:rtl/>
            <w:lang w:eastAsia="he-IL"/>
          </w:rPr>
          <w:t xml:space="preserve"> </w:t>
        </w:r>
      </w:ins>
      <w:ins w:id="889" w:author="Amos Baranes" w:date="2020-03-17T07:33:00Z">
        <w:r w:rsidR="008525E1">
          <w:rPr>
            <w:rFonts w:ascii="Times New Roman" w:eastAsia="Times New Roman" w:hAnsi="Times New Roman" w:cs="David" w:hint="cs"/>
            <w:sz w:val="24"/>
            <w:szCs w:val="24"/>
            <w:rtl/>
            <w:lang w:eastAsia="he-IL"/>
          </w:rPr>
          <w:t>(</w:t>
        </w:r>
      </w:ins>
      <w:ins w:id="890" w:author="Amos Baranes" w:date="2020-03-21T21:14:00Z">
        <w:r w:rsidR="00865FFC">
          <w:rPr>
            <w:rFonts w:ascii="Times New Roman" w:eastAsia="Times New Roman" w:hAnsi="Times New Roman" w:cs="David"/>
            <w:sz w:val="24"/>
            <w:szCs w:val="24"/>
            <w:lang w:eastAsia="he-IL"/>
          </w:rPr>
          <w:fldChar w:fldCharType="begin"/>
        </w:r>
        <w:r w:rsidR="00865FFC">
          <w:rPr>
            <w:rFonts w:ascii="Times New Roman" w:eastAsia="Times New Roman" w:hAnsi="Times New Roman" w:cs="David"/>
            <w:sz w:val="24"/>
            <w:szCs w:val="24"/>
            <w:lang w:eastAsia="he-IL"/>
          </w:rPr>
          <w:instrText xml:space="preserve"> HYPERLINK "http://</w:instrText>
        </w:r>
      </w:ins>
      <w:ins w:id="891" w:author="Amos Baranes" w:date="2020-03-17T07:33:00Z">
        <w:r w:rsidR="00865FFC">
          <w:rPr>
            <w:rFonts w:ascii="Times New Roman" w:eastAsia="Times New Roman" w:hAnsi="Times New Roman" w:cs="David"/>
            <w:sz w:val="24"/>
            <w:szCs w:val="24"/>
            <w:lang w:eastAsia="he-IL"/>
          </w:rPr>
          <w:instrText>www.hipcam.com</w:instrText>
        </w:r>
      </w:ins>
      <w:ins w:id="892" w:author="Amos Baranes" w:date="2020-03-21T21:14:00Z">
        <w:r w:rsidR="00865FFC">
          <w:rPr>
            <w:rFonts w:ascii="Times New Roman" w:eastAsia="Times New Roman" w:hAnsi="Times New Roman" w:cs="David"/>
            <w:sz w:val="24"/>
            <w:szCs w:val="24"/>
            <w:lang w:eastAsia="he-IL"/>
          </w:rPr>
          <w:instrText xml:space="preserve">" </w:instrText>
        </w:r>
        <w:r w:rsidR="00865FFC">
          <w:rPr>
            <w:rFonts w:ascii="Times New Roman" w:eastAsia="Times New Roman" w:hAnsi="Times New Roman" w:cs="David"/>
            <w:sz w:val="24"/>
            <w:szCs w:val="24"/>
            <w:lang w:eastAsia="he-IL"/>
          </w:rPr>
          <w:fldChar w:fldCharType="separate"/>
        </w:r>
      </w:ins>
      <w:ins w:id="893" w:author="Amos Baranes" w:date="2020-03-17T07:33:00Z">
        <w:r w:rsidR="00865FFC" w:rsidRPr="00DB2993">
          <w:rPr>
            <w:rStyle w:val="Hyperlink"/>
            <w:rFonts w:ascii="Times New Roman" w:eastAsia="Times New Roman" w:hAnsi="Times New Roman" w:cs="David"/>
            <w:sz w:val="24"/>
            <w:szCs w:val="24"/>
            <w:lang w:eastAsia="he-IL"/>
          </w:rPr>
          <w:t>www.hipcam.com</w:t>
        </w:r>
      </w:ins>
      <w:ins w:id="894" w:author="Amos Baranes" w:date="2020-03-21T21:14:00Z">
        <w:r w:rsidR="00865FFC">
          <w:rPr>
            <w:rFonts w:ascii="Times New Roman" w:eastAsia="Times New Roman" w:hAnsi="Times New Roman" w:cs="David"/>
            <w:sz w:val="24"/>
            <w:szCs w:val="24"/>
            <w:lang w:eastAsia="he-IL"/>
          </w:rPr>
          <w:fldChar w:fldCharType="end"/>
        </w:r>
      </w:ins>
      <w:ins w:id="895" w:author="Amos Baranes" w:date="2020-03-17T07:33:00Z">
        <w:r w:rsidR="008525E1">
          <w:rPr>
            <w:rFonts w:ascii="Times New Roman" w:eastAsia="Times New Roman" w:hAnsi="Times New Roman" w:cs="David" w:hint="cs"/>
            <w:sz w:val="24"/>
            <w:szCs w:val="24"/>
            <w:rtl/>
            <w:lang w:eastAsia="he-IL"/>
          </w:rPr>
          <w:t>)</w:t>
        </w:r>
      </w:ins>
    </w:p>
    <w:p w14:paraId="0FD40239" w14:textId="2C97A8D6" w:rsidR="00865FFC" w:rsidRPr="00865FFC" w:rsidRDefault="00865FFC" w:rsidP="00865FFC">
      <w:pPr>
        <w:numPr>
          <w:ilvl w:val="1"/>
          <w:numId w:val="24"/>
        </w:numPr>
        <w:autoSpaceDE w:val="0"/>
        <w:autoSpaceDN w:val="0"/>
        <w:bidi/>
        <w:spacing w:before="120" w:after="120" w:line="360" w:lineRule="auto"/>
        <w:jc w:val="both"/>
        <w:rPr>
          <w:ins w:id="896" w:author="Amos Baranes" w:date="2020-03-21T21:20:00Z"/>
          <w:rFonts w:ascii="Times New Roman" w:eastAsia="Times New Roman" w:hAnsi="Times New Roman" w:cs="David"/>
          <w:sz w:val="24"/>
          <w:szCs w:val="24"/>
          <w:lang w:eastAsia="he-IL"/>
          <w:rPrChange w:id="897" w:author="Amos Baranes" w:date="2020-03-21T21:20:00Z">
            <w:rPr>
              <w:ins w:id="898" w:author="Amos Baranes" w:date="2020-03-21T21:20:00Z"/>
              <w:rtl/>
            </w:rPr>
          </w:rPrChange>
        </w:rPr>
        <w:pPrChange w:id="899" w:author="Amos Baranes" w:date="2020-03-21T21:17:00Z">
          <w:pPr>
            <w:numPr>
              <w:numId w:val="26"/>
            </w:numPr>
            <w:autoSpaceDE w:val="0"/>
            <w:autoSpaceDN w:val="0"/>
            <w:bidi/>
            <w:spacing w:before="120" w:after="120" w:line="360" w:lineRule="auto"/>
            <w:ind w:left="1080" w:hanging="360"/>
            <w:jc w:val="both"/>
          </w:pPr>
        </w:pPrChange>
      </w:pPr>
    </w:p>
    <w:p w14:paraId="2AFCCAE5" w14:textId="77777777" w:rsidR="00865FFC" w:rsidRDefault="00865FFC" w:rsidP="00865FFC">
      <w:pPr>
        <w:numPr>
          <w:ilvl w:val="1"/>
          <w:numId w:val="24"/>
        </w:numPr>
        <w:autoSpaceDE w:val="0"/>
        <w:autoSpaceDN w:val="0"/>
        <w:bidi/>
        <w:spacing w:before="120" w:after="120" w:line="360" w:lineRule="auto"/>
        <w:jc w:val="both"/>
        <w:rPr>
          <w:ins w:id="900" w:author="הילית אראל שכטר" w:date="2020-03-16T20:16:00Z"/>
          <w:rFonts w:ascii="Times New Roman" w:eastAsia="Times New Roman" w:hAnsi="Times New Roman" w:cs="David"/>
          <w:sz w:val="24"/>
          <w:szCs w:val="24"/>
          <w:lang w:eastAsia="he-IL"/>
        </w:rPr>
        <w:pPrChange w:id="901" w:author="Amos Baranes" w:date="2020-03-21T21:20:00Z">
          <w:pPr>
            <w:numPr>
              <w:numId w:val="26"/>
            </w:numPr>
            <w:autoSpaceDE w:val="0"/>
            <w:autoSpaceDN w:val="0"/>
            <w:bidi/>
            <w:spacing w:before="120" w:after="120" w:line="360" w:lineRule="auto"/>
            <w:ind w:left="1080" w:hanging="360"/>
            <w:jc w:val="both"/>
          </w:pPr>
        </w:pPrChange>
      </w:pPr>
    </w:p>
    <w:p w14:paraId="3B879CFB" w14:textId="23208713" w:rsidR="001306F3" w:rsidRDefault="001306F3">
      <w:pPr>
        <w:numPr>
          <w:ilvl w:val="1"/>
          <w:numId w:val="24"/>
        </w:numPr>
        <w:autoSpaceDE w:val="0"/>
        <w:autoSpaceDN w:val="0"/>
        <w:bidi/>
        <w:spacing w:before="120" w:after="120" w:line="360" w:lineRule="auto"/>
        <w:jc w:val="both"/>
        <w:rPr>
          <w:ins w:id="902" w:author="הילית אראל שכטר" w:date="2020-03-16T19:28:00Z"/>
          <w:rFonts w:ascii="Times New Roman" w:eastAsia="Times New Roman" w:hAnsi="Times New Roman" w:cs="David"/>
          <w:sz w:val="24"/>
          <w:szCs w:val="24"/>
          <w:lang w:eastAsia="he-IL"/>
        </w:rPr>
        <w:pPrChange w:id="903" w:author="הילית אראל שכטר" w:date="2020-03-16T21:57:00Z">
          <w:pPr>
            <w:numPr>
              <w:numId w:val="26"/>
            </w:numPr>
            <w:autoSpaceDE w:val="0"/>
            <w:autoSpaceDN w:val="0"/>
            <w:bidi/>
            <w:spacing w:before="120" w:after="120" w:line="360" w:lineRule="auto"/>
            <w:ind w:left="1080" w:hanging="360"/>
            <w:jc w:val="both"/>
          </w:pPr>
        </w:pPrChange>
      </w:pPr>
      <w:ins w:id="904" w:author="הילית אראל שכטר" w:date="2020-03-16T20:16:00Z">
        <w:r>
          <w:rPr>
            <w:rFonts w:ascii="Times New Roman" w:eastAsia="Times New Roman" w:hAnsi="Times New Roman" w:cs="David" w:hint="cs"/>
            <w:sz w:val="24"/>
            <w:szCs w:val="24"/>
            <w:rtl/>
            <w:lang w:eastAsia="he-IL"/>
          </w:rPr>
          <w:t xml:space="preserve">חומרים שיווקיים ופרסומיים בקשר למצלמות המצורפות לחוות דעתי זו כנספח __. </w:t>
        </w:r>
      </w:ins>
    </w:p>
    <w:p w14:paraId="3AA4762A" w14:textId="774C25F6" w:rsidR="004D5137" w:rsidRPr="00B21411" w:rsidRDefault="00B21411">
      <w:pPr>
        <w:numPr>
          <w:ilvl w:val="1"/>
          <w:numId w:val="24"/>
        </w:numPr>
        <w:autoSpaceDE w:val="0"/>
        <w:autoSpaceDN w:val="0"/>
        <w:bidi/>
        <w:spacing w:before="120" w:after="120" w:line="360" w:lineRule="auto"/>
        <w:jc w:val="both"/>
        <w:rPr>
          <w:ins w:id="905" w:author="הילית אראל שכטר" w:date="2020-03-16T19:10:00Z"/>
          <w:rFonts w:ascii="Times New Roman" w:eastAsia="Times New Roman" w:hAnsi="Times New Roman" w:cs="David"/>
          <w:sz w:val="24"/>
          <w:szCs w:val="24"/>
          <w:highlight w:val="yellow"/>
          <w:lang w:eastAsia="he-IL"/>
          <w:rPrChange w:id="906" w:author="הילית אראל שכטר" w:date="2020-03-16T19:29:00Z">
            <w:rPr>
              <w:ins w:id="907" w:author="הילית אראל שכטר" w:date="2020-03-16T19:10:00Z"/>
              <w:rFonts w:ascii="Times New Roman" w:eastAsia="Times New Roman" w:hAnsi="Times New Roman" w:cs="David"/>
              <w:sz w:val="24"/>
              <w:szCs w:val="24"/>
              <w:lang w:eastAsia="he-IL"/>
            </w:rPr>
          </w:rPrChange>
        </w:rPr>
        <w:pPrChange w:id="908" w:author="הילית אראל שכטר" w:date="2020-03-16T21:57:00Z">
          <w:pPr>
            <w:numPr>
              <w:numId w:val="26"/>
            </w:numPr>
            <w:autoSpaceDE w:val="0"/>
            <w:autoSpaceDN w:val="0"/>
            <w:bidi/>
            <w:spacing w:before="120" w:after="120" w:line="360" w:lineRule="auto"/>
            <w:ind w:left="1080" w:hanging="360"/>
            <w:jc w:val="both"/>
          </w:pPr>
        </w:pPrChange>
      </w:pPr>
      <w:ins w:id="909" w:author="הילית אראל שכטר" w:date="2020-03-16T19:29:00Z">
        <w:r w:rsidRPr="00B21411">
          <w:rPr>
            <w:rFonts w:ascii="Times New Roman" w:eastAsia="Times New Roman" w:hAnsi="Times New Roman" w:cs="David" w:hint="eastAsia"/>
            <w:sz w:val="24"/>
            <w:szCs w:val="24"/>
            <w:highlight w:val="yellow"/>
            <w:rtl/>
            <w:lang w:eastAsia="he-IL"/>
            <w:rPrChange w:id="910" w:author="הילית אראל שכטר" w:date="2020-03-16T19:29:00Z">
              <w:rPr>
                <w:rFonts w:ascii="Times New Roman" w:eastAsia="Times New Roman" w:hAnsi="Times New Roman" w:cs="David" w:hint="eastAsia"/>
                <w:sz w:val="24"/>
                <w:szCs w:val="24"/>
                <w:rtl/>
                <w:lang w:eastAsia="he-IL"/>
              </w:rPr>
            </w:rPrChange>
          </w:rPr>
          <w:t>מה</w:t>
        </w:r>
        <w:r w:rsidRPr="00B21411">
          <w:rPr>
            <w:rFonts w:ascii="Times New Roman" w:eastAsia="Times New Roman" w:hAnsi="Times New Roman" w:cs="David"/>
            <w:sz w:val="24"/>
            <w:szCs w:val="24"/>
            <w:highlight w:val="yellow"/>
            <w:rtl/>
            <w:lang w:eastAsia="he-IL"/>
            <w:rPrChange w:id="911" w:author="הילית אראל שכטר" w:date="2020-03-16T19:29:00Z">
              <w:rPr>
                <w:rFonts w:ascii="Times New Roman" w:eastAsia="Times New Roman" w:hAnsi="Times New Roman" w:cs="David"/>
                <w:sz w:val="24"/>
                <w:szCs w:val="24"/>
                <w:rtl/>
                <w:lang w:eastAsia="he-IL"/>
              </w:rPr>
            </w:rPrChange>
          </w:rPr>
          <w:t xml:space="preserve"> </w:t>
        </w:r>
        <w:r w:rsidRPr="00B21411">
          <w:rPr>
            <w:rFonts w:ascii="Times New Roman" w:eastAsia="Times New Roman" w:hAnsi="Times New Roman" w:cs="David" w:hint="eastAsia"/>
            <w:sz w:val="24"/>
            <w:szCs w:val="24"/>
            <w:highlight w:val="yellow"/>
            <w:rtl/>
            <w:lang w:eastAsia="he-IL"/>
            <w:rPrChange w:id="912" w:author="הילית אראל שכטר" w:date="2020-03-16T19:29:00Z">
              <w:rPr>
                <w:rFonts w:ascii="Times New Roman" w:eastAsia="Times New Roman" w:hAnsi="Times New Roman" w:cs="David" w:hint="eastAsia"/>
                <w:sz w:val="24"/>
                <w:szCs w:val="24"/>
                <w:rtl/>
                <w:lang w:eastAsia="he-IL"/>
              </w:rPr>
            </w:rPrChange>
          </w:rPr>
          <w:t>עוד</w:t>
        </w:r>
        <w:r w:rsidRPr="00B21411">
          <w:rPr>
            <w:rFonts w:ascii="Times New Roman" w:eastAsia="Times New Roman" w:hAnsi="Times New Roman" w:cs="David"/>
            <w:sz w:val="24"/>
            <w:szCs w:val="24"/>
            <w:highlight w:val="yellow"/>
            <w:rtl/>
            <w:lang w:eastAsia="he-IL"/>
            <w:rPrChange w:id="913" w:author="הילית אראל שכטר" w:date="2020-03-16T19:29:00Z">
              <w:rPr>
                <w:rFonts w:ascii="Times New Roman" w:eastAsia="Times New Roman" w:hAnsi="Times New Roman" w:cs="David"/>
                <w:sz w:val="24"/>
                <w:szCs w:val="24"/>
                <w:rtl/>
                <w:lang w:eastAsia="he-IL"/>
              </w:rPr>
            </w:rPrChange>
          </w:rPr>
          <w:t>?</w:t>
        </w:r>
      </w:ins>
    </w:p>
    <w:p w14:paraId="52560C63" w14:textId="73A9E1BA" w:rsidR="004D5137" w:rsidRDefault="004D5137" w:rsidP="004D5137">
      <w:pPr>
        <w:numPr>
          <w:ilvl w:val="0"/>
          <w:numId w:val="24"/>
        </w:numPr>
        <w:autoSpaceDE w:val="0"/>
        <w:autoSpaceDN w:val="0"/>
        <w:bidi/>
        <w:spacing w:before="120" w:after="120" w:line="360" w:lineRule="auto"/>
        <w:jc w:val="both"/>
        <w:rPr>
          <w:ins w:id="914" w:author="Amos Baranes" w:date="2020-03-20T09:13:00Z"/>
          <w:rFonts w:ascii="Times New Roman" w:eastAsia="Times New Roman" w:hAnsi="Times New Roman" w:cs="David"/>
          <w:sz w:val="24"/>
          <w:szCs w:val="24"/>
          <w:lang w:eastAsia="he-IL"/>
        </w:rPr>
      </w:pPr>
      <w:ins w:id="915" w:author="הילית אראל שכטר" w:date="2020-03-16T19:10:00Z">
        <w:r w:rsidRPr="004D5137">
          <w:rPr>
            <w:rFonts w:ascii="Times New Roman" w:eastAsia="Times New Roman" w:hAnsi="Times New Roman" w:cs="David" w:hint="cs"/>
            <w:sz w:val="24"/>
            <w:szCs w:val="24"/>
            <w:rtl/>
            <w:lang w:eastAsia="he-IL"/>
          </w:rPr>
          <w:t xml:space="preserve">לצורך עריכת חוות הדעת נפגשתי עם </w:t>
        </w:r>
      </w:ins>
      <w:ins w:id="916" w:author="הילית אראל שכטר" w:date="2020-03-16T19:29:00Z">
        <w:r w:rsidR="00B21411">
          <w:rPr>
            <w:rFonts w:ascii="Times New Roman" w:eastAsia="Times New Roman" w:hAnsi="Times New Roman" w:cs="David" w:hint="cs"/>
            <w:sz w:val="24"/>
            <w:szCs w:val="24"/>
            <w:rtl/>
            <w:lang w:eastAsia="he-IL"/>
          </w:rPr>
          <w:t>ב"כ של פויזר, ושוחחתי עם ______________</w:t>
        </w:r>
        <w:r w:rsidR="00B21411">
          <w:rPr>
            <w:rFonts w:ascii="Times New Roman" w:eastAsia="Times New Roman" w:hAnsi="Times New Roman" w:cs="David" w:hint="cs"/>
            <w:sz w:val="24"/>
            <w:szCs w:val="24"/>
            <w:lang w:eastAsia="he-IL"/>
          </w:rPr>
          <w:t xml:space="preserve"> </w:t>
        </w:r>
      </w:ins>
      <w:ins w:id="917" w:author="הילית אראל שכטר" w:date="2020-03-16T19:10:00Z">
        <w:r w:rsidRPr="004D5137">
          <w:rPr>
            <w:rFonts w:ascii="Times New Roman" w:eastAsia="Times New Roman" w:hAnsi="Times New Roman" w:cs="David" w:hint="cs"/>
            <w:sz w:val="24"/>
            <w:szCs w:val="24"/>
            <w:rtl/>
            <w:lang w:eastAsia="he-IL"/>
          </w:rPr>
          <w:t>.</w:t>
        </w:r>
      </w:ins>
    </w:p>
    <w:p w14:paraId="375F712F" w14:textId="30C5DF82" w:rsidR="00B54E0E" w:rsidRDefault="00B54E0E" w:rsidP="00B54E0E">
      <w:pPr>
        <w:numPr>
          <w:ilvl w:val="0"/>
          <w:numId w:val="24"/>
        </w:numPr>
        <w:autoSpaceDE w:val="0"/>
        <w:autoSpaceDN w:val="0"/>
        <w:bidi/>
        <w:spacing w:before="120" w:after="120" w:line="360" w:lineRule="auto"/>
        <w:jc w:val="both"/>
        <w:rPr>
          <w:ins w:id="918" w:author="Amos Baranes" w:date="2020-03-20T09:14:00Z"/>
          <w:rFonts w:ascii="Times New Roman" w:eastAsia="Times New Roman" w:hAnsi="Times New Roman" w:cs="David"/>
          <w:sz w:val="24"/>
          <w:szCs w:val="24"/>
          <w:lang w:eastAsia="he-IL"/>
        </w:rPr>
        <w:pPrChange w:id="919" w:author="Amos Baranes" w:date="2020-03-20T09:15:00Z">
          <w:pPr>
            <w:numPr>
              <w:numId w:val="24"/>
            </w:numPr>
            <w:autoSpaceDE w:val="0"/>
            <w:autoSpaceDN w:val="0"/>
            <w:bidi/>
            <w:spacing w:before="120" w:after="120" w:line="360" w:lineRule="auto"/>
            <w:ind w:left="360" w:hanging="360"/>
            <w:jc w:val="both"/>
          </w:pPr>
        </w:pPrChange>
      </w:pPr>
      <w:ins w:id="920" w:author="Amos Baranes" w:date="2020-03-20T09:14:00Z">
        <w:r w:rsidRPr="004D5137">
          <w:rPr>
            <w:rFonts w:ascii="Times New Roman" w:eastAsia="Times New Roman" w:hAnsi="Times New Roman" w:cs="David" w:hint="cs"/>
            <w:sz w:val="24"/>
            <w:szCs w:val="24"/>
            <w:rtl/>
            <w:lang w:eastAsia="he-IL"/>
          </w:rPr>
          <w:t xml:space="preserve">לצורך עריכת חוות הדעת נפגשתי </w:t>
        </w:r>
        <w:r>
          <w:rPr>
            <w:rFonts w:ascii="Times New Roman" w:eastAsia="Times New Roman" w:hAnsi="Times New Roman" w:cs="David" w:hint="cs"/>
            <w:sz w:val="24"/>
            <w:szCs w:val="24"/>
            <w:rtl/>
            <w:lang w:eastAsia="he-IL"/>
          </w:rPr>
          <w:t xml:space="preserve">דרך האינטרנט </w:t>
        </w:r>
        <w:r w:rsidRPr="004D5137">
          <w:rPr>
            <w:rFonts w:ascii="Times New Roman" w:eastAsia="Times New Roman" w:hAnsi="Times New Roman" w:cs="David" w:hint="cs"/>
            <w:sz w:val="24"/>
            <w:szCs w:val="24"/>
            <w:rtl/>
            <w:lang w:eastAsia="he-IL"/>
          </w:rPr>
          <w:t xml:space="preserve">עם </w:t>
        </w:r>
      </w:ins>
      <w:ins w:id="921" w:author="Amos Baranes" w:date="2020-03-20T09:15:00Z">
        <w:r>
          <w:rPr>
            <w:rFonts w:ascii="Times New Roman" w:eastAsia="Times New Roman" w:hAnsi="Times New Roman" w:cs="David" w:hint="cs"/>
            <w:sz w:val="24"/>
            <w:szCs w:val="24"/>
            <w:rtl/>
            <w:lang w:eastAsia="he-IL"/>
          </w:rPr>
          <w:t>מנהל הפ</w:t>
        </w:r>
      </w:ins>
      <w:ins w:id="922" w:author="Amos Baranes" w:date="2020-03-20T09:16:00Z">
        <w:r>
          <w:rPr>
            <w:rFonts w:ascii="Times New Roman" w:eastAsia="Times New Roman" w:hAnsi="Times New Roman" w:cs="David" w:hint="cs"/>
            <w:sz w:val="24"/>
            <w:szCs w:val="24"/>
            <w:rtl/>
            <w:lang w:eastAsia="he-IL"/>
          </w:rPr>
          <w:t>י</w:t>
        </w:r>
      </w:ins>
      <w:ins w:id="923" w:author="Amos Baranes" w:date="2020-03-20T09:15:00Z">
        <w:r>
          <w:rPr>
            <w:rFonts w:ascii="Times New Roman" w:eastAsia="Times New Roman" w:hAnsi="Times New Roman" w:cs="David" w:hint="cs"/>
            <w:sz w:val="24"/>
            <w:szCs w:val="24"/>
            <w:rtl/>
            <w:lang w:eastAsia="he-IL"/>
          </w:rPr>
          <w:t>תוח אדון</w:t>
        </w:r>
      </w:ins>
      <w:ins w:id="924" w:author="Amos Baranes" w:date="2020-03-20T09:14:00Z">
        <w:r>
          <w:rPr>
            <w:rFonts w:ascii="Times New Roman" w:eastAsia="Times New Roman" w:hAnsi="Times New Roman" w:cs="David" w:hint="cs"/>
            <w:sz w:val="24"/>
            <w:szCs w:val="24"/>
            <w:rtl/>
            <w:lang w:eastAsia="he-IL"/>
          </w:rPr>
          <w:t>, ושוחחתי עם ______________</w:t>
        </w:r>
        <w:r>
          <w:rPr>
            <w:rFonts w:ascii="Times New Roman" w:eastAsia="Times New Roman" w:hAnsi="Times New Roman" w:cs="David" w:hint="cs"/>
            <w:sz w:val="24"/>
            <w:szCs w:val="24"/>
            <w:lang w:eastAsia="he-IL"/>
          </w:rPr>
          <w:t xml:space="preserve"> </w:t>
        </w:r>
        <w:r w:rsidRPr="004D5137">
          <w:rPr>
            <w:rFonts w:ascii="Times New Roman" w:eastAsia="Times New Roman" w:hAnsi="Times New Roman" w:cs="David" w:hint="cs"/>
            <w:sz w:val="24"/>
            <w:szCs w:val="24"/>
            <w:rtl/>
            <w:lang w:eastAsia="he-IL"/>
          </w:rPr>
          <w:t>.</w:t>
        </w:r>
      </w:ins>
    </w:p>
    <w:p w14:paraId="305E38F8" w14:textId="77777777" w:rsidR="00B54E0E" w:rsidRDefault="00B54E0E" w:rsidP="00B54E0E">
      <w:pPr>
        <w:numPr>
          <w:ilvl w:val="0"/>
          <w:numId w:val="24"/>
        </w:numPr>
        <w:autoSpaceDE w:val="0"/>
        <w:autoSpaceDN w:val="0"/>
        <w:bidi/>
        <w:spacing w:before="120" w:after="120" w:line="360" w:lineRule="auto"/>
        <w:jc w:val="both"/>
        <w:rPr>
          <w:ins w:id="925" w:author="הילית אראל שכטר" w:date="2020-03-16T19:32:00Z"/>
          <w:rFonts w:ascii="Times New Roman" w:eastAsia="Times New Roman" w:hAnsi="Times New Roman" w:cs="David"/>
          <w:sz w:val="24"/>
          <w:szCs w:val="24"/>
          <w:lang w:eastAsia="he-IL"/>
        </w:rPr>
        <w:pPrChange w:id="926" w:author="Amos Baranes" w:date="2020-03-20T09:13:00Z">
          <w:pPr>
            <w:numPr>
              <w:numId w:val="24"/>
            </w:numPr>
            <w:autoSpaceDE w:val="0"/>
            <w:autoSpaceDN w:val="0"/>
            <w:bidi/>
            <w:spacing w:before="120" w:after="120" w:line="360" w:lineRule="auto"/>
            <w:ind w:left="360" w:hanging="360"/>
            <w:jc w:val="both"/>
          </w:pPr>
        </w:pPrChange>
      </w:pPr>
    </w:p>
    <w:p w14:paraId="5745883E" w14:textId="560965DD" w:rsidR="00D061D1" w:rsidRPr="00D061D1" w:rsidRDefault="00D061D1">
      <w:pPr>
        <w:bidi/>
        <w:spacing w:before="120" w:after="120" w:line="360" w:lineRule="auto"/>
        <w:jc w:val="center"/>
        <w:outlineLvl w:val="0"/>
        <w:rPr>
          <w:ins w:id="927" w:author="הילית אראל שכטר" w:date="2020-03-16T19:31:00Z"/>
          <w:rFonts w:ascii="Times New Roman" w:eastAsia="Times New Roman" w:hAnsi="Times New Roman" w:cs="David"/>
          <w:bCs/>
          <w:i/>
          <w:sz w:val="36"/>
          <w:szCs w:val="36"/>
          <w:u w:val="thick"/>
          <w:lang w:eastAsia="he-IL"/>
          <w:rPrChange w:id="928" w:author="הילית אראל שכטר" w:date="2020-03-16T19:32:00Z">
            <w:rPr>
              <w:ins w:id="929" w:author="הילית אראל שכטר" w:date="2020-03-16T19:31:00Z"/>
              <w:rFonts w:ascii="Times New Roman" w:eastAsia="Times New Roman" w:hAnsi="Times New Roman" w:cs="David"/>
              <w:sz w:val="24"/>
              <w:szCs w:val="24"/>
              <w:lang w:eastAsia="he-IL"/>
            </w:rPr>
          </w:rPrChange>
        </w:rPr>
        <w:pPrChange w:id="930" w:author="הילית אראל שכטר" w:date="2020-03-16T19:32:00Z">
          <w:pPr>
            <w:numPr>
              <w:numId w:val="24"/>
            </w:numPr>
            <w:autoSpaceDE w:val="0"/>
            <w:autoSpaceDN w:val="0"/>
            <w:bidi/>
            <w:spacing w:before="120" w:after="120" w:line="360" w:lineRule="auto"/>
            <w:ind w:left="360" w:hanging="360"/>
            <w:jc w:val="both"/>
          </w:pPr>
        </w:pPrChange>
      </w:pPr>
      <w:ins w:id="931" w:author="הילית אראל שכטר" w:date="2020-03-16T19:32:00Z">
        <w:r w:rsidRPr="00D061D1">
          <w:rPr>
            <w:rFonts w:ascii="Times New Roman" w:eastAsia="Times New Roman" w:hAnsi="Times New Roman" w:cs="David" w:hint="eastAsia"/>
            <w:bCs/>
            <w:i/>
            <w:sz w:val="36"/>
            <w:szCs w:val="36"/>
            <w:u w:val="thick"/>
            <w:rtl/>
            <w:lang w:eastAsia="he-IL"/>
            <w:rPrChange w:id="932" w:author="הילית אראל שכטר" w:date="2020-03-16T19:32:00Z">
              <w:rPr>
                <w:rFonts w:ascii="Times New Roman" w:eastAsia="Times New Roman" w:hAnsi="Times New Roman" w:cs="David" w:hint="eastAsia"/>
                <w:sz w:val="24"/>
                <w:szCs w:val="24"/>
                <w:rtl/>
                <w:lang w:eastAsia="he-IL"/>
              </w:rPr>
            </w:rPrChange>
          </w:rPr>
          <w:t>פרק</w:t>
        </w:r>
        <w:r w:rsidRPr="00D061D1">
          <w:rPr>
            <w:rFonts w:ascii="Times New Roman" w:eastAsia="Times New Roman" w:hAnsi="Times New Roman" w:cs="David"/>
            <w:bCs/>
            <w:i/>
            <w:sz w:val="36"/>
            <w:szCs w:val="36"/>
            <w:u w:val="thick"/>
            <w:rtl/>
            <w:lang w:eastAsia="he-IL"/>
            <w:rPrChange w:id="933" w:author="הילית אראל שכטר" w:date="2020-03-16T19:32:00Z">
              <w:rPr>
                <w:rFonts w:ascii="Times New Roman" w:eastAsia="Times New Roman" w:hAnsi="Times New Roman" w:cs="David"/>
                <w:sz w:val="24"/>
                <w:szCs w:val="24"/>
                <w:rtl/>
                <w:lang w:eastAsia="he-IL"/>
              </w:rPr>
            </w:rPrChange>
          </w:rPr>
          <w:t xml:space="preserve"> 2 – עיקרי </w:t>
        </w:r>
      </w:ins>
      <w:ins w:id="934" w:author="הילית אראל שכטר" w:date="2020-03-16T19:33:00Z">
        <w:r>
          <w:rPr>
            <w:rFonts w:ascii="Times New Roman" w:eastAsia="Times New Roman" w:hAnsi="Times New Roman" w:cs="David" w:hint="cs"/>
            <w:bCs/>
            <w:i/>
            <w:sz w:val="36"/>
            <w:szCs w:val="36"/>
            <w:u w:val="thick"/>
            <w:rtl/>
            <w:lang w:eastAsia="he-IL"/>
          </w:rPr>
          <w:t>מסקנותיי</w:t>
        </w:r>
      </w:ins>
    </w:p>
    <w:p w14:paraId="64C70E2F" w14:textId="39F58B0A" w:rsidR="00D061D1" w:rsidRPr="005C0F5B" w:rsidRDefault="00962F91" w:rsidP="00CB15CF">
      <w:pPr>
        <w:autoSpaceDE w:val="0"/>
        <w:autoSpaceDN w:val="0"/>
        <w:bidi/>
        <w:spacing w:before="120" w:after="120" w:line="360" w:lineRule="auto"/>
        <w:ind w:left="360"/>
        <w:jc w:val="both"/>
        <w:rPr>
          <w:ins w:id="935" w:author="הילית אראל שכטר" w:date="2020-03-16T19:45:00Z"/>
          <w:rFonts w:ascii="Times New Roman" w:eastAsia="Times New Roman" w:hAnsi="Times New Roman" w:cs="David"/>
          <w:sz w:val="24"/>
          <w:szCs w:val="24"/>
          <w:highlight w:val="yellow"/>
          <w:lang w:eastAsia="he-IL"/>
          <w:rPrChange w:id="936" w:author="הילית אראל שכטר" w:date="2020-03-16T19:49:00Z">
            <w:rPr>
              <w:ins w:id="937" w:author="הילית אראל שכטר" w:date="2020-03-16T19:45:00Z"/>
              <w:rFonts w:ascii="Times New Roman" w:eastAsia="Times New Roman" w:hAnsi="Times New Roman" w:cs="David"/>
              <w:sz w:val="24"/>
              <w:szCs w:val="24"/>
              <w:lang w:eastAsia="he-IL"/>
            </w:rPr>
          </w:rPrChange>
        </w:rPr>
      </w:pPr>
      <w:ins w:id="938" w:author="הילית אראל שכטר" w:date="2020-03-16T21:58:00Z">
        <w:r>
          <w:rPr>
            <w:rFonts w:ascii="Times New Roman" w:eastAsia="Times New Roman" w:hAnsi="Times New Roman" w:cs="David" w:hint="cs"/>
            <w:sz w:val="24"/>
            <w:szCs w:val="24"/>
            <w:highlight w:val="yellow"/>
            <w:rtl/>
            <w:lang w:eastAsia="he-IL"/>
          </w:rPr>
          <w:t xml:space="preserve">עמוס- </w:t>
        </w:r>
      </w:ins>
      <w:ins w:id="939" w:author="הילית אראל שכטר" w:date="2020-03-16T19:33:00Z">
        <w:r w:rsidR="00D061D1" w:rsidRPr="005C0F5B">
          <w:rPr>
            <w:rFonts w:ascii="Times New Roman" w:eastAsia="Times New Roman" w:hAnsi="Times New Roman" w:cs="David" w:hint="eastAsia"/>
            <w:sz w:val="24"/>
            <w:szCs w:val="24"/>
            <w:highlight w:val="yellow"/>
            <w:rtl/>
            <w:lang w:eastAsia="he-IL"/>
            <w:rPrChange w:id="940" w:author="הילית אראל שכטר" w:date="2020-03-16T19:49:00Z">
              <w:rPr>
                <w:rFonts w:ascii="Times New Roman" w:eastAsia="Times New Roman" w:hAnsi="Times New Roman" w:cs="David" w:hint="eastAsia"/>
                <w:sz w:val="24"/>
                <w:szCs w:val="24"/>
                <w:rtl/>
                <w:lang w:eastAsia="he-IL"/>
              </w:rPr>
            </w:rPrChange>
          </w:rPr>
          <w:t>יש</w:t>
        </w:r>
        <w:r w:rsidR="00D061D1" w:rsidRPr="005C0F5B">
          <w:rPr>
            <w:rFonts w:ascii="Times New Roman" w:eastAsia="Times New Roman" w:hAnsi="Times New Roman" w:cs="David"/>
            <w:sz w:val="24"/>
            <w:szCs w:val="24"/>
            <w:highlight w:val="yellow"/>
            <w:rtl/>
            <w:lang w:eastAsia="he-IL"/>
            <w:rPrChange w:id="941" w:author="הילית אראל שכטר" w:date="2020-03-16T19:49:00Z">
              <w:rPr>
                <w:rFonts w:ascii="Times New Roman" w:eastAsia="Times New Roman" w:hAnsi="Times New Roman" w:cs="David"/>
                <w:sz w:val="24"/>
                <w:szCs w:val="24"/>
                <w:rtl/>
                <w:lang w:eastAsia="he-IL"/>
              </w:rPr>
            </w:rPrChange>
          </w:rPr>
          <w:t xml:space="preserve"> </w:t>
        </w:r>
      </w:ins>
      <w:ins w:id="942" w:author="הילית אראל שכטר" w:date="2020-03-16T21:58:00Z">
        <w:r>
          <w:rPr>
            <w:rFonts w:ascii="Times New Roman" w:eastAsia="Times New Roman" w:hAnsi="Times New Roman" w:cs="David" w:hint="cs"/>
            <w:sz w:val="24"/>
            <w:szCs w:val="24"/>
            <w:highlight w:val="yellow"/>
            <w:rtl/>
            <w:lang w:eastAsia="he-IL"/>
          </w:rPr>
          <w:t>ל</w:t>
        </w:r>
      </w:ins>
      <w:ins w:id="943" w:author="הילית אראל שכטר" w:date="2020-03-16T19:33:00Z">
        <w:r w:rsidR="00D061D1" w:rsidRPr="005C0F5B">
          <w:rPr>
            <w:rFonts w:ascii="Times New Roman" w:eastAsia="Times New Roman" w:hAnsi="Times New Roman" w:cs="David" w:hint="eastAsia"/>
            <w:sz w:val="24"/>
            <w:szCs w:val="24"/>
            <w:highlight w:val="yellow"/>
            <w:rtl/>
            <w:lang w:eastAsia="he-IL"/>
            <w:rPrChange w:id="944" w:author="הילית אראל שכטר" w:date="2020-03-16T19:49:00Z">
              <w:rPr>
                <w:rFonts w:ascii="Times New Roman" w:eastAsia="Times New Roman" w:hAnsi="Times New Roman" w:cs="David" w:hint="eastAsia"/>
                <w:sz w:val="24"/>
                <w:szCs w:val="24"/>
                <w:rtl/>
                <w:lang w:eastAsia="he-IL"/>
              </w:rPr>
            </w:rPrChange>
          </w:rPr>
          <w:t>פרט</w:t>
        </w:r>
        <w:r w:rsidR="00D061D1" w:rsidRPr="005C0F5B">
          <w:rPr>
            <w:rFonts w:ascii="Times New Roman" w:eastAsia="Times New Roman" w:hAnsi="Times New Roman" w:cs="David"/>
            <w:sz w:val="24"/>
            <w:szCs w:val="24"/>
            <w:highlight w:val="yellow"/>
            <w:rtl/>
            <w:lang w:eastAsia="he-IL"/>
            <w:rPrChange w:id="945" w:author="הילית אראל שכטר" w:date="2020-03-16T19:49:00Z">
              <w:rPr>
                <w:rFonts w:ascii="Times New Roman" w:eastAsia="Times New Roman" w:hAnsi="Times New Roman" w:cs="David"/>
                <w:sz w:val="24"/>
                <w:szCs w:val="24"/>
                <w:rtl/>
                <w:lang w:eastAsia="he-IL"/>
              </w:rPr>
            </w:rPrChange>
          </w:rPr>
          <w:t xml:space="preserve"> </w:t>
        </w:r>
      </w:ins>
      <w:r w:rsidR="00CB15CF">
        <w:rPr>
          <w:rFonts w:ascii="Times New Roman" w:eastAsia="Times New Roman" w:hAnsi="Times New Roman" w:cs="David" w:hint="cs"/>
          <w:sz w:val="24"/>
          <w:szCs w:val="24"/>
          <w:highlight w:val="yellow"/>
          <w:rtl/>
          <w:lang w:eastAsia="he-IL"/>
        </w:rPr>
        <w:t xml:space="preserve">בחלק זה את </w:t>
      </w:r>
      <w:ins w:id="946" w:author="הילית אראל שכטר" w:date="2020-03-16T19:33:00Z">
        <w:r w:rsidR="00D061D1" w:rsidRPr="005C0F5B">
          <w:rPr>
            <w:rFonts w:ascii="Times New Roman" w:eastAsia="Times New Roman" w:hAnsi="Times New Roman" w:cs="David" w:hint="eastAsia"/>
            <w:sz w:val="24"/>
            <w:szCs w:val="24"/>
            <w:highlight w:val="yellow"/>
            <w:rtl/>
            <w:lang w:eastAsia="he-IL"/>
            <w:rPrChange w:id="947" w:author="הילית אראל שכטר" w:date="2020-03-16T19:49:00Z">
              <w:rPr>
                <w:rFonts w:ascii="Times New Roman" w:eastAsia="Times New Roman" w:hAnsi="Times New Roman" w:cs="David" w:hint="eastAsia"/>
                <w:sz w:val="24"/>
                <w:szCs w:val="24"/>
                <w:rtl/>
                <w:lang w:eastAsia="he-IL"/>
              </w:rPr>
            </w:rPrChange>
          </w:rPr>
          <w:t>תמצית</w:t>
        </w:r>
        <w:r w:rsidR="00D061D1" w:rsidRPr="005C0F5B">
          <w:rPr>
            <w:rFonts w:ascii="Times New Roman" w:eastAsia="Times New Roman" w:hAnsi="Times New Roman" w:cs="David"/>
            <w:sz w:val="24"/>
            <w:szCs w:val="24"/>
            <w:highlight w:val="yellow"/>
            <w:rtl/>
            <w:lang w:eastAsia="he-IL"/>
            <w:rPrChange w:id="948"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949" w:author="הילית אראל שכטר" w:date="2020-03-16T19:49:00Z">
              <w:rPr>
                <w:rFonts w:ascii="Times New Roman" w:eastAsia="Times New Roman" w:hAnsi="Times New Roman" w:cs="David" w:hint="eastAsia"/>
                <w:sz w:val="24"/>
                <w:szCs w:val="24"/>
                <w:rtl/>
                <w:lang w:eastAsia="he-IL"/>
              </w:rPr>
            </w:rPrChange>
          </w:rPr>
          <w:t>המסקנות</w:t>
        </w:r>
        <w:r w:rsidR="00D061D1" w:rsidRPr="005C0F5B">
          <w:rPr>
            <w:rFonts w:ascii="Times New Roman" w:eastAsia="Times New Roman" w:hAnsi="Times New Roman" w:cs="David"/>
            <w:sz w:val="24"/>
            <w:szCs w:val="24"/>
            <w:highlight w:val="yellow"/>
            <w:rtl/>
            <w:lang w:eastAsia="he-IL"/>
            <w:rPrChange w:id="950"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951" w:author="הילית אראל שכטר" w:date="2020-03-16T19:49:00Z">
              <w:rPr>
                <w:rFonts w:ascii="Times New Roman" w:eastAsia="Times New Roman" w:hAnsi="Times New Roman" w:cs="David" w:hint="eastAsia"/>
                <w:sz w:val="24"/>
                <w:szCs w:val="24"/>
                <w:rtl/>
                <w:lang w:eastAsia="he-IL"/>
              </w:rPr>
            </w:rPrChange>
          </w:rPr>
          <w:t>בשפה</w:t>
        </w:r>
        <w:r w:rsidR="00D061D1" w:rsidRPr="005C0F5B">
          <w:rPr>
            <w:rFonts w:ascii="Times New Roman" w:eastAsia="Times New Roman" w:hAnsi="Times New Roman" w:cs="David"/>
            <w:sz w:val="24"/>
            <w:szCs w:val="24"/>
            <w:highlight w:val="yellow"/>
            <w:rtl/>
            <w:lang w:eastAsia="he-IL"/>
            <w:rPrChange w:id="952"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953" w:author="הילית אראל שכטר" w:date="2020-03-16T19:49:00Z">
              <w:rPr>
                <w:rFonts w:ascii="Times New Roman" w:eastAsia="Times New Roman" w:hAnsi="Times New Roman" w:cs="David" w:hint="eastAsia"/>
                <w:sz w:val="24"/>
                <w:szCs w:val="24"/>
                <w:rtl/>
                <w:lang w:eastAsia="he-IL"/>
              </w:rPr>
            </w:rPrChange>
          </w:rPr>
          <w:t>פשוטה</w:t>
        </w:r>
        <w:r w:rsidR="00D061D1" w:rsidRPr="005C0F5B">
          <w:rPr>
            <w:rFonts w:ascii="Times New Roman" w:eastAsia="Times New Roman" w:hAnsi="Times New Roman" w:cs="David"/>
            <w:sz w:val="24"/>
            <w:szCs w:val="24"/>
            <w:highlight w:val="yellow"/>
            <w:rtl/>
            <w:lang w:eastAsia="he-IL"/>
            <w:rPrChange w:id="954"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955" w:author="הילית אראל שכטר" w:date="2020-03-16T19:49:00Z">
              <w:rPr>
                <w:rFonts w:ascii="Times New Roman" w:eastAsia="Times New Roman" w:hAnsi="Times New Roman" w:cs="David" w:hint="eastAsia"/>
                <w:sz w:val="24"/>
                <w:szCs w:val="24"/>
                <w:rtl/>
                <w:lang w:eastAsia="he-IL"/>
              </w:rPr>
            </w:rPrChange>
          </w:rPr>
          <w:t>ולא</w:t>
        </w:r>
        <w:r w:rsidR="00D061D1" w:rsidRPr="005C0F5B">
          <w:rPr>
            <w:rFonts w:ascii="Times New Roman" w:eastAsia="Times New Roman" w:hAnsi="Times New Roman" w:cs="David"/>
            <w:sz w:val="24"/>
            <w:szCs w:val="24"/>
            <w:highlight w:val="yellow"/>
            <w:rtl/>
            <w:lang w:eastAsia="he-IL"/>
            <w:rPrChange w:id="956" w:author="הילית אראל שכטר" w:date="2020-03-16T19:49:00Z">
              <w:rPr>
                <w:rFonts w:ascii="Times New Roman" w:eastAsia="Times New Roman" w:hAnsi="Times New Roman" w:cs="David"/>
                <w:sz w:val="24"/>
                <w:szCs w:val="24"/>
                <w:rtl/>
                <w:lang w:eastAsia="he-IL"/>
              </w:rPr>
            </w:rPrChange>
          </w:rPr>
          <w:t xml:space="preserve"> </w:t>
        </w:r>
        <w:r w:rsidR="00D061D1" w:rsidRPr="005C0F5B">
          <w:rPr>
            <w:rFonts w:ascii="Times New Roman" w:eastAsia="Times New Roman" w:hAnsi="Times New Roman" w:cs="David" w:hint="eastAsia"/>
            <w:sz w:val="24"/>
            <w:szCs w:val="24"/>
            <w:highlight w:val="yellow"/>
            <w:rtl/>
            <w:lang w:eastAsia="he-IL"/>
            <w:rPrChange w:id="957" w:author="הילית אראל שכטר" w:date="2020-03-16T19:49:00Z">
              <w:rPr>
                <w:rFonts w:ascii="Times New Roman" w:eastAsia="Times New Roman" w:hAnsi="Times New Roman" w:cs="David" w:hint="eastAsia"/>
                <w:sz w:val="24"/>
                <w:szCs w:val="24"/>
                <w:rtl/>
                <w:lang w:eastAsia="he-IL"/>
              </w:rPr>
            </w:rPrChange>
          </w:rPr>
          <w:t>טכנית</w:t>
        </w:r>
      </w:ins>
      <w:ins w:id="958" w:author="הילית אראל שכטר" w:date="2020-03-16T19:48:00Z">
        <w:r w:rsidR="005C0F5B" w:rsidRPr="005C0F5B">
          <w:rPr>
            <w:rFonts w:ascii="Times New Roman" w:eastAsia="Times New Roman" w:hAnsi="Times New Roman" w:cs="David"/>
            <w:sz w:val="24"/>
            <w:szCs w:val="24"/>
            <w:highlight w:val="yellow"/>
            <w:rtl/>
            <w:lang w:eastAsia="he-IL"/>
            <w:rPrChange w:id="959" w:author="הילית אראל שכטר" w:date="2020-03-16T19:49:00Z">
              <w:rPr>
                <w:rFonts w:ascii="Times New Roman" w:eastAsia="Times New Roman" w:hAnsi="Times New Roman" w:cs="David"/>
                <w:sz w:val="24"/>
                <w:szCs w:val="24"/>
                <w:rtl/>
                <w:lang w:eastAsia="he-IL"/>
              </w:rPr>
            </w:rPrChange>
          </w:rPr>
          <w:t xml:space="preserve"> – העתקתי מסוף חווה"ד את הפסק</w:t>
        </w:r>
      </w:ins>
      <w:ins w:id="960" w:author="הילית אראל שכטר" w:date="2020-03-16T19:49:00Z">
        <w:r w:rsidR="005C0F5B" w:rsidRPr="005C0F5B">
          <w:rPr>
            <w:rFonts w:ascii="Times New Roman" w:eastAsia="Times New Roman" w:hAnsi="Times New Roman" w:cs="David" w:hint="eastAsia"/>
            <w:sz w:val="24"/>
            <w:szCs w:val="24"/>
            <w:highlight w:val="yellow"/>
            <w:rtl/>
            <w:lang w:eastAsia="he-IL"/>
            <w:rPrChange w:id="961" w:author="הילית אראל שכטר" w:date="2020-03-16T19:49:00Z">
              <w:rPr>
                <w:rFonts w:ascii="Times New Roman" w:eastAsia="Times New Roman" w:hAnsi="Times New Roman" w:cs="David" w:hint="eastAsia"/>
                <w:sz w:val="24"/>
                <w:szCs w:val="24"/>
                <w:rtl/>
                <w:lang w:eastAsia="he-IL"/>
              </w:rPr>
            </w:rPrChange>
          </w:rPr>
          <w:t>אות</w:t>
        </w:r>
        <w:r w:rsidR="005C0F5B" w:rsidRPr="005C0F5B">
          <w:rPr>
            <w:rFonts w:ascii="Times New Roman" w:eastAsia="Times New Roman" w:hAnsi="Times New Roman" w:cs="David"/>
            <w:sz w:val="24"/>
            <w:szCs w:val="24"/>
            <w:highlight w:val="yellow"/>
            <w:rtl/>
            <w:lang w:eastAsia="he-IL"/>
            <w:rPrChange w:id="962"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963" w:author="הילית אראל שכטר" w:date="2020-03-16T19:49:00Z">
              <w:rPr>
                <w:rFonts w:ascii="Times New Roman" w:eastAsia="Times New Roman" w:hAnsi="Times New Roman" w:cs="David" w:hint="eastAsia"/>
                <w:sz w:val="24"/>
                <w:szCs w:val="24"/>
                <w:rtl/>
                <w:lang w:eastAsia="he-IL"/>
              </w:rPr>
            </w:rPrChange>
          </w:rPr>
          <w:t>הרלוונטיות</w:t>
        </w:r>
        <w:r w:rsidR="005C0F5B" w:rsidRPr="005C0F5B">
          <w:rPr>
            <w:rFonts w:ascii="Times New Roman" w:eastAsia="Times New Roman" w:hAnsi="Times New Roman" w:cs="David"/>
            <w:sz w:val="24"/>
            <w:szCs w:val="24"/>
            <w:highlight w:val="yellow"/>
            <w:rtl/>
            <w:lang w:eastAsia="he-IL"/>
            <w:rPrChange w:id="964"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965" w:author="הילית אראל שכטר" w:date="2020-03-16T19:49:00Z">
              <w:rPr>
                <w:rFonts w:ascii="Times New Roman" w:eastAsia="Times New Roman" w:hAnsi="Times New Roman" w:cs="David" w:hint="eastAsia"/>
                <w:sz w:val="24"/>
                <w:szCs w:val="24"/>
                <w:rtl/>
                <w:lang w:eastAsia="he-IL"/>
              </w:rPr>
            </w:rPrChange>
          </w:rPr>
          <w:t>אך</w:t>
        </w:r>
        <w:r w:rsidR="005C0F5B" w:rsidRPr="005C0F5B">
          <w:rPr>
            <w:rFonts w:ascii="Times New Roman" w:eastAsia="Times New Roman" w:hAnsi="Times New Roman" w:cs="David"/>
            <w:sz w:val="24"/>
            <w:szCs w:val="24"/>
            <w:highlight w:val="yellow"/>
            <w:rtl/>
            <w:lang w:eastAsia="he-IL"/>
            <w:rPrChange w:id="966"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967" w:author="הילית אראל שכטר" w:date="2020-03-16T19:49:00Z">
              <w:rPr>
                <w:rFonts w:ascii="Times New Roman" w:eastAsia="Times New Roman" w:hAnsi="Times New Roman" w:cs="David" w:hint="eastAsia"/>
                <w:sz w:val="24"/>
                <w:szCs w:val="24"/>
                <w:rtl/>
                <w:lang w:eastAsia="he-IL"/>
              </w:rPr>
            </w:rPrChange>
          </w:rPr>
          <w:t>יש</w:t>
        </w:r>
        <w:r w:rsidR="005C0F5B" w:rsidRPr="005C0F5B">
          <w:rPr>
            <w:rFonts w:ascii="Times New Roman" w:eastAsia="Times New Roman" w:hAnsi="Times New Roman" w:cs="David"/>
            <w:sz w:val="24"/>
            <w:szCs w:val="24"/>
            <w:highlight w:val="yellow"/>
            <w:rtl/>
            <w:lang w:eastAsia="he-IL"/>
            <w:rPrChange w:id="968"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969" w:author="הילית אראל שכטר" w:date="2020-03-16T19:49:00Z">
              <w:rPr>
                <w:rFonts w:ascii="Times New Roman" w:eastAsia="Times New Roman" w:hAnsi="Times New Roman" w:cs="David" w:hint="eastAsia"/>
                <w:sz w:val="24"/>
                <w:szCs w:val="24"/>
                <w:rtl/>
                <w:lang w:eastAsia="he-IL"/>
              </w:rPr>
            </w:rPrChange>
          </w:rPr>
          <w:t>לעבות</w:t>
        </w:r>
        <w:r w:rsidR="005C0F5B" w:rsidRPr="005C0F5B">
          <w:rPr>
            <w:rFonts w:ascii="Times New Roman" w:eastAsia="Times New Roman" w:hAnsi="Times New Roman" w:cs="David"/>
            <w:sz w:val="24"/>
            <w:szCs w:val="24"/>
            <w:highlight w:val="yellow"/>
            <w:rtl/>
            <w:lang w:eastAsia="he-IL"/>
            <w:rPrChange w:id="970" w:author="הילית אראל שכטר" w:date="2020-03-16T19:49:00Z">
              <w:rPr>
                <w:rFonts w:ascii="Times New Roman" w:eastAsia="Times New Roman" w:hAnsi="Times New Roman" w:cs="David"/>
                <w:sz w:val="24"/>
                <w:szCs w:val="24"/>
                <w:rtl/>
                <w:lang w:eastAsia="he-IL"/>
              </w:rPr>
            </w:rPrChange>
          </w:rPr>
          <w:t xml:space="preserve"> </w:t>
        </w:r>
        <w:r w:rsidR="005C0F5B" w:rsidRPr="005C0F5B">
          <w:rPr>
            <w:rFonts w:ascii="Times New Roman" w:eastAsia="Times New Roman" w:hAnsi="Times New Roman" w:cs="David" w:hint="eastAsia"/>
            <w:sz w:val="24"/>
            <w:szCs w:val="24"/>
            <w:highlight w:val="yellow"/>
            <w:rtl/>
            <w:lang w:eastAsia="he-IL"/>
            <w:rPrChange w:id="971" w:author="הילית אראל שכטר" w:date="2020-03-16T19:49:00Z">
              <w:rPr>
                <w:rFonts w:ascii="Times New Roman" w:eastAsia="Times New Roman" w:hAnsi="Times New Roman" w:cs="David" w:hint="eastAsia"/>
                <w:sz w:val="24"/>
                <w:szCs w:val="24"/>
                <w:rtl/>
                <w:lang w:eastAsia="he-IL"/>
              </w:rPr>
            </w:rPrChange>
          </w:rPr>
          <w:t>אותן</w:t>
        </w:r>
      </w:ins>
      <w:ins w:id="972" w:author="הילית אראל שכטר" w:date="2020-03-16T20:23:00Z">
        <w:r w:rsidR="001306F3">
          <w:rPr>
            <w:rFonts w:ascii="Times New Roman" w:eastAsia="Times New Roman" w:hAnsi="Times New Roman" w:cs="David" w:hint="cs"/>
            <w:sz w:val="24"/>
            <w:szCs w:val="24"/>
            <w:highlight w:val="yellow"/>
            <w:rtl/>
            <w:lang w:eastAsia="he-IL"/>
          </w:rPr>
          <w:t xml:space="preserve"> באופן משמעותי. </w:t>
        </w:r>
      </w:ins>
      <w:ins w:id="973" w:author="הילית אראל שכטר" w:date="2020-03-16T20:24:00Z">
        <w:r w:rsidR="001306F3">
          <w:rPr>
            <w:rFonts w:ascii="Times New Roman" w:eastAsia="Times New Roman" w:hAnsi="Times New Roman" w:cs="David" w:hint="cs"/>
            <w:sz w:val="24"/>
            <w:szCs w:val="24"/>
            <w:highlight w:val="yellow"/>
            <w:rtl/>
            <w:lang w:eastAsia="he-IL"/>
          </w:rPr>
          <w:t xml:space="preserve">זהו הפרק חשוב </w:t>
        </w:r>
      </w:ins>
      <w:ins w:id="974" w:author="הילית אראל שכטר" w:date="2020-03-16T21:58:00Z">
        <w:r>
          <w:rPr>
            <w:rFonts w:ascii="Times New Roman" w:eastAsia="Times New Roman" w:hAnsi="Times New Roman" w:cs="David" w:hint="cs"/>
            <w:sz w:val="24"/>
            <w:szCs w:val="24"/>
            <w:highlight w:val="yellow"/>
            <w:rtl/>
            <w:lang w:eastAsia="he-IL"/>
          </w:rPr>
          <w:t xml:space="preserve">מאוד </w:t>
        </w:r>
      </w:ins>
      <w:ins w:id="975" w:author="הילית אראל שכטר" w:date="2020-03-16T20:24:00Z">
        <w:r w:rsidR="001306F3">
          <w:rPr>
            <w:rFonts w:ascii="Times New Roman" w:eastAsia="Times New Roman" w:hAnsi="Times New Roman" w:cs="David" w:hint="cs"/>
            <w:sz w:val="24"/>
            <w:szCs w:val="24"/>
            <w:highlight w:val="yellow"/>
            <w:rtl/>
            <w:lang w:eastAsia="he-IL"/>
          </w:rPr>
          <w:t xml:space="preserve">בחוות הדעת ולצערי הוא לא מספיק ברור להדיוטות. ראה הערות מטה. </w:t>
        </w:r>
      </w:ins>
    </w:p>
    <w:p w14:paraId="15704D6A" w14:textId="77777777" w:rsidR="000638D1" w:rsidRDefault="005C0F5B" w:rsidP="005C0F5B">
      <w:pPr>
        <w:numPr>
          <w:ilvl w:val="0"/>
          <w:numId w:val="24"/>
        </w:numPr>
        <w:autoSpaceDE w:val="0"/>
        <w:autoSpaceDN w:val="0"/>
        <w:bidi/>
        <w:spacing w:before="120" w:after="120" w:line="360" w:lineRule="auto"/>
        <w:jc w:val="both"/>
        <w:rPr>
          <w:ins w:id="976" w:author="הילית אראל שכטר" w:date="2020-03-16T19:55:00Z"/>
          <w:rFonts w:ascii="Times New Roman" w:eastAsia="Times New Roman" w:hAnsi="Times New Roman" w:cs="David"/>
          <w:sz w:val="24"/>
          <w:szCs w:val="24"/>
          <w:lang w:eastAsia="he-IL"/>
        </w:rPr>
      </w:pPr>
      <w:del w:id="977" w:author="הילית אראל שכטר" w:date="2020-03-16T19:49:00Z">
        <w:r w:rsidRPr="005C0F5B" w:rsidDel="005C0F5B">
          <w:rPr>
            <w:rFonts w:ascii="Times New Roman" w:eastAsia="Times New Roman" w:hAnsi="Times New Roman" w:cs="David"/>
            <w:sz w:val="24"/>
            <w:szCs w:val="24"/>
            <w:rtl/>
            <w:lang w:eastAsia="he-IL"/>
          </w:rPr>
          <w:delText xml:space="preserve">המכשירים </w:delText>
        </w:r>
      </w:del>
      <w:ins w:id="978" w:author="הילית אראל שכטר" w:date="2020-03-16T19:49:00Z">
        <w:r>
          <w:rPr>
            <w:rFonts w:ascii="Times New Roman" w:eastAsia="Times New Roman" w:hAnsi="Times New Roman" w:cs="David" w:hint="cs"/>
            <w:sz w:val="24"/>
            <w:szCs w:val="24"/>
            <w:rtl/>
            <w:lang w:eastAsia="he-IL"/>
          </w:rPr>
          <w:t xml:space="preserve">המצלמות </w:t>
        </w:r>
        <w:r w:rsidRPr="005C0F5B">
          <w:rPr>
            <w:rFonts w:ascii="Times New Roman" w:eastAsia="Times New Roman" w:hAnsi="Times New Roman" w:cs="David"/>
            <w:sz w:val="24"/>
            <w:szCs w:val="24"/>
            <w:rtl/>
            <w:lang w:eastAsia="he-IL"/>
          </w:rPr>
          <w:t xml:space="preserve"> </w:t>
        </w:r>
      </w:ins>
      <w:del w:id="979" w:author="הילית אראל שכטר" w:date="2020-03-16T19:49:00Z">
        <w:r w:rsidRPr="005C0F5B" w:rsidDel="005C0F5B">
          <w:rPr>
            <w:rFonts w:ascii="Times New Roman" w:eastAsia="Times New Roman" w:hAnsi="Times New Roman" w:cs="David"/>
            <w:sz w:val="24"/>
            <w:szCs w:val="24"/>
            <w:lang w:eastAsia="he-IL"/>
          </w:rPr>
          <w:delText>Hipcam Indoor Pro (HIP)</w:delText>
        </w:r>
        <w:r w:rsidRPr="005C0F5B" w:rsidDel="005C0F5B">
          <w:rPr>
            <w:rFonts w:ascii="Times New Roman" w:eastAsia="Times New Roman" w:hAnsi="Times New Roman" w:cs="David"/>
            <w:sz w:val="24"/>
            <w:szCs w:val="24"/>
            <w:rtl/>
            <w:lang w:eastAsia="he-IL"/>
          </w:rPr>
          <w:delText xml:space="preserve"> ו </w:delText>
        </w:r>
        <w:r w:rsidRPr="005C0F5B" w:rsidDel="005C0F5B">
          <w:rPr>
            <w:rFonts w:ascii="Times New Roman" w:eastAsia="Times New Roman" w:hAnsi="Times New Roman" w:cs="David"/>
            <w:sz w:val="24"/>
            <w:szCs w:val="24"/>
            <w:lang w:eastAsia="he-IL"/>
          </w:rPr>
          <w:delText>(HD)  Hipcam Doorbell</w:delText>
        </w:r>
      </w:del>
      <w:r w:rsidRPr="005C0F5B">
        <w:rPr>
          <w:rFonts w:ascii="Times New Roman" w:eastAsia="Times New Roman" w:hAnsi="Times New Roman" w:cs="David"/>
          <w:sz w:val="24"/>
          <w:szCs w:val="24"/>
          <w:rtl/>
          <w:lang w:eastAsia="he-IL"/>
        </w:rPr>
        <w:t xml:space="preserve">נועדו לשימוש ביתי או משרדי על ידי חיבור לרשת אינטרנט אלחוטית מקומית </w:t>
      </w:r>
      <w:del w:id="980" w:author="הילית אראל שכטר" w:date="2020-03-16T19:54:00Z">
        <w:r w:rsidRPr="005C0F5B" w:rsidDel="000638D1">
          <w:rPr>
            <w:rFonts w:ascii="Times New Roman" w:eastAsia="Times New Roman" w:hAnsi="Times New Roman" w:cs="David"/>
            <w:sz w:val="24"/>
            <w:szCs w:val="24"/>
            <w:rtl/>
            <w:lang w:eastAsia="he-IL"/>
          </w:rPr>
          <w:delText xml:space="preserve">(0002, 0074, 0077).  </w:delText>
        </w:r>
      </w:del>
      <w:ins w:id="981" w:author="הילית אראל שכטר" w:date="2020-03-16T19:54:00Z">
        <w:r w:rsidR="000638D1">
          <w:rPr>
            <w:rFonts w:ascii="Times New Roman" w:eastAsia="Times New Roman" w:hAnsi="Times New Roman" w:cs="David" w:hint="cs"/>
            <w:sz w:val="24"/>
            <w:szCs w:val="24"/>
            <w:rtl/>
            <w:lang w:eastAsia="he-IL"/>
          </w:rPr>
          <w:t xml:space="preserve">מסמכי הפטנט </w:t>
        </w:r>
      </w:ins>
      <w:ins w:id="982" w:author="הילית אראל שכטר" w:date="2020-03-16T19:55:00Z">
        <w:r w:rsidR="000638D1">
          <w:rPr>
            <w:rFonts w:ascii="Times New Roman" w:eastAsia="Times New Roman" w:hAnsi="Times New Roman" w:cs="David" w:hint="cs"/>
            <w:sz w:val="24"/>
            <w:szCs w:val="24"/>
            <w:rtl/>
            <w:lang w:eastAsia="he-IL"/>
          </w:rPr>
          <w:t xml:space="preserve">מפרטים את הפונקציות השונות שהמצלמות אמורות לבצע. </w:t>
        </w:r>
      </w:ins>
    </w:p>
    <w:p w14:paraId="2812B683" w14:textId="71FB2E31" w:rsidR="003250DC" w:rsidRDefault="005C0F5B" w:rsidP="00D50621">
      <w:pPr>
        <w:numPr>
          <w:ilvl w:val="0"/>
          <w:numId w:val="24"/>
        </w:numPr>
        <w:autoSpaceDE w:val="0"/>
        <w:autoSpaceDN w:val="0"/>
        <w:bidi/>
        <w:spacing w:before="120" w:after="120" w:line="360" w:lineRule="auto"/>
        <w:jc w:val="both"/>
        <w:rPr>
          <w:ins w:id="983" w:author="הילית אראל שכטר" w:date="2020-03-16T20:38:00Z"/>
          <w:rFonts w:ascii="Times New Roman" w:eastAsia="Times New Roman" w:hAnsi="Times New Roman" w:cs="David"/>
          <w:sz w:val="24"/>
          <w:szCs w:val="24"/>
          <w:lang w:eastAsia="he-IL"/>
        </w:rPr>
        <w:pPrChange w:id="984" w:author="Amos Baranes" w:date="2020-03-17T08:22:00Z">
          <w:pPr>
            <w:numPr>
              <w:numId w:val="24"/>
            </w:numPr>
            <w:autoSpaceDE w:val="0"/>
            <w:autoSpaceDN w:val="0"/>
            <w:bidi/>
            <w:spacing w:before="120" w:after="120" w:line="360" w:lineRule="auto"/>
            <w:ind w:left="360" w:hanging="360"/>
            <w:jc w:val="both"/>
          </w:pPr>
        </w:pPrChange>
      </w:pPr>
      <w:del w:id="985" w:author="הילית אראל שכטר" w:date="2020-03-16T19:55:00Z">
        <w:r w:rsidRPr="005C0F5B" w:rsidDel="000638D1">
          <w:rPr>
            <w:rFonts w:ascii="Times New Roman" w:eastAsia="Times New Roman" w:hAnsi="Times New Roman" w:cs="David"/>
            <w:sz w:val="24"/>
            <w:szCs w:val="24"/>
            <w:rtl/>
            <w:lang w:eastAsia="he-IL"/>
          </w:rPr>
          <w:delText xml:space="preserve">מסמך </w:delText>
        </w:r>
        <w:r w:rsidRPr="005C0F5B" w:rsidDel="000638D1">
          <w:rPr>
            <w:rFonts w:ascii="Times New Roman" w:eastAsia="Times New Roman" w:hAnsi="Times New Roman" w:cs="David"/>
            <w:sz w:val="24"/>
            <w:szCs w:val="24"/>
            <w:lang w:eastAsia="he-IL"/>
          </w:rPr>
          <w:delText>Pub. No.: US 2018 / 0007331 A1</w:delText>
        </w:r>
        <w:r w:rsidRPr="005C0F5B" w:rsidDel="000638D1">
          <w:rPr>
            <w:rFonts w:ascii="Times New Roman" w:eastAsia="Times New Roman" w:hAnsi="Times New Roman" w:cs="David"/>
            <w:sz w:val="24"/>
            <w:szCs w:val="24"/>
            <w:rtl/>
            <w:lang w:eastAsia="he-IL"/>
          </w:rPr>
          <w:delText xml:space="preserve">. מפרט את הפונקציות שמכשירי ה </w:delText>
        </w:r>
        <w:r w:rsidRPr="005C0F5B" w:rsidDel="000638D1">
          <w:rPr>
            <w:rFonts w:ascii="Times New Roman" w:eastAsia="Times New Roman" w:hAnsi="Times New Roman" w:cs="David"/>
            <w:sz w:val="24"/>
            <w:szCs w:val="24"/>
            <w:lang w:eastAsia="he-IL"/>
          </w:rPr>
          <w:delText>HIP</w:delText>
        </w:r>
        <w:r w:rsidRPr="005C0F5B" w:rsidDel="000638D1">
          <w:rPr>
            <w:rFonts w:ascii="Times New Roman" w:eastAsia="Times New Roman" w:hAnsi="Times New Roman" w:cs="David"/>
            <w:sz w:val="24"/>
            <w:szCs w:val="24"/>
            <w:rtl/>
            <w:lang w:eastAsia="he-IL"/>
          </w:rPr>
          <w:delText xml:space="preserve"> ו </w:delText>
        </w:r>
        <w:r w:rsidRPr="005C0F5B" w:rsidDel="000638D1">
          <w:rPr>
            <w:rFonts w:ascii="Times New Roman" w:eastAsia="Times New Roman" w:hAnsi="Times New Roman" w:cs="David"/>
            <w:sz w:val="24"/>
            <w:szCs w:val="24"/>
            <w:lang w:eastAsia="he-IL"/>
          </w:rPr>
          <w:delText>HD</w:delText>
        </w:r>
        <w:r w:rsidRPr="005C0F5B" w:rsidDel="000638D1">
          <w:rPr>
            <w:rFonts w:ascii="Times New Roman" w:eastAsia="Times New Roman" w:hAnsi="Times New Roman" w:cs="David"/>
            <w:sz w:val="24"/>
            <w:szCs w:val="24"/>
            <w:rtl/>
            <w:lang w:eastAsia="he-IL"/>
          </w:rPr>
          <w:delText xml:space="preserve"> אמורים לבצע.  </w:delText>
        </w:r>
      </w:del>
      <w:r w:rsidRPr="005C0F5B">
        <w:rPr>
          <w:rFonts w:ascii="Times New Roman" w:eastAsia="Times New Roman" w:hAnsi="Times New Roman" w:cs="David"/>
          <w:sz w:val="24"/>
          <w:szCs w:val="24"/>
          <w:rtl/>
          <w:lang w:eastAsia="he-IL"/>
        </w:rPr>
        <w:t>כפי ש</w:t>
      </w:r>
      <w:ins w:id="986" w:author="הילית אראל שכטר" w:date="2020-03-16T19:55:00Z">
        <w:r w:rsidR="000638D1">
          <w:rPr>
            <w:rFonts w:ascii="Times New Roman" w:eastAsia="Times New Roman" w:hAnsi="Times New Roman" w:cs="David" w:hint="cs"/>
            <w:sz w:val="24"/>
            <w:szCs w:val="24"/>
            <w:rtl/>
            <w:lang w:eastAsia="he-IL"/>
          </w:rPr>
          <w:t xml:space="preserve">יפורט להלן, </w:t>
        </w:r>
      </w:ins>
      <w:del w:id="987" w:author="הילית אראל שכטר" w:date="2020-03-16T19:55:00Z">
        <w:r w:rsidRPr="005C0F5B" w:rsidDel="000638D1">
          <w:rPr>
            <w:rFonts w:ascii="Times New Roman" w:eastAsia="Times New Roman" w:hAnsi="Times New Roman" w:cs="David"/>
            <w:sz w:val="24"/>
            <w:szCs w:val="24"/>
            <w:rtl/>
            <w:lang w:eastAsia="he-IL"/>
          </w:rPr>
          <w:delText>מפורט בסעיף 5,</w:delText>
        </w:r>
      </w:del>
      <w:r w:rsidRPr="005C0F5B">
        <w:rPr>
          <w:rFonts w:ascii="Times New Roman" w:eastAsia="Times New Roman" w:hAnsi="Times New Roman" w:cs="David"/>
          <w:sz w:val="24"/>
          <w:szCs w:val="24"/>
          <w:rtl/>
          <w:lang w:eastAsia="he-IL"/>
        </w:rPr>
        <w:t>ערכנו מספר רב של בדיקות בסביבה ביתית של חדר בגודל</w:t>
      </w:r>
      <w:ins w:id="988" w:author="Amos Baranes" w:date="2020-03-17T08:22:00Z">
        <w:r w:rsidR="00D50621">
          <w:rPr>
            <w:rFonts w:ascii="Times New Roman" w:eastAsia="Times New Roman" w:hAnsi="Times New Roman" w:cs="David" w:hint="cs"/>
            <w:sz w:val="24"/>
            <w:szCs w:val="24"/>
            <w:rtl/>
            <w:lang w:eastAsia="he-IL"/>
          </w:rPr>
          <w:t xml:space="preserve"> 6.28 </w:t>
        </w:r>
        <w:r w:rsidR="00D50621">
          <w:rPr>
            <w:rFonts w:ascii="Times New Roman" w:eastAsia="Times New Roman" w:hAnsi="Times New Roman" w:cs="David" w:hint="cs"/>
            <w:sz w:val="24"/>
            <w:szCs w:val="24"/>
            <w:lang w:eastAsia="he-IL"/>
          </w:rPr>
          <w:t>X</w:t>
        </w:r>
        <w:r w:rsidR="00D50621">
          <w:rPr>
            <w:rFonts w:ascii="Times New Roman" w:eastAsia="Times New Roman" w:hAnsi="Times New Roman" w:cs="David" w:hint="cs"/>
            <w:sz w:val="24"/>
            <w:szCs w:val="24"/>
            <w:rtl/>
            <w:lang w:eastAsia="he-IL"/>
          </w:rPr>
          <w:t xml:space="preserve"> 4.00</w:t>
        </w:r>
      </w:ins>
      <w:r w:rsidRPr="005C0F5B">
        <w:rPr>
          <w:rFonts w:ascii="Times New Roman" w:eastAsia="Times New Roman" w:hAnsi="Times New Roman" w:cs="David"/>
          <w:sz w:val="24"/>
          <w:szCs w:val="24"/>
          <w:rtl/>
          <w:lang w:eastAsia="he-IL"/>
        </w:rPr>
        <w:t xml:space="preserve"> </w:t>
      </w:r>
      <w:del w:id="989" w:author="Amos Baranes" w:date="2020-03-17T08:22:00Z">
        <w:r w:rsidRPr="000638D1" w:rsidDel="00D50621">
          <w:rPr>
            <w:rFonts w:ascii="Times New Roman" w:eastAsia="Times New Roman" w:hAnsi="Times New Roman" w:cs="David"/>
            <w:sz w:val="24"/>
            <w:szCs w:val="24"/>
            <w:highlight w:val="yellow"/>
            <w:rtl/>
            <w:lang w:eastAsia="he-IL"/>
            <w:rPrChange w:id="990" w:author="הילית אראל שכטר" w:date="2020-03-16T19:55:00Z">
              <w:rPr>
                <w:rFonts w:ascii="Times New Roman" w:eastAsia="Times New Roman" w:hAnsi="Times New Roman" w:cs="David"/>
                <w:sz w:val="24"/>
                <w:szCs w:val="24"/>
                <w:rtl/>
                <w:lang w:eastAsia="he-IL"/>
              </w:rPr>
            </w:rPrChange>
          </w:rPr>
          <w:delText>4.00</w:delText>
        </w:r>
        <w:r w:rsidRPr="000638D1" w:rsidDel="00D50621">
          <w:rPr>
            <w:rFonts w:ascii="Times New Roman" w:eastAsia="Times New Roman" w:hAnsi="Times New Roman" w:cs="David"/>
            <w:sz w:val="24"/>
            <w:szCs w:val="24"/>
            <w:highlight w:val="yellow"/>
            <w:lang w:eastAsia="he-IL"/>
            <w:rPrChange w:id="991" w:author="הילית אראל שכטר" w:date="2020-03-16T19:55:00Z">
              <w:rPr>
                <w:rFonts w:ascii="Times New Roman" w:eastAsia="Times New Roman" w:hAnsi="Times New Roman" w:cs="David"/>
                <w:sz w:val="24"/>
                <w:szCs w:val="24"/>
                <w:lang w:eastAsia="he-IL"/>
              </w:rPr>
            </w:rPrChange>
          </w:rPr>
          <w:delText>X  6.28</w:delText>
        </w:r>
        <w:r w:rsidRPr="005C0F5B" w:rsidDel="00D50621">
          <w:rPr>
            <w:rFonts w:ascii="Times New Roman" w:eastAsia="Times New Roman" w:hAnsi="Times New Roman" w:cs="David"/>
            <w:sz w:val="24"/>
            <w:szCs w:val="24"/>
            <w:rtl/>
            <w:lang w:eastAsia="he-IL"/>
          </w:rPr>
          <w:delText xml:space="preserve"> </w:delText>
        </w:r>
      </w:del>
      <w:r w:rsidRPr="005C0F5B">
        <w:rPr>
          <w:rFonts w:ascii="Times New Roman" w:eastAsia="Times New Roman" w:hAnsi="Times New Roman" w:cs="David"/>
          <w:sz w:val="24"/>
          <w:szCs w:val="24"/>
          <w:rtl/>
          <w:lang w:eastAsia="he-IL"/>
        </w:rPr>
        <w:t xml:space="preserve">מטרים.  הבדיקות שנערכו על המכשירים </w:t>
      </w:r>
      <w:r w:rsidRPr="005C0F5B">
        <w:rPr>
          <w:rFonts w:ascii="Times New Roman" w:eastAsia="Times New Roman" w:hAnsi="Times New Roman" w:cs="David"/>
          <w:sz w:val="24"/>
          <w:szCs w:val="24"/>
          <w:lang w:eastAsia="he-IL"/>
        </w:rPr>
        <w:t>HIP</w:t>
      </w:r>
      <w:r w:rsidRPr="005C0F5B">
        <w:rPr>
          <w:rFonts w:ascii="Times New Roman" w:eastAsia="Times New Roman" w:hAnsi="Times New Roman" w:cs="David"/>
          <w:sz w:val="24"/>
          <w:szCs w:val="24"/>
          <w:rtl/>
          <w:lang w:eastAsia="he-IL"/>
        </w:rPr>
        <w:t xml:space="preserve"> ו </w:t>
      </w:r>
      <w:r w:rsidRPr="005C0F5B">
        <w:rPr>
          <w:rFonts w:ascii="Times New Roman" w:eastAsia="Times New Roman" w:hAnsi="Times New Roman" w:cs="David"/>
          <w:sz w:val="24"/>
          <w:szCs w:val="24"/>
          <w:lang w:eastAsia="he-IL"/>
        </w:rPr>
        <w:t>HD</w:t>
      </w:r>
      <w:r w:rsidRPr="005C0F5B">
        <w:rPr>
          <w:rFonts w:ascii="Times New Roman" w:eastAsia="Times New Roman" w:hAnsi="Times New Roman" w:cs="David"/>
          <w:sz w:val="24"/>
          <w:szCs w:val="24"/>
          <w:rtl/>
          <w:lang w:eastAsia="he-IL"/>
        </w:rPr>
        <w:t xml:space="preserve"> </w:t>
      </w:r>
      <w:ins w:id="992" w:author="הילית אראל שכטר" w:date="2020-03-16T19:55:00Z">
        <w:r w:rsidR="000638D1" w:rsidRPr="000638D1">
          <w:rPr>
            <w:rFonts w:ascii="Times New Roman" w:eastAsia="Times New Roman" w:hAnsi="Times New Roman" w:cs="David"/>
            <w:sz w:val="24"/>
            <w:szCs w:val="24"/>
            <w:highlight w:val="yellow"/>
            <w:rtl/>
            <w:lang w:eastAsia="he-IL"/>
            <w:rPrChange w:id="993" w:author="הילית אראל שכטר" w:date="2020-03-16T19:56:00Z">
              <w:rPr>
                <w:rFonts w:ascii="Times New Roman" w:eastAsia="Times New Roman" w:hAnsi="Times New Roman" w:cs="David"/>
                <w:sz w:val="24"/>
                <w:szCs w:val="24"/>
                <w:rtl/>
                <w:lang w:eastAsia="he-IL"/>
              </w:rPr>
            </w:rPrChange>
          </w:rPr>
          <w:t xml:space="preserve">(מה </w:t>
        </w:r>
        <w:r w:rsidR="000638D1" w:rsidRPr="000638D1">
          <w:rPr>
            <w:rFonts w:ascii="Times New Roman" w:eastAsia="Times New Roman" w:hAnsi="Times New Roman" w:cs="David" w:hint="eastAsia"/>
            <w:sz w:val="24"/>
            <w:szCs w:val="24"/>
            <w:highlight w:val="yellow"/>
            <w:rtl/>
            <w:lang w:eastAsia="he-IL"/>
            <w:rPrChange w:id="994" w:author="הילית אראל שכטר" w:date="2020-03-16T19:56:00Z">
              <w:rPr>
                <w:rFonts w:ascii="Times New Roman" w:eastAsia="Times New Roman" w:hAnsi="Times New Roman" w:cs="David" w:hint="eastAsia"/>
                <w:sz w:val="24"/>
                <w:szCs w:val="24"/>
                <w:rtl/>
                <w:lang w:eastAsia="he-IL"/>
              </w:rPr>
            </w:rPrChange>
          </w:rPr>
          <w:t>עם</w:t>
        </w:r>
        <w:r w:rsidR="000638D1" w:rsidRPr="000638D1">
          <w:rPr>
            <w:rFonts w:ascii="Times New Roman" w:eastAsia="Times New Roman" w:hAnsi="Times New Roman" w:cs="David"/>
            <w:sz w:val="24"/>
            <w:szCs w:val="24"/>
            <w:highlight w:val="yellow"/>
            <w:rtl/>
            <w:lang w:eastAsia="he-IL"/>
            <w:rPrChange w:id="995" w:author="הילית אראל שכטר" w:date="2020-03-16T19:56:00Z">
              <w:rPr>
                <w:rFonts w:ascii="Times New Roman" w:eastAsia="Times New Roman" w:hAnsi="Times New Roman" w:cs="David"/>
                <w:sz w:val="24"/>
                <w:szCs w:val="24"/>
                <w:rtl/>
                <w:lang w:eastAsia="he-IL"/>
              </w:rPr>
            </w:rPrChange>
          </w:rPr>
          <w:t xml:space="preserve"> </w:t>
        </w:r>
        <w:r w:rsidR="000638D1" w:rsidRPr="000638D1">
          <w:rPr>
            <w:rFonts w:ascii="Times New Roman" w:eastAsia="Times New Roman" w:hAnsi="Times New Roman" w:cs="David" w:hint="eastAsia"/>
            <w:sz w:val="24"/>
            <w:szCs w:val="24"/>
            <w:highlight w:val="yellow"/>
            <w:rtl/>
            <w:lang w:eastAsia="he-IL"/>
            <w:rPrChange w:id="996" w:author="הילית אראל שכטר" w:date="2020-03-16T19:56:00Z">
              <w:rPr>
                <w:rFonts w:ascii="Times New Roman" w:eastAsia="Times New Roman" w:hAnsi="Times New Roman" w:cs="David" w:hint="eastAsia"/>
                <w:sz w:val="24"/>
                <w:szCs w:val="24"/>
                <w:rtl/>
                <w:lang w:eastAsia="he-IL"/>
              </w:rPr>
            </w:rPrChange>
          </w:rPr>
          <w:t>המצלמה</w:t>
        </w:r>
        <w:r w:rsidR="000638D1" w:rsidRPr="000638D1">
          <w:rPr>
            <w:rFonts w:ascii="Times New Roman" w:eastAsia="Times New Roman" w:hAnsi="Times New Roman" w:cs="David"/>
            <w:sz w:val="24"/>
            <w:szCs w:val="24"/>
            <w:highlight w:val="yellow"/>
            <w:rtl/>
            <w:lang w:eastAsia="he-IL"/>
            <w:rPrChange w:id="997" w:author="הילית אראל שכטר" w:date="2020-03-16T19:56:00Z">
              <w:rPr>
                <w:rFonts w:ascii="Times New Roman" w:eastAsia="Times New Roman" w:hAnsi="Times New Roman" w:cs="David"/>
                <w:sz w:val="24"/>
                <w:szCs w:val="24"/>
                <w:rtl/>
                <w:lang w:eastAsia="he-IL"/>
              </w:rPr>
            </w:rPrChange>
          </w:rPr>
          <w:t xml:space="preserve"> </w:t>
        </w:r>
        <w:r w:rsidR="000638D1" w:rsidRPr="000638D1">
          <w:rPr>
            <w:rFonts w:ascii="Times New Roman" w:eastAsia="Times New Roman" w:hAnsi="Times New Roman" w:cs="David" w:hint="eastAsia"/>
            <w:sz w:val="24"/>
            <w:szCs w:val="24"/>
            <w:highlight w:val="yellow"/>
            <w:rtl/>
            <w:lang w:eastAsia="he-IL"/>
            <w:rPrChange w:id="998" w:author="הילית אראל שכטר" w:date="2020-03-16T19:56:00Z">
              <w:rPr>
                <w:rFonts w:ascii="Times New Roman" w:eastAsia="Times New Roman" w:hAnsi="Times New Roman" w:cs="David" w:hint="eastAsia"/>
                <w:sz w:val="24"/>
                <w:szCs w:val="24"/>
                <w:rtl/>
                <w:lang w:eastAsia="he-IL"/>
              </w:rPr>
            </w:rPrChange>
          </w:rPr>
          <w:t>הנוספת</w:t>
        </w:r>
        <w:r w:rsidR="000638D1" w:rsidRPr="000638D1">
          <w:rPr>
            <w:rFonts w:ascii="Times New Roman" w:eastAsia="Times New Roman" w:hAnsi="Times New Roman" w:cs="David"/>
            <w:sz w:val="24"/>
            <w:szCs w:val="24"/>
            <w:highlight w:val="yellow"/>
            <w:rtl/>
            <w:lang w:eastAsia="he-IL"/>
            <w:rPrChange w:id="999" w:author="הילית אראל שכטר" w:date="2020-03-16T19:56:00Z">
              <w:rPr>
                <w:rFonts w:ascii="Times New Roman" w:eastAsia="Times New Roman" w:hAnsi="Times New Roman" w:cs="David"/>
                <w:sz w:val="24"/>
                <w:szCs w:val="24"/>
                <w:rtl/>
                <w:lang w:eastAsia="he-IL"/>
              </w:rPr>
            </w:rPrChange>
          </w:rPr>
          <w:t>?)</w:t>
        </w:r>
        <w:r w:rsidR="000638D1">
          <w:rPr>
            <w:rFonts w:ascii="Times New Roman" w:eastAsia="Times New Roman" w:hAnsi="Times New Roman" w:cs="David" w:hint="cs"/>
            <w:sz w:val="24"/>
            <w:szCs w:val="24"/>
            <w:rtl/>
            <w:lang w:eastAsia="he-IL"/>
          </w:rPr>
          <w:t xml:space="preserve"> </w:t>
        </w:r>
      </w:ins>
      <w:del w:id="1000" w:author="הילית אראל שכטר" w:date="2020-03-16T19:56:00Z">
        <w:r w:rsidRPr="005C0F5B" w:rsidDel="000638D1">
          <w:rPr>
            <w:rFonts w:ascii="Times New Roman" w:eastAsia="Times New Roman" w:hAnsi="Times New Roman" w:cs="David"/>
            <w:sz w:val="24"/>
            <w:szCs w:val="24"/>
            <w:rtl/>
            <w:lang w:eastAsia="he-IL"/>
          </w:rPr>
          <w:delText xml:space="preserve">אישרו </w:delText>
        </w:r>
      </w:del>
      <w:ins w:id="1001" w:author="הילית אראל שכטר" w:date="2020-03-16T19:56:00Z">
        <w:r w:rsidR="000638D1">
          <w:rPr>
            <w:rFonts w:ascii="Times New Roman" w:eastAsia="Times New Roman" w:hAnsi="Times New Roman" w:cs="David" w:hint="cs"/>
            <w:sz w:val="24"/>
            <w:szCs w:val="24"/>
            <w:rtl/>
            <w:lang w:eastAsia="he-IL"/>
          </w:rPr>
          <w:t xml:space="preserve">העלו </w:t>
        </w:r>
      </w:ins>
      <w:del w:id="1002" w:author="הילית אראל שכטר" w:date="2020-03-16T19:56:00Z">
        <w:r w:rsidRPr="005C0F5B" w:rsidDel="000638D1">
          <w:rPr>
            <w:rFonts w:ascii="Times New Roman" w:eastAsia="Times New Roman" w:hAnsi="Times New Roman" w:cs="David"/>
            <w:sz w:val="24"/>
            <w:szCs w:val="24"/>
            <w:rtl/>
            <w:lang w:eastAsia="he-IL"/>
          </w:rPr>
          <w:delText xml:space="preserve">שרק </w:delText>
        </w:r>
      </w:del>
      <w:ins w:id="1003" w:author="הילית אראל שכטר" w:date="2020-03-16T19:56:00Z">
        <w:r w:rsidR="000638D1">
          <w:rPr>
            <w:rFonts w:ascii="Times New Roman" w:eastAsia="Times New Roman" w:hAnsi="Times New Roman" w:cs="David" w:hint="cs"/>
            <w:sz w:val="24"/>
            <w:szCs w:val="24"/>
            <w:rtl/>
            <w:lang w:eastAsia="he-IL"/>
          </w:rPr>
          <w:t>ש</w:t>
        </w:r>
      </w:ins>
      <w:r w:rsidRPr="005C0F5B">
        <w:rPr>
          <w:rFonts w:ascii="Times New Roman" w:eastAsia="Times New Roman" w:hAnsi="Times New Roman" w:cs="David"/>
          <w:sz w:val="24"/>
          <w:szCs w:val="24"/>
          <w:rtl/>
          <w:lang w:eastAsia="he-IL"/>
        </w:rPr>
        <w:t xml:space="preserve">חלק מהפונקציות שהמכשירים </w:t>
      </w:r>
      <w:r w:rsidRPr="005C0F5B">
        <w:rPr>
          <w:rFonts w:ascii="Times New Roman" w:eastAsia="Times New Roman" w:hAnsi="Times New Roman" w:cs="David"/>
          <w:sz w:val="24"/>
          <w:szCs w:val="24"/>
          <w:lang w:eastAsia="he-IL"/>
        </w:rPr>
        <w:t>HIP</w:t>
      </w:r>
      <w:r w:rsidRPr="005C0F5B">
        <w:rPr>
          <w:rFonts w:ascii="Times New Roman" w:eastAsia="Times New Roman" w:hAnsi="Times New Roman" w:cs="David"/>
          <w:sz w:val="24"/>
          <w:szCs w:val="24"/>
          <w:rtl/>
          <w:lang w:eastAsia="he-IL"/>
        </w:rPr>
        <w:t xml:space="preserve"> ו </w:t>
      </w:r>
      <w:r w:rsidRPr="005C0F5B">
        <w:rPr>
          <w:rFonts w:ascii="Times New Roman" w:eastAsia="Times New Roman" w:hAnsi="Times New Roman" w:cs="David"/>
          <w:sz w:val="24"/>
          <w:szCs w:val="24"/>
          <w:lang w:eastAsia="he-IL"/>
        </w:rPr>
        <w:t>HD</w:t>
      </w:r>
      <w:r w:rsidRPr="005C0F5B">
        <w:rPr>
          <w:rFonts w:ascii="Times New Roman" w:eastAsia="Times New Roman" w:hAnsi="Times New Roman" w:cs="David"/>
          <w:sz w:val="24"/>
          <w:szCs w:val="24"/>
          <w:rtl/>
          <w:lang w:eastAsia="he-IL"/>
        </w:rPr>
        <w:t xml:space="preserve"> </w:t>
      </w:r>
      <w:r w:rsidR="00CB15CF" w:rsidRPr="00CB15CF">
        <w:rPr>
          <w:rFonts w:ascii="Times New Roman" w:eastAsia="Times New Roman" w:hAnsi="Times New Roman" w:cs="David"/>
          <w:sz w:val="24"/>
          <w:szCs w:val="24"/>
          <w:highlight w:val="yellow"/>
          <w:rtl/>
          <w:lang w:eastAsia="he-IL"/>
        </w:rPr>
        <w:t>(מה עם המצלמה הנוספת?)</w:t>
      </w:r>
      <w:r w:rsidR="00CB15CF" w:rsidRPr="00CB15CF">
        <w:rPr>
          <w:rFonts w:ascii="Times New Roman" w:eastAsia="Times New Roman" w:hAnsi="Times New Roman" w:cs="David"/>
          <w:sz w:val="24"/>
          <w:szCs w:val="24"/>
          <w:rtl/>
          <w:lang w:eastAsia="he-IL"/>
        </w:rPr>
        <w:t xml:space="preserve"> </w:t>
      </w:r>
      <w:r w:rsidRPr="005C0F5B">
        <w:rPr>
          <w:rFonts w:ascii="Times New Roman" w:eastAsia="Times New Roman" w:hAnsi="Times New Roman" w:cs="David"/>
          <w:sz w:val="24"/>
          <w:szCs w:val="24"/>
          <w:rtl/>
          <w:lang w:eastAsia="he-IL"/>
        </w:rPr>
        <w:t>אמורים לבצע</w:t>
      </w:r>
      <w:r w:rsidR="00CB15CF">
        <w:rPr>
          <w:rFonts w:ascii="Times New Roman" w:eastAsia="Times New Roman" w:hAnsi="Times New Roman" w:cs="David" w:hint="cs"/>
          <w:sz w:val="24"/>
          <w:szCs w:val="24"/>
          <w:rtl/>
          <w:lang w:eastAsia="he-IL"/>
        </w:rPr>
        <w:t xml:space="preserve">, אינן מתבצעות. </w:t>
      </w:r>
      <w:del w:id="1004" w:author="הילית אראל שכטר" w:date="2020-03-16T19:56:00Z">
        <w:r w:rsidRPr="005C0F5B" w:rsidDel="000638D1">
          <w:rPr>
            <w:rFonts w:ascii="Times New Roman" w:eastAsia="Times New Roman" w:hAnsi="Times New Roman" w:cs="David"/>
            <w:sz w:val="24"/>
            <w:szCs w:val="24"/>
            <w:rtl/>
            <w:lang w:eastAsia="he-IL"/>
          </w:rPr>
          <w:delText xml:space="preserve">אכן </w:delText>
        </w:r>
      </w:del>
      <w:ins w:id="1005" w:author="הילית אראל שכטר" w:date="2020-03-16T19:56:00Z">
        <w:r w:rsidR="000638D1">
          <w:rPr>
            <w:rFonts w:ascii="Times New Roman" w:eastAsia="Times New Roman" w:hAnsi="Times New Roman" w:cs="David" w:hint="cs"/>
            <w:sz w:val="24"/>
            <w:szCs w:val="24"/>
            <w:rtl/>
            <w:lang w:eastAsia="he-IL"/>
          </w:rPr>
          <w:t xml:space="preserve">יתרה מכך, </w:t>
        </w:r>
      </w:ins>
      <w:del w:id="1006" w:author="הילית אראל שכטר" w:date="2020-03-16T19:56:00Z">
        <w:r w:rsidRPr="005C0F5B" w:rsidDel="000638D1">
          <w:rPr>
            <w:rFonts w:ascii="Times New Roman" w:eastAsia="Times New Roman" w:hAnsi="Times New Roman" w:cs="David"/>
            <w:sz w:val="24"/>
            <w:szCs w:val="24"/>
            <w:rtl/>
            <w:lang w:eastAsia="he-IL"/>
          </w:rPr>
          <w:delText xml:space="preserve"> </w:delText>
        </w:r>
      </w:del>
      <w:r w:rsidRPr="005C0F5B">
        <w:rPr>
          <w:rFonts w:ascii="Times New Roman" w:eastAsia="Times New Roman" w:hAnsi="Times New Roman" w:cs="David"/>
          <w:sz w:val="24"/>
          <w:szCs w:val="24"/>
          <w:rtl/>
          <w:lang w:eastAsia="he-IL"/>
        </w:rPr>
        <w:t>חלק מהותי וחשוב של הפונקציות המצוינות ב</w:t>
      </w:r>
      <w:ins w:id="1007" w:author="הילית אראל שכטר" w:date="2020-03-16T19:56:00Z">
        <w:r w:rsidR="000638D1">
          <w:rPr>
            <w:rFonts w:ascii="Times New Roman" w:eastAsia="Times New Roman" w:hAnsi="Times New Roman" w:cs="David" w:hint="cs"/>
            <w:sz w:val="24"/>
            <w:szCs w:val="24"/>
            <w:rtl/>
            <w:lang w:eastAsia="he-IL"/>
          </w:rPr>
          <w:t xml:space="preserve">מסמכי הפטנט </w:t>
        </w:r>
      </w:ins>
      <w:del w:id="1008" w:author="הילית אראל שכטר" w:date="2020-03-16T19:56:00Z">
        <w:r w:rsidRPr="005C0F5B" w:rsidDel="000638D1">
          <w:rPr>
            <w:rFonts w:ascii="Times New Roman" w:eastAsia="Times New Roman" w:hAnsi="Times New Roman" w:cs="David"/>
            <w:sz w:val="24"/>
            <w:szCs w:val="24"/>
            <w:rtl/>
            <w:lang w:eastAsia="he-IL"/>
          </w:rPr>
          <w:delText xml:space="preserve">מסמך </w:delText>
        </w:r>
        <w:r w:rsidRPr="005C0F5B" w:rsidDel="000638D1">
          <w:rPr>
            <w:rFonts w:ascii="Times New Roman" w:eastAsia="Times New Roman" w:hAnsi="Times New Roman" w:cs="David"/>
            <w:sz w:val="24"/>
            <w:szCs w:val="24"/>
            <w:lang w:eastAsia="he-IL"/>
          </w:rPr>
          <w:delText>Pub. No.: US 2018 / 0007331 A1</w:delText>
        </w:r>
        <w:r w:rsidRPr="005C0F5B" w:rsidDel="000638D1">
          <w:rPr>
            <w:rFonts w:ascii="Times New Roman" w:eastAsia="Times New Roman" w:hAnsi="Times New Roman" w:cs="David"/>
            <w:sz w:val="24"/>
            <w:szCs w:val="24"/>
            <w:rtl/>
            <w:lang w:eastAsia="he-IL"/>
          </w:rPr>
          <w:delText xml:space="preserve">. </w:delText>
        </w:r>
      </w:del>
      <w:ins w:id="1009" w:author="הילית אראל שכטר" w:date="2020-03-16T19:56:00Z">
        <w:r w:rsidR="000638D1">
          <w:rPr>
            <w:rFonts w:ascii="Times New Roman" w:eastAsia="Times New Roman" w:hAnsi="Times New Roman" w:cs="David" w:hint="cs"/>
            <w:sz w:val="24"/>
            <w:szCs w:val="24"/>
            <w:rtl/>
            <w:lang w:eastAsia="he-IL"/>
          </w:rPr>
          <w:t xml:space="preserve">כלל </w:t>
        </w:r>
      </w:ins>
      <w:r w:rsidRPr="005C0F5B">
        <w:rPr>
          <w:rFonts w:ascii="Times New Roman" w:eastAsia="Times New Roman" w:hAnsi="Times New Roman" w:cs="David"/>
          <w:sz w:val="24"/>
          <w:szCs w:val="24"/>
          <w:rtl/>
          <w:lang w:eastAsia="he-IL"/>
        </w:rPr>
        <w:t xml:space="preserve">אינן ברות ביצוע או </w:t>
      </w:r>
      <w:ins w:id="1010" w:author="הילית אראל שכטר" w:date="2020-03-16T20:38:00Z">
        <w:r w:rsidR="003250DC">
          <w:rPr>
            <w:rFonts w:ascii="Times New Roman" w:eastAsia="Times New Roman" w:hAnsi="Times New Roman" w:cs="David" w:hint="cs"/>
            <w:sz w:val="24"/>
            <w:szCs w:val="24"/>
            <w:rtl/>
            <w:lang w:eastAsia="he-IL"/>
          </w:rPr>
          <w:t xml:space="preserve">שהן </w:t>
        </w:r>
        <w:r w:rsidR="003250DC" w:rsidRPr="005C0F5B">
          <w:rPr>
            <w:rFonts w:ascii="Times New Roman" w:eastAsia="Times New Roman" w:hAnsi="Times New Roman" w:cs="David"/>
            <w:sz w:val="24"/>
            <w:szCs w:val="24"/>
            <w:rtl/>
            <w:lang w:eastAsia="he-IL"/>
          </w:rPr>
          <w:t xml:space="preserve">ניתנות לביצוע רק ברמה ירודה </w:t>
        </w:r>
        <w:r w:rsidR="003250DC">
          <w:rPr>
            <w:rFonts w:ascii="Times New Roman" w:eastAsia="Times New Roman" w:hAnsi="Times New Roman" w:cs="David" w:hint="cs"/>
            <w:sz w:val="24"/>
            <w:szCs w:val="24"/>
            <w:rtl/>
            <w:lang w:eastAsia="he-IL"/>
          </w:rPr>
          <w:t xml:space="preserve">ביותר שאינה עולה בקנה אחד עם סוג המוצר. </w:t>
        </w:r>
      </w:ins>
    </w:p>
    <w:p w14:paraId="64FC7E8D" w14:textId="2C0F7ABA" w:rsidR="005C0F5B" w:rsidRPr="001306F3" w:rsidDel="000638D1" w:rsidRDefault="005C0F5B">
      <w:pPr>
        <w:autoSpaceDE w:val="0"/>
        <w:autoSpaceDN w:val="0"/>
        <w:bidi/>
        <w:spacing w:before="120" w:after="120" w:line="360" w:lineRule="auto"/>
        <w:ind w:left="792"/>
        <w:jc w:val="both"/>
        <w:rPr>
          <w:del w:id="1011" w:author="הילית אראל שכטר" w:date="2020-03-16T20:02:00Z"/>
          <w:rFonts w:ascii="Times New Roman" w:eastAsia="Times New Roman" w:hAnsi="Times New Roman" w:cs="David"/>
          <w:sz w:val="24"/>
          <w:szCs w:val="24"/>
          <w:lang w:eastAsia="he-IL"/>
        </w:rPr>
        <w:pPrChange w:id="1012" w:author="הילית אראל שכטר" w:date="2020-03-16T20:40:00Z">
          <w:pPr>
            <w:autoSpaceDE w:val="0"/>
            <w:autoSpaceDN w:val="0"/>
            <w:bidi/>
            <w:spacing w:before="120" w:after="120" w:line="360" w:lineRule="auto"/>
            <w:ind w:left="792"/>
            <w:jc w:val="both"/>
          </w:pPr>
        </w:pPrChange>
      </w:pPr>
      <w:del w:id="1013" w:author="הילית אראל שכטר" w:date="2020-03-16T20:02:00Z">
        <w:r w:rsidRPr="001306F3" w:rsidDel="000638D1">
          <w:rPr>
            <w:rFonts w:ascii="Times New Roman" w:eastAsia="Times New Roman" w:hAnsi="Times New Roman" w:cs="David"/>
            <w:sz w:val="24"/>
            <w:szCs w:val="24"/>
            <w:rtl/>
            <w:lang w:eastAsia="he-IL"/>
          </w:rPr>
          <w:delText>הכשל של מכשירים אלו לבצע את הפונקציות הנדרשות יכול לנבוע ממספר גורמים בינהם</w:delText>
        </w:r>
        <w:r w:rsidRPr="003250DC" w:rsidDel="000638D1">
          <w:rPr>
            <w:rFonts w:ascii="Times New Roman" w:eastAsia="Times New Roman" w:hAnsi="Times New Roman" w:cs="David"/>
            <w:sz w:val="24"/>
            <w:szCs w:val="24"/>
            <w:highlight w:val="yellow"/>
            <w:rtl/>
            <w:lang w:eastAsia="he-IL"/>
            <w:rPrChange w:id="1014" w:author="הילית אראל שכטר" w:date="2020-03-16T20:39:00Z">
              <w:rPr>
                <w:rFonts w:ascii="Times New Roman" w:eastAsia="Times New Roman" w:hAnsi="Times New Roman" w:cs="David"/>
                <w:sz w:val="24"/>
                <w:szCs w:val="24"/>
                <w:rtl/>
                <w:lang w:eastAsia="he-IL"/>
              </w:rPr>
            </w:rPrChange>
          </w:rPr>
          <w:delText xml:space="preserve">: </w:delText>
        </w:r>
      </w:del>
      <w:ins w:id="1015" w:author="הילית אראל שכטר" w:date="2020-03-16T20:39:00Z">
        <w:r w:rsidR="003250DC" w:rsidRPr="003250DC">
          <w:rPr>
            <w:rFonts w:ascii="Times New Roman" w:eastAsia="Times New Roman" w:hAnsi="Times New Roman" w:cs="David" w:hint="eastAsia"/>
            <w:sz w:val="24"/>
            <w:szCs w:val="24"/>
            <w:highlight w:val="yellow"/>
            <w:rtl/>
            <w:lang w:eastAsia="he-IL"/>
            <w:rPrChange w:id="1016" w:author="הילית אראל שכטר" w:date="2020-03-16T20:39:00Z">
              <w:rPr>
                <w:rFonts w:ascii="Times New Roman" w:eastAsia="Times New Roman" w:hAnsi="Times New Roman" w:cs="David" w:hint="eastAsia"/>
                <w:sz w:val="24"/>
                <w:szCs w:val="24"/>
                <w:rtl/>
                <w:lang w:eastAsia="he-IL"/>
              </w:rPr>
            </w:rPrChange>
          </w:rPr>
          <w:t>עמוס</w:t>
        </w:r>
        <w:r w:rsidR="003250DC" w:rsidRPr="003250DC">
          <w:rPr>
            <w:rFonts w:ascii="Times New Roman" w:eastAsia="Times New Roman" w:hAnsi="Times New Roman" w:cs="David"/>
            <w:sz w:val="24"/>
            <w:szCs w:val="24"/>
            <w:highlight w:val="yellow"/>
            <w:rtl/>
            <w:lang w:eastAsia="he-IL"/>
            <w:rPrChange w:id="1017" w:author="הילית אראל שכטר" w:date="2020-03-16T20:39:00Z">
              <w:rPr>
                <w:rFonts w:ascii="Times New Roman" w:eastAsia="Times New Roman" w:hAnsi="Times New Roman" w:cs="David"/>
                <w:sz w:val="24"/>
                <w:szCs w:val="24"/>
                <w:rtl/>
                <w:lang w:eastAsia="he-IL"/>
              </w:rPr>
            </w:rPrChange>
          </w:rPr>
          <w:t xml:space="preserve"> -</w:t>
        </w:r>
        <w:r w:rsidR="003250DC">
          <w:rPr>
            <w:rFonts w:ascii="Times New Roman" w:eastAsia="Times New Roman" w:hAnsi="Times New Roman" w:cs="David" w:hint="cs"/>
            <w:sz w:val="24"/>
            <w:szCs w:val="24"/>
            <w:rtl/>
            <w:lang w:eastAsia="he-IL"/>
          </w:rPr>
          <w:t xml:space="preserve"> </w:t>
        </w:r>
      </w:ins>
      <w:ins w:id="1018" w:author="הילית אראל שכטר" w:date="2020-03-16T20:17:00Z">
        <w:r w:rsidR="001306F3">
          <w:rPr>
            <w:rFonts w:ascii="Times New Roman" w:eastAsia="Times New Roman" w:hAnsi="Times New Roman" w:cs="David" w:hint="cs"/>
            <w:sz w:val="24"/>
            <w:szCs w:val="24"/>
            <w:highlight w:val="yellow"/>
            <w:rtl/>
            <w:lang w:eastAsia="he-IL"/>
          </w:rPr>
          <w:t xml:space="preserve">כפי שנדברנו </w:t>
        </w:r>
        <w:r w:rsidR="001306F3">
          <w:rPr>
            <w:rFonts w:ascii="Times New Roman" w:eastAsia="Times New Roman" w:hAnsi="Times New Roman" w:cs="David"/>
            <w:sz w:val="24"/>
            <w:szCs w:val="24"/>
            <w:highlight w:val="yellow"/>
            <w:rtl/>
            <w:lang w:eastAsia="he-IL"/>
          </w:rPr>
          <w:t>–</w:t>
        </w:r>
        <w:r w:rsidR="001306F3">
          <w:rPr>
            <w:rFonts w:ascii="Times New Roman" w:eastAsia="Times New Roman" w:hAnsi="Times New Roman" w:cs="David" w:hint="cs"/>
            <w:sz w:val="24"/>
            <w:szCs w:val="24"/>
            <w:highlight w:val="yellow"/>
            <w:rtl/>
            <w:lang w:eastAsia="he-IL"/>
          </w:rPr>
          <w:t xml:space="preserve"> חוות הדעת איננה צריכה לכלול "פתרונות" או הסברים לכשלים אלא רק לציין את הכשלים</w:t>
        </w:r>
      </w:ins>
      <w:ins w:id="1019" w:author="הילית אראל שכטר" w:date="2020-03-16T20:19:00Z">
        <w:r w:rsidR="001306F3">
          <w:rPr>
            <w:rFonts w:ascii="Times New Roman" w:eastAsia="Times New Roman" w:hAnsi="Times New Roman" w:cs="David" w:hint="cs"/>
            <w:sz w:val="24"/>
            <w:szCs w:val="24"/>
            <w:highlight w:val="yellow"/>
            <w:rtl/>
            <w:lang w:eastAsia="he-IL"/>
          </w:rPr>
          <w:t xml:space="preserve"> </w:t>
        </w:r>
        <w:r w:rsidR="001306F3">
          <w:rPr>
            <w:rFonts w:ascii="Times New Roman" w:eastAsia="Times New Roman" w:hAnsi="Times New Roman" w:cs="David"/>
            <w:sz w:val="24"/>
            <w:szCs w:val="24"/>
            <w:highlight w:val="yellow"/>
            <w:rtl/>
            <w:lang w:eastAsia="he-IL"/>
          </w:rPr>
          <w:t>–</w:t>
        </w:r>
        <w:r w:rsidR="001306F3">
          <w:rPr>
            <w:rFonts w:ascii="Times New Roman" w:eastAsia="Times New Roman" w:hAnsi="Times New Roman" w:cs="David" w:hint="cs"/>
            <w:sz w:val="24"/>
            <w:szCs w:val="24"/>
            <w:highlight w:val="yellow"/>
            <w:rtl/>
            <w:lang w:eastAsia="he-IL"/>
          </w:rPr>
          <w:t xml:space="preserve"> ולא בהיבט התוכנה אלא </w:t>
        </w:r>
        <w:r w:rsidR="001306F3" w:rsidRPr="003250DC">
          <w:rPr>
            <w:rFonts w:ascii="Times New Roman" w:eastAsia="Times New Roman" w:hAnsi="Times New Roman" w:cs="David" w:hint="eastAsia"/>
            <w:b/>
            <w:bCs/>
            <w:sz w:val="24"/>
            <w:szCs w:val="24"/>
            <w:highlight w:val="yellow"/>
            <w:rtl/>
            <w:lang w:eastAsia="he-IL"/>
            <w:rPrChange w:id="1020" w:author="הילית אראל שכטר" w:date="2020-03-16T20:39:00Z">
              <w:rPr>
                <w:rFonts w:ascii="Times New Roman" w:eastAsia="Times New Roman" w:hAnsi="Times New Roman" w:cs="David" w:hint="eastAsia"/>
                <w:sz w:val="24"/>
                <w:szCs w:val="24"/>
                <w:highlight w:val="yellow"/>
                <w:rtl/>
                <w:lang w:eastAsia="he-IL"/>
              </w:rPr>
            </w:rPrChange>
          </w:rPr>
          <w:t>במונחים</w:t>
        </w:r>
        <w:r w:rsidR="001306F3" w:rsidRPr="003250DC">
          <w:rPr>
            <w:rFonts w:ascii="Times New Roman" w:eastAsia="Times New Roman" w:hAnsi="Times New Roman" w:cs="David"/>
            <w:b/>
            <w:bCs/>
            <w:sz w:val="24"/>
            <w:szCs w:val="24"/>
            <w:highlight w:val="yellow"/>
            <w:rtl/>
            <w:lang w:eastAsia="he-IL"/>
            <w:rPrChange w:id="1021"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1022" w:author="הילית אראל שכטר" w:date="2020-03-16T20:39:00Z">
              <w:rPr>
                <w:rFonts w:ascii="Times New Roman" w:eastAsia="Times New Roman" w:hAnsi="Times New Roman" w:cs="David" w:hint="eastAsia"/>
                <w:sz w:val="24"/>
                <w:szCs w:val="24"/>
                <w:highlight w:val="yellow"/>
                <w:rtl/>
                <w:lang w:eastAsia="he-IL"/>
              </w:rPr>
            </w:rPrChange>
          </w:rPr>
          <w:t>של</w:t>
        </w:r>
        <w:r w:rsidR="001306F3" w:rsidRPr="003250DC">
          <w:rPr>
            <w:rFonts w:ascii="Times New Roman" w:eastAsia="Times New Roman" w:hAnsi="Times New Roman" w:cs="David"/>
            <w:b/>
            <w:bCs/>
            <w:sz w:val="24"/>
            <w:szCs w:val="24"/>
            <w:highlight w:val="yellow"/>
            <w:rtl/>
            <w:lang w:eastAsia="he-IL"/>
            <w:rPrChange w:id="1023"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1024" w:author="הילית אראל שכטר" w:date="2020-03-16T20:39:00Z">
              <w:rPr>
                <w:rFonts w:ascii="Times New Roman" w:eastAsia="Times New Roman" w:hAnsi="Times New Roman" w:cs="David" w:hint="eastAsia"/>
                <w:sz w:val="24"/>
                <w:szCs w:val="24"/>
                <w:highlight w:val="yellow"/>
                <w:rtl/>
                <w:lang w:eastAsia="he-IL"/>
              </w:rPr>
            </w:rPrChange>
          </w:rPr>
          <w:t>הפונקציות</w:t>
        </w:r>
        <w:r w:rsidR="001306F3" w:rsidRPr="003250DC">
          <w:rPr>
            <w:rFonts w:ascii="Times New Roman" w:eastAsia="Times New Roman" w:hAnsi="Times New Roman" w:cs="David"/>
            <w:b/>
            <w:bCs/>
            <w:sz w:val="24"/>
            <w:szCs w:val="24"/>
            <w:highlight w:val="yellow"/>
            <w:rtl/>
            <w:lang w:eastAsia="he-IL"/>
            <w:rPrChange w:id="1025"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1026" w:author="הילית אראל שכטר" w:date="2020-03-16T20:39:00Z">
              <w:rPr>
                <w:rFonts w:ascii="Times New Roman" w:eastAsia="Times New Roman" w:hAnsi="Times New Roman" w:cs="David" w:hint="eastAsia"/>
                <w:sz w:val="24"/>
                <w:szCs w:val="24"/>
                <w:highlight w:val="yellow"/>
                <w:rtl/>
                <w:lang w:eastAsia="he-IL"/>
              </w:rPr>
            </w:rPrChange>
          </w:rPr>
          <w:t>שלא</w:t>
        </w:r>
        <w:r w:rsidR="001306F3" w:rsidRPr="003250DC">
          <w:rPr>
            <w:rFonts w:ascii="Times New Roman" w:eastAsia="Times New Roman" w:hAnsi="Times New Roman" w:cs="David"/>
            <w:b/>
            <w:bCs/>
            <w:sz w:val="24"/>
            <w:szCs w:val="24"/>
            <w:highlight w:val="yellow"/>
            <w:rtl/>
            <w:lang w:eastAsia="he-IL"/>
            <w:rPrChange w:id="1027"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1028" w:author="הילית אראל שכטר" w:date="2020-03-16T20:39:00Z">
              <w:rPr>
                <w:rFonts w:ascii="Times New Roman" w:eastAsia="Times New Roman" w:hAnsi="Times New Roman" w:cs="David" w:hint="eastAsia"/>
                <w:sz w:val="24"/>
                <w:szCs w:val="24"/>
                <w:highlight w:val="yellow"/>
                <w:rtl/>
                <w:lang w:eastAsia="he-IL"/>
              </w:rPr>
            </w:rPrChange>
          </w:rPr>
          <w:t>עובדות</w:t>
        </w:r>
        <w:r w:rsidR="001306F3" w:rsidRPr="003250DC">
          <w:rPr>
            <w:rFonts w:ascii="Times New Roman" w:eastAsia="Times New Roman" w:hAnsi="Times New Roman" w:cs="David"/>
            <w:b/>
            <w:bCs/>
            <w:sz w:val="24"/>
            <w:szCs w:val="24"/>
            <w:highlight w:val="yellow"/>
            <w:rtl/>
            <w:lang w:eastAsia="he-IL"/>
            <w:rPrChange w:id="1029"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1030" w:author="הילית אראל שכטר" w:date="2020-03-16T20:39:00Z">
              <w:rPr>
                <w:rFonts w:ascii="Times New Roman" w:eastAsia="Times New Roman" w:hAnsi="Times New Roman" w:cs="David" w:hint="eastAsia"/>
                <w:sz w:val="24"/>
                <w:szCs w:val="24"/>
                <w:highlight w:val="yellow"/>
                <w:rtl/>
                <w:lang w:eastAsia="he-IL"/>
              </w:rPr>
            </w:rPrChange>
          </w:rPr>
          <w:t>או</w:t>
        </w:r>
        <w:r w:rsidR="001306F3" w:rsidRPr="003250DC">
          <w:rPr>
            <w:rFonts w:ascii="Times New Roman" w:eastAsia="Times New Roman" w:hAnsi="Times New Roman" w:cs="David"/>
            <w:b/>
            <w:bCs/>
            <w:sz w:val="24"/>
            <w:szCs w:val="24"/>
            <w:highlight w:val="yellow"/>
            <w:rtl/>
            <w:lang w:eastAsia="he-IL"/>
            <w:rPrChange w:id="1031"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1032" w:author="הילית אראל שכטר" w:date="2020-03-16T20:39:00Z">
              <w:rPr>
                <w:rFonts w:ascii="Times New Roman" w:eastAsia="Times New Roman" w:hAnsi="Times New Roman" w:cs="David" w:hint="eastAsia"/>
                <w:sz w:val="24"/>
                <w:szCs w:val="24"/>
                <w:highlight w:val="yellow"/>
                <w:rtl/>
                <w:lang w:eastAsia="he-IL"/>
              </w:rPr>
            </w:rPrChange>
          </w:rPr>
          <w:t>לא</w:t>
        </w:r>
        <w:r w:rsidR="001306F3" w:rsidRPr="003250DC">
          <w:rPr>
            <w:rFonts w:ascii="Times New Roman" w:eastAsia="Times New Roman" w:hAnsi="Times New Roman" w:cs="David"/>
            <w:b/>
            <w:bCs/>
            <w:sz w:val="24"/>
            <w:szCs w:val="24"/>
            <w:highlight w:val="yellow"/>
            <w:rtl/>
            <w:lang w:eastAsia="he-IL"/>
            <w:rPrChange w:id="1033"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1034" w:author="הילית אראל שכטר" w:date="2020-03-16T20:39:00Z">
              <w:rPr>
                <w:rFonts w:ascii="Times New Roman" w:eastAsia="Times New Roman" w:hAnsi="Times New Roman" w:cs="David" w:hint="eastAsia"/>
                <w:sz w:val="24"/>
                <w:szCs w:val="24"/>
                <w:highlight w:val="yellow"/>
                <w:rtl/>
                <w:lang w:eastAsia="he-IL"/>
              </w:rPr>
            </w:rPrChange>
          </w:rPr>
          <w:t>עובדות</w:t>
        </w:r>
        <w:r w:rsidR="001306F3" w:rsidRPr="003250DC">
          <w:rPr>
            <w:rFonts w:ascii="Times New Roman" w:eastAsia="Times New Roman" w:hAnsi="Times New Roman" w:cs="David"/>
            <w:b/>
            <w:bCs/>
            <w:sz w:val="24"/>
            <w:szCs w:val="24"/>
            <w:highlight w:val="yellow"/>
            <w:rtl/>
            <w:lang w:eastAsia="he-IL"/>
            <w:rPrChange w:id="1035"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1036" w:author="הילית אראל שכטר" w:date="2020-03-16T20:39:00Z">
              <w:rPr>
                <w:rFonts w:ascii="Times New Roman" w:eastAsia="Times New Roman" w:hAnsi="Times New Roman" w:cs="David" w:hint="eastAsia"/>
                <w:sz w:val="24"/>
                <w:szCs w:val="24"/>
                <w:highlight w:val="yellow"/>
                <w:rtl/>
                <w:lang w:eastAsia="he-IL"/>
              </w:rPr>
            </w:rPrChange>
          </w:rPr>
          <w:t>מספיק</w:t>
        </w:r>
        <w:r w:rsidR="001306F3" w:rsidRPr="003250DC">
          <w:rPr>
            <w:rFonts w:ascii="Times New Roman" w:eastAsia="Times New Roman" w:hAnsi="Times New Roman" w:cs="David"/>
            <w:b/>
            <w:bCs/>
            <w:sz w:val="24"/>
            <w:szCs w:val="24"/>
            <w:highlight w:val="yellow"/>
            <w:rtl/>
            <w:lang w:eastAsia="he-IL"/>
            <w:rPrChange w:id="1037" w:author="הילית אראל שכטר" w:date="2020-03-16T20:39:00Z">
              <w:rPr>
                <w:rFonts w:ascii="Times New Roman" w:eastAsia="Times New Roman" w:hAnsi="Times New Roman" w:cs="David"/>
                <w:sz w:val="24"/>
                <w:szCs w:val="24"/>
                <w:highlight w:val="yellow"/>
                <w:rtl/>
                <w:lang w:eastAsia="he-IL"/>
              </w:rPr>
            </w:rPrChange>
          </w:rPr>
          <w:t xml:space="preserve"> </w:t>
        </w:r>
        <w:r w:rsidR="001306F3" w:rsidRPr="003250DC">
          <w:rPr>
            <w:rFonts w:ascii="Times New Roman" w:eastAsia="Times New Roman" w:hAnsi="Times New Roman" w:cs="David" w:hint="eastAsia"/>
            <w:b/>
            <w:bCs/>
            <w:sz w:val="24"/>
            <w:szCs w:val="24"/>
            <w:highlight w:val="yellow"/>
            <w:rtl/>
            <w:lang w:eastAsia="he-IL"/>
            <w:rPrChange w:id="1038" w:author="הילית אראל שכטר" w:date="2020-03-16T20:39:00Z">
              <w:rPr>
                <w:rFonts w:ascii="Times New Roman" w:eastAsia="Times New Roman" w:hAnsi="Times New Roman" w:cs="David" w:hint="eastAsia"/>
                <w:sz w:val="24"/>
                <w:szCs w:val="24"/>
                <w:highlight w:val="yellow"/>
                <w:rtl/>
                <w:lang w:eastAsia="he-IL"/>
              </w:rPr>
            </w:rPrChange>
          </w:rPr>
          <w:t>ט</w:t>
        </w:r>
      </w:ins>
      <w:ins w:id="1039" w:author="הילית אראל שכטר" w:date="2020-03-16T20:20:00Z">
        <w:r w:rsidR="001306F3" w:rsidRPr="003250DC">
          <w:rPr>
            <w:rFonts w:ascii="Times New Roman" w:eastAsia="Times New Roman" w:hAnsi="Times New Roman" w:cs="David" w:hint="eastAsia"/>
            <w:b/>
            <w:bCs/>
            <w:sz w:val="24"/>
            <w:szCs w:val="24"/>
            <w:highlight w:val="yellow"/>
            <w:rtl/>
            <w:lang w:eastAsia="he-IL"/>
            <w:rPrChange w:id="1040" w:author="הילית אראל שכטר" w:date="2020-03-16T20:39:00Z">
              <w:rPr>
                <w:rFonts w:ascii="Times New Roman" w:eastAsia="Times New Roman" w:hAnsi="Times New Roman" w:cs="David" w:hint="eastAsia"/>
                <w:sz w:val="24"/>
                <w:szCs w:val="24"/>
                <w:highlight w:val="yellow"/>
                <w:rtl/>
                <w:lang w:eastAsia="he-IL"/>
              </w:rPr>
            </w:rPrChange>
          </w:rPr>
          <w:t>וב</w:t>
        </w:r>
      </w:ins>
      <w:ins w:id="1041" w:author="הילית אראל שכטר" w:date="2020-03-16T20:17:00Z">
        <w:r w:rsidR="001306F3">
          <w:rPr>
            <w:rFonts w:ascii="Times New Roman" w:eastAsia="Times New Roman" w:hAnsi="Times New Roman" w:cs="David" w:hint="cs"/>
            <w:sz w:val="24"/>
            <w:szCs w:val="24"/>
            <w:highlight w:val="yellow"/>
            <w:rtl/>
            <w:lang w:eastAsia="he-IL"/>
          </w:rPr>
          <w:t>.</w:t>
        </w:r>
      </w:ins>
      <w:ins w:id="1042" w:author="הילית אראל שכטר" w:date="2020-03-16T20:25:00Z">
        <w:r w:rsidR="00241CA6">
          <w:rPr>
            <w:rFonts w:ascii="Times New Roman" w:eastAsia="Times New Roman" w:hAnsi="Times New Roman" w:cs="David" w:hint="cs"/>
            <w:sz w:val="24"/>
            <w:szCs w:val="24"/>
            <w:rtl/>
            <w:lang w:eastAsia="he-IL"/>
          </w:rPr>
          <w:t xml:space="preserve"> </w:t>
        </w:r>
      </w:ins>
      <w:ins w:id="1043" w:author="הילית אראל שכטר" w:date="2020-03-16T20:40:00Z">
        <w:r w:rsidR="003250DC">
          <w:rPr>
            <w:rFonts w:ascii="Times New Roman" w:eastAsia="Times New Roman" w:hAnsi="Times New Roman" w:cs="David" w:hint="cs"/>
            <w:sz w:val="24"/>
            <w:szCs w:val="24"/>
            <w:rtl/>
            <w:lang w:eastAsia="he-IL"/>
          </w:rPr>
          <w:t xml:space="preserve"> </w:t>
        </w:r>
      </w:ins>
    </w:p>
    <w:p w14:paraId="458FE002" w14:textId="2C2C66D5" w:rsidR="005C0F5B" w:rsidRPr="000638D1" w:rsidRDefault="005C0F5B">
      <w:pPr>
        <w:autoSpaceDE w:val="0"/>
        <w:autoSpaceDN w:val="0"/>
        <w:bidi/>
        <w:spacing w:before="120" w:after="120" w:line="360" w:lineRule="auto"/>
        <w:ind w:left="792"/>
        <w:jc w:val="both"/>
        <w:rPr>
          <w:rFonts w:ascii="Times New Roman" w:eastAsia="Times New Roman" w:hAnsi="Times New Roman" w:cs="David"/>
          <w:sz w:val="24"/>
          <w:szCs w:val="24"/>
          <w:highlight w:val="yellow"/>
          <w:lang w:eastAsia="he-IL"/>
          <w:rPrChange w:id="1044" w:author="הילית אראל שכטר" w:date="2020-03-16T19:57:00Z">
            <w:rPr>
              <w:rFonts w:ascii="Times New Roman" w:eastAsia="Times New Roman" w:hAnsi="Times New Roman" w:cs="David"/>
              <w:sz w:val="24"/>
              <w:szCs w:val="24"/>
              <w:lang w:eastAsia="he-IL"/>
            </w:rPr>
          </w:rPrChange>
        </w:rPr>
        <w:pPrChange w:id="1045" w:author="הילית אראל שכטר" w:date="2020-03-16T20:40:00Z">
          <w:pPr>
            <w:numPr>
              <w:numId w:val="24"/>
            </w:numPr>
            <w:autoSpaceDE w:val="0"/>
            <w:autoSpaceDN w:val="0"/>
            <w:bidi/>
            <w:spacing w:before="120" w:after="120" w:line="360" w:lineRule="auto"/>
            <w:ind w:left="360" w:hanging="360"/>
            <w:jc w:val="both"/>
          </w:pPr>
        </w:pPrChange>
      </w:pPr>
      <w:del w:id="1046" w:author="הילית אראל שכטר" w:date="2020-03-16T20:40:00Z">
        <w:r w:rsidRPr="000638D1" w:rsidDel="003250DC">
          <w:rPr>
            <w:rFonts w:ascii="Times New Roman" w:eastAsia="Times New Roman" w:hAnsi="Times New Roman" w:cs="David"/>
            <w:sz w:val="24"/>
            <w:szCs w:val="24"/>
            <w:highlight w:val="yellow"/>
            <w:rtl/>
            <w:lang w:eastAsia="he-IL"/>
            <w:rPrChange w:id="1047" w:author="הילית אראל שכטר" w:date="2020-03-16T19:57:00Z">
              <w:rPr>
                <w:rFonts w:ascii="Times New Roman" w:eastAsia="Times New Roman" w:hAnsi="Times New Roman" w:cs="David"/>
                <w:sz w:val="24"/>
                <w:szCs w:val="24"/>
                <w:rtl/>
                <w:lang w:eastAsia="he-IL"/>
              </w:rPr>
            </w:rPrChange>
          </w:rPr>
          <w:delText>איכות המצלמה והחומרה הנלוות איתה אינם ברמה הנדרשת</w:delText>
        </w:r>
      </w:del>
      <w:ins w:id="1048" w:author="הילית אראל שכטר" w:date="2020-03-16T20:40:00Z">
        <w:r w:rsidR="003250DC">
          <w:rPr>
            <w:rFonts w:ascii="Times New Roman" w:eastAsia="Times New Roman" w:hAnsi="Times New Roman" w:cs="David" w:hint="cs"/>
            <w:sz w:val="24"/>
            <w:szCs w:val="24"/>
            <w:highlight w:val="yellow"/>
            <w:rtl/>
            <w:lang w:eastAsia="he-IL"/>
          </w:rPr>
          <w:t>י</w:t>
        </w:r>
      </w:ins>
      <w:ins w:id="1049" w:author="הילית אראל שכטר" w:date="2020-03-16T20:22:00Z">
        <w:r w:rsidR="001306F3">
          <w:rPr>
            <w:rFonts w:ascii="Times New Roman" w:eastAsia="Times New Roman" w:hAnsi="Times New Roman" w:cs="David" w:hint="cs"/>
            <w:sz w:val="24"/>
            <w:szCs w:val="24"/>
            <w:highlight w:val="yellow"/>
            <w:rtl/>
            <w:lang w:eastAsia="he-IL"/>
          </w:rPr>
          <w:t>ש לחבר את</w:t>
        </w:r>
      </w:ins>
      <w:ins w:id="1050" w:author="הילית אראל שכטר" w:date="2020-03-16T20:23:00Z">
        <w:r w:rsidR="001306F3">
          <w:rPr>
            <w:rFonts w:ascii="Times New Roman" w:eastAsia="Times New Roman" w:hAnsi="Times New Roman" w:cs="David" w:hint="cs"/>
            <w:sz w:val="24"/>
            <w:szCs w:val="24"/>
            <w:highlight w:val="yellow"/>
            <w:rtl/>
            <w:lang w:eastAsia="he-IL"/>
          </w:rPr>
          <w:t xml:space="preserve"> </w:t>
        </w:r>
      </w:ins>
      <w:r w:rsidR="00D60D79">
        <w:rPr>
          <w:rFonts w:ascii="Times New Roman" w:eastAsia="Times New Roman" w:hAnsi="Times New Roman" w:cs="David" w:hint="cs"/>
          <w:sz w:val="24"/>
          <w:szCs w:val="24"/>
          <w:highlight w:val="yellow"/>
          <w:rtl/>
          <w:lang w:eastAsia="he-IL"/>
        </w:rPr>
        <w:t xml:space="preserve">הס"ק להלן עם שתי הפסקאות מטה. </w:t>
      </w:r>
      <w:ins w:id="1051" w:author="הילית אראל שכטר" w:date="2020-03-16T20:23:00Z">
        <w:r w:rsidR="001306F3">
          <w:rPr>
            <w:rFonts w:ascii="Times New Roman" w:eastAsia="Times New Roman" w:hAnsi="Times New Roman" w:cs="David" w:hint="cs"/>
            <w:sz w:val="24"/>
            <w:szCs w:val="24"/>
            <w:highlight w:val="yellow"/>
            <w:rtl/>
            <w:lang w:eastAsia="he-IL"/>
          </w:rPr>
          <w:t xml:space="preserve"> </w:t>
        </w:r>
      </w:ins>
    </w:p>
    <w:p w14:paraId="71E51A1A" w14:textId="53348FCD" w:rsidR="00D60D79" w:rsidRDefault="00D60D79" w:rsidP="00D60D79">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
      </w:pPr>
      <w:r>
        <w:rPr>
          <w:rFonts w:ascii="Times New Roman" w:eastAsia="Times New Roman" w:hAnsi="Times New Roman" w:cs="David" w:hint="cs"/>
          <w:sz w:val="24"/>
          <w:szCs w:val="24"/>
          <w:highlight w:val="yellow"/>
          <w:rtl/>
          <w:lang w:eastAsia="he-IL"/>
        </w:rPr>
        <w:lastRenderedPageBreak/>
        <w:t xml:space="preserve">מהבדיקות שערכנו הגענו לממצאים הבאים: </w:t>
      </w:r>
    </w:p>
    <w:p w14:paraId="2EBA953D" w14:textId="3E71CBF3" w:rsidR="003250DC" w:rsidRDefault="003250DC">
      <w:pPr>
        <w:numPr>
          <w:ilvl w:val="1"/>
          <w:numId w:val="24"/>
        </w:numPr>
        <w:autoSpaceDE w:val="0"/>
        <w:autoSpaceDN w:val="0"/>
        <w:bidi/>
        <w:spacing w:before="120" w:after="120" w:line="360" w:lineRule="auto"/>
        <w:jc w:val="both"/>
        <w:rPr>
          <w:ins w:id="1052" w:author="הילית אראל שכטר" w:date="2020-03-16T20:40:00Z"/>
          <w:rFonts w:ascii="Times New Roman" w:eastAsia="Times New Roman" w:hAnsi="Times New Roman" w:cs="David"/>
          <w:sz w:val="24"/>
          <w:szCs w:val="24"/>
          <w:highlight w:val="yellow"/>
          <w:lang w:eastAsia="he-IL"/>
        </w:rPr>
        <w:pPrChange w:id="1053" w:author="הילית אראל שכטר" w:date="2020-03-16T20:54:00Z">
          <w:pPr>
            <w:numPr>
              <w:ilvl w:val="1"/>
              <w:numId w:val="29"/>
            </w:numPr>
            <w:autoSpaceDE w:val="0"/>
            <w:autoSpaceDN w:val="0"/>
            <w:bidi/>
            <w:spacing w:before="120" w:after="120" w:line="360" w:lineRule="auto"/>
            <w:ind w:left="792" w:hanging="432"/>
            <w:jc w:val="both"/>
          </w:pPr>
        </w:pPrChange>
      </w:pPr>
      <w:ins w:id="1054" w:author="הילית אראל שכטר" w:date="2020-03-16T20:40:00Z">
        <w:r>
          <w:rPr>
            <w:rFonts w:ascii="Times New Roman" w:eastAsia="Times New Roman" w:hAnsi="Times New Roman" w:cs="David" w:hint="cs"/>
            <w:sz w:val="24"/>
            <w:szCs w:val="24"/>
            <w:highlight w:val="yellow"/>
            <w:rtl/>
            <w:lang w:eastAsia="he-IL"/>
          </w:rPr>
          <w:t>מצאנו ש</w:t>
        </w:r>
        <w:r w:rsidRPr="00B12E4F">
          <w:rPr>
            <w:rFonts w:ascii="Times New Roman" w:eastAsia="Times New Roman" w:hAnsi="Times New Roman" w:cs="David"/>
            <w:sz w:val="24"/>
            <w:szCs w:val="24"/>
            <w:highlight w:val="yellow"/>
            <w:rtl/>
            <w:lang w:eastAsia="he-IL"/>
          </w:rPr>
          <w:t>איכות המצלמה והחומרה הנלוות איתה אינם ברמה הנדרשת</w:t>
        </w:r>
        <w:r>
          <w:rPr>
            <w:rFonts w:ascii="Times New Roman" w:eastAsia="Times New Roman" w:hAnsi="Times New Roman" w:cs="David" w:hint="cs"/>
            <w:sz w:val="24"/>
            <w:szCs w:val="24"/>
            <w:highlight w:val="yellow"/>
            <w:rtl/>
            <w:lang w:eastAsia="he-IL"/>
          </w:rPr>
          <w:t xml:space="preserve"> </w:t>
        </w:r>
        <w:r>
          <w:rPr>
            <w:rFonts w:ascii="Times New Roman" w:eastAsia="Times New Roman" w:hAnsi="Times New Roman" w:cs="David"/>
            <w:sz w:val="24"/>
            <w:szCs w:val="24"/>
            <w:highlight w:val="yellow"/>
            <w:rtl/>
            <w:lang w:eastAsia="he-IL"/>
          </w:rPr>
          <w:t>–</w:t>
        </w:r>
        <w:r>
          <w:rPr>
            <w:rFonts w:ascii="Times New Roman" w:eastAsia="Times New Roman" w:hAnsi="Times New Roman" w:cs="David" w:hint="cs"/>
            <w:sz w:val="24"/>
            <w:szCs w:val="24"/>
            <w:highlight w:val="yellow"/>
            <w:rtl/>
            <w:lang w:eastAsia="he-IL"/>
          </w:rPr>
          <w:t xml:space="preserve"> לא מספיק ברור, יש לכתוב מה זה אומר ברמת הפונקציה או חווית המשתמש?  </w:t>
        </w:r>
      </w:ins>
    </w:p>
    <w:p w14:paraId="3B917F13" w14:textId="1F19756D" w:rsidR="005C0F5B" w:rsidRPr="000638D1" w:rsidRDefault="001306F3">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1055" w:author="הילית אראל שכטר" w:date="2020-03-16T19:57:00Z">
            <w:rPr>
              <w:rFonts w:ascii="Times New Roman" w:eastAsia="Times New Roman" w:hAnsi="Times New Roman" w:cs="David"/>
              <w:sz w:val="24"/>
              <w:szCs w:val="24"/>
              <w:lang w:eastAsia="he-IL"/>
            </w:rPr>
          </w:rPrChange>
        </w:rPr>
        <w:pPrChange w:id="1056" w:author="הילית אראל שכטר" w:date="2020-03-16T20:54:00Z">
          <w:pPr>
            <w:numPr>
              <w:numId w:val="24"/>
            </w:numPr>
            <w:autoSpaceDE w:val="0"/>
            <w:autoSpaceDN w:val="0"/>
            <w:bidi/>
            <w:spacing w:before="120" w:after="120" w:line="360" w:lineRule="auto"/>
            <w:ind w:left="360" w:hanging="360"/>
            <w:jc w:val="both"/>
          </w:pPr>
        </w:pPrChange>
      </w:pPr>
      <w:ins w:id="1057" w:author="הילית אראל שכטר" w:date="2020-03-16T20:17:00Z">
        <w:r w:rsidRPr="0081213B">
          <w:rPr>
            <w:rFonts w:hint="eastAsia"/>
            <w:rtl/>
            <w:rPrChange w:id="1058"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1059" w:author="הילית אראל שכטר" w:date="2020-03-16T19:57:00Z">
            <w:rPr>
              <w:rFonts w:ascii="Times New Roman" w:eastAsia="Times New Roman" w:hAnsi="Times New Roman" w:cs="David"/>
              <w:sz w:val="24"/>
              <w:szCs w:val="24"/>
              <w:rtl/>
              <w:lang w:eastAsia="he-IL"/>
            </w:rPr>
          </w:rPrChange>
        </w:rPr>
        <w:t>תקשורת אלחוטית מהמצלמה ואליה אינם ברמה הנדרשת</w:t>
      </w:r>
      <w:ins w:id="1060" w:author="הילית אראל שכטר" w:date="2020-03-16T19:58:00Z">
        <w:r w:rsidR="000638D1">
          <w:rPr>
            <w:rFonts w:ascii="Times New Roman" w:eastAsia="Times New Roman" w:hAnsi="Times New Roman" w:cs="David" w:hint="cs"/>
            <w:sz w:val="24"/>
            <w:szCs w:val="24"/>
            <w:highlight w:val="yellow"/>
            <w:rtl/>
            <w:lang w:eastAsia="he-IL"/>
          </w:rPr>
          <w:t xml:space="preserve"> </w:t>
        </w:r>
      </w:ins>
      <w:ins w:id="1061" w:author="הילית אראל שכטר" w:date="2020-03-16T20:17:00Z">
        <w:r>
          <w:rPr>
            <w:rFonts w:ascii="Times New Roman" w:eastAsia="Times New Roman" w:hAnsi="Times New Roman" w:cs="David"/>
            <w:sz w:val="24"/>
            <w:szCs w:val="24"/>
            <w:highlight w:val="yellow"/>
            <w:rtl/>
            <w:lang w:eastAsia="he-IL"/>
          </w:rPr>
          <w:t>–</w:t>
        </w:r>
      </w:ins>
      <w:ins w:id="1062" w:author="הילית אראל שכטר" w:date="2020-03-16T19:58:00Z">
        <w:r w:rsidR="000638D1">
          <w:rPr>
            <w:rFonts w:ascii="Times New Roman" w:eastAsia="Times New Roman" w:hAnsi="Times New Roman" w:cs="David" w:hint="cs"/>
            <w:sz w:val="24"/>
            <w:szCs w:val="24"/>
            <w:highlight w:val="yellow"/>
            <w:rtl/>
            <w:lang w:eastAsia="he-IL"/>
          </w:rPr>
          <w:t xml:space="preserve"> </w:t>
        </w:r>
      </w:ins>
      <w:ins w:id="1063" w:author="הילית אראל שכטר" w:date="2020-03-16T20:20:00Z">
        <w:r>
          <w:rPr>
            <w:rFonts w:ascii="Times New Roman" w:eastAsia="Times New Roman" w:hAnsi="Times New Roman" w:cs="David" w:hint="cs"/>
            <w:sz w:val="24"/>
            <w:szCs w:val="24"/>
            <w:highlight w:val="yellow"/>
            <w:rtl/>
            <w:lang w:eastAsia="he-IL"/>
          </w:rPr>
          <w:t xml:space="preserve">כנ"ל </w:t>
        </w:r>
      </w:ins>
    </w:p>
    <w:p w14:paraId="57C4C747" w14:textId="2A8704F2" w:rsidR="005C0F5B" w:rsidRPr="000638D1" w:rsidRDefault="001306F3">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1064" w:author="הילית אראל שכטר" w:date="2020-03-16T19:57:00Z">
            <w:rPr>
              <w:rFonts w:ascii="Times New Roman" w:eastAsia="Times New Roman" w:hAnsi="Times New Roman" w:cs="David"/>
              <w:sz w:val="24"/>
              <w:szCs w:val="24"/>
              <w:lang w:eastAsia="he-IL"/>
            </w:rPr>
          </w:rPrChange>
        </w:rPr>
        <w:pPrChange w:id="1065" w:author="הילית אראל שכטר" w:date="2020-03-16T20:54:00Z">
          <w:pPr>
            <w:numPr>
              <w:numId w:val="24"/>
            </w:numPr>
            <w:autoSpaceDE w:val="0"/>
            <w:autoSpaceDN w:val="0"/>
            <w:bidi/>
            <w:spacing w:before="120" w:after="120" w:line="360" w:lineRule="auto"/>
            <w:ind w:left="360" w:hanging="360"/>
            <w:jc w:val="both"/>
          </w:pPr>
        </w:pPrChange>
      </w:pPr>
      <w:ins w:id="1066" w:author="הילית אראל שכטר" w:date="2020-03-16T20:17:00Z">
        <w:r w:rsidRPr="0081213B">
          <w:rPr>
            <w:rFonts w:hint="eastAsia"/>
            <w:rtl/>
            <w:rPrChange w:id="1067"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1068" w:author="הילית אראל שכטר" w:date="2020-03-16T19:57:00Z">
            <w:rPr>
              <w:rFonts w:ascii="Times New Roman" w:eastAsia="Times New Roman" w:hAnsi="Times New Roman" w:cs="David"/>
              <w:sz w:val="24"/>
              <w:szCs w:val="24"/>
              <w:rtl/>
              <w:lang w:eastAsia="he-IL"/>
            </w:rPr>
          </w:rPrChange>
        </w:rPr>
        <w:t>התוכנה כפי שהותקנ</w:t>
      </w:r>
      <w:ins w:id="1069" w:author="הילית אראל שכטר" w:date="2020-03-16T20:17:00Z">
        <w:r>
          <w:rPr>
            <w:rFonts w:ascii="Times New Roman" w:eastAsia="Times New Roman" w:hAnsi="Times New Roman" w:cs="David" w:hint="cs"/>
            <w:sz w:val="24"/>
            <w:szCs w:val="24"/>
            <w:highlight w:val="yellow"/>
            <w:rtl/>
            <w:lang w:eastAsia="he-IL"/>
          </w:rPr>
          <w:t>ה</w:t>
        </w:r>
      </w:ins>
      <w:del w:id="1070" w:author="הילית אראל שכטר" w:date="2020-03-16T20:17:00Z">
        <w:r w:rsidR="005C0F5B" w:rsidRPr="000638D1" w:rsidDel="001306F3">
          <w:rPr>
            <w:rFonts w:ascii="Times New Roman" w:eastAsia="Times New Roman" w:hAnsi="Times New Roman" w:cs="David"/>
            <w:sz w:val="24"/>
            <w:szCs w:val="24"/>
            <w:highlight w:val="yellow"/>
            <w:rtl/>
            <w:lang w:eastAsia="he-IL"/>
            <w:rPrChange w:id="1071" w:author="הילית אראל שכטר" w:date="2020-03-16T19:57:00Z">
              <w:rPr>
                <w:rFonts w:ascii="Times New Roman" w:eastAsia="Times New Roman" w:hAnsi="Times New Roman" w:cs="David"/>
                <w:sz w:val="24"/>
                <w:szCs w:val="24"/>
                <w:rtl/>
                <w:lang w:eastAsia="he-IL"/>
              </w:rPr>
            </w:rPrChange>
          </w:rPr>
          <w:delText>ת</w:delText>
        </w:r>
      </w:del>
      <w:r w:rsidR="005C0F5B" w:rsidRPr="000638D1">
        <w:rPr>
          <w:rFonts w:ascii="Times New Roman" w:eastAsia="Times New Roman" w:hAnsi="Times New Roman" w:cs="David"/>
          <w:sz w:val="24"/>
          <w:szCs w:val="24"/>
          <w:highlight w:val="yellow"/>
          <w:rtl/>
          <w:lang w:eastAsia="he-IL"/>
          <w:rPrChange w:id="1072" w:author="הילית אראל שכטר" w:date="2020-03-16T19:57:00Z">
            <w:rPr>
              <w:rFonts w:ascii="Times New Roman" w:eastAsia="Times New Roman" w:hAnsi="Times New Roman" w:cs="David"/>
              <w:sz w:val="24"/>
              <w:szCs w:val="24"/>
              <w:rtl/>
              <w:lang w:eastAsia="he-IL"/>
            </w:rPr>
          </w:rPrChange>
        </w:rPr>
        <w:t xml:space="preserve"> על המצלמה (המבוססת על ספרית </w:t>
      </w:r>
      <w:r w:rsidR="005C0F5B" w:rsidRPr="000638D1">
        <w:rPr>
          <w:rFonts w:ascii="Times New Roman" w:eastAsia="Times New Roman" w:hAnsi="Times New Roman" w:cs="David"/>
          <w:sz w:val="24"/>
          <w:szCs w:val="24"/>
          <w:highlight w:val="yellow"/>
          <w:lang w:eastAsia="he-IL"/>
          <w:rPrChange w:id="1073" w:author="הילית אראל שכטר" w:date="2020-03-16T19:57:00Z">
            <w:rPr>
              <w:rFonts w:ascii="Times New Roman" w:eastAsia="Times New Roman" w:hAnsi="Times New Roman" w:cs="David"/>
              <w:sz w:val="24"/>
              <w:szCs w:val="24"/>
              <w:lang w:eastAsia="he-IL"/>
            </w:rPr>
          </w:rPrChange>
        </w:rPr>
        <w:t>openCV</w:t>
      </w:r>
      <w:r w:rsidR="005C0F5B" w:rsidRPr="000638D1">
        <w:rPr>
          <w:rFonts w:ascii="Times New Roman" w:eastAsia="Times New Roman" w:hAnsi="Times New Roman" w:cs="David"/>
          <w:sz w:val="24"/>
          <w:szCs w:val="24"/>
          <w:highlight w:val="yellow"/>
          <w:rtl/>
          <w:lang w:eastAsia="he-IL"/>
          <w:rPrChange w:id="1074" w:author="הילית אראל שכטר" w:date="2020-03-16T19:57:00Z">
            <w:rPr>
              <w:rFonts w:ascii="Times New Roman" w:eastAsia="Times New Roman" w:hAnsi="Times New Roman" w:cs="David"/>
              <w:sz w:val="24"/>
              <w:szCs w:val="24"/>
              <w:rtl/>
              <w:lang w:eastAsia="he-IL"/>
            </w:rPr>
          </w:rPrChange>
        </w:rPr>
        <w:t xml:space="preserve">) </w:t>
      </w:r>
      <w:ins w:id="1075" w:author="הילית אראל שכטר" w:date="2020-03-16T20:18:00Z">
        <w:r>
          <w:rPr>
            <w:rFonts w:ascii="Times New Roman" w:eastAsia="Times New Roman" w:hAnsi="Times New Roman" w:cs="David" w:hint="cs"/>
            <w:sz w:val="24"/>
            <w:szCs w:val="24"/>
            <w:highlight w:val="yellow"/>
            <w:rtl/>
            <w:lang w:eastAsia="he-IL"/>
          </w:rPr>
          <w:t xml:space="preserve">כלל </w:t>
        </w:r>
      </w:ins>
      <w:r w:rsidR="005C0F5B" w:rsidRPr="000638D1">
        <w:rPr>
          <w:rFonts w:ascii="Times New Roman" w:eastAsia="Times New Roman" w:hAnsi="Times New Roman" w:cs="David"/>
          <w:sz w:val="24"/>
          <w:szCs w:val="24"/>
          <w:highlight w:val="yellow"/>
          <w:rtl/>
          <w:lang w:eastAsia="he-IL"/>
          <w:rPrChange w:id="1076" w:author="הילית אראל שכטר" w:date="2020-03-16T19:57:00Z">
            <w:rPr>
              <w:rFonts w:ascii="Times New Roman" w:eastAsia="Times New Roman" w:hAnsi="Times New Roman" w:cs="David"/>
              <w:sz w:val="24"/>
              <w:szCs w:val="24"/>
              <w:rtl/>
              <w:lang w:eastAsia="he-IL"/>
            </w:rPr>
          </w:rPrChange>
        </w:rPr>
        <w:t>אינה מתאימה לזיהוי פנים בתנאי אור וחושך</w:t>
      </w:r>
      <w:ins w:id="1077" w:author="הילית אראל שכטר" w:date="2020-03-16T20:18:00Z">
        <w:r>
          <w:rPr>
            <w:rFonts w:ascii="Times New Roman" w:eastAsia="Times New Roman" w:hAnsi="Times New Roman" w:cs="David" w:hint="cs"/>
            <w:sz w:val="24"/>
            <w:szCs w:val="24"/>
            <w:highlight w:val="yellow"/>
            <w:rtl/>
            <w:lang w:eastAsia="he-IL"/>
          </w:rPr>
          <w:t>,</w:t>
        </w:r>
      </w:ins>
      <w:r w:rsidR="005C0F5B" w:rsidRPr="000638D1">
        <w:rPr>
          <w:rFonts w:ascii="Times New Roman" w:eastAsia="Times New Roman" w:hAnsi="Times New Roman" w:cs="David"/>
          <w:sz w:val="24"/>
          <w:szCs w:val="24"/>
          <w:highlight w:val="yellow"/>
          <w:rtl/>
          <w:lang w:eastAsia="he-IL"/>
          <w:rPrChange w:id="1078" w:author="הילית אראל שכטר" w:date="2020-03-16T19:57:00Z">
            <w:rPr>
              <w:rFonts w:ascii="Times New Roman" w:eastAsia="Times New Roman" w:hAnsi="Times New Roman" w:cs="David"/>
              <w:sz w:val="24"/>
              <w:szCs w:val="24"/>
              <w:rtl/>
              <w:lang w:eastAsia="he-IL"/>
            </w:rPr>
          </w:rPrChange>
        </w:rPr>
        <w:t xml:space="preserve"> גם בשימוש בתאורת אינפרא אדומה.</w:t>
      </w:r>
      <w:ins w:id="1079" w:author="הילית אראל שכטר" w:date="2020-03-16T20:18:00Z">
        <w:r>
          <w:rPr>
            <w:rFonts w:ascii="Times New Roman" w:eastAsia="Times New Roman" w:hAnsi="Times New Roman" w:cs="David" w:hint="cs"/>
            <w:sz w:val="24"/>
            <w:szCs w:val="24"/>
            <w:highlight w:val="yellow"/>
            <w:rtl/>
            <w:lang w:eastAsia="he-IL"/>
          </w:rPr>
          <w:t xml:space="preserve"> </w:t>
        </w:r>
      </w:ins>
      <w:ins w:id="1080" w:author="הילית אראל שכטר" w:date="2020-03-16T20:20:00Z">
        <w:r>
          <w:rPr>
            <w:rFonts w:ascii="Times New Roman" w:eastAsia="Times New Roman" w:hAnsi="Times New Roman" w:cs="David"/>
            <w:sz w:val="24"/>
            <w:szCs w:val="24"/>
            <w:highlight w:val="yellow"/>
            <w:rtl/>
            <w:lang w:eastAsia="he-IL"/>
          </w:rPr>
          <w:t>–</w:t>
        </w:r>
        <w:r>
          <w:rPr>
            <w:rFonts w:ascii="Times New Roman" w:eastAsia="Times New Roman" w:hAnsi="Times New Roman" w:cs="David" w:hint="cs"/>
            <w:sz w:val="24"/>
            <w:szCs w:val="24"/>
            <w:highlight w:val="yellow"/>
            <w:rtl/>
            <w:lang w:eastAsia="he-IL"/>
          </w:rPr>
          <w:t xml:space="preserve"> כנ"ל </w:t>
        </w:r>
      </w:ins>
    </w:p>
    <w:p w14:paraId="331DE4A8" w14:textId="2A46C668" w:rsidR="005C0F5B" w:rsidRPr="000638D1" w:rsidRDefault="001306F3">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1081" w:author="הילית אראל שכטר" w:date="2020-03-16T19:57:00Z">
            <w:rPr>
              <w:rFonts w:ascii="Times New Roman" w:eastAsia="Times New Roman" w:hAnsi="Times New Roman" w:cs="David"/>
              <w:sz w:val="24"/>
              <w:szCs w:val="24"/>
              <w:lang w:eastAsia="he-IL"/>
            </w:rPr>
          </w:rPrChange>
        </w:rPr>
        <w:pPrChange w:id="1082" w:author="הילית אראל שכטר" w:date="2020-03-16T20:54:00Z">
          <w:pPr>
            <w:numPr>
              <w:numId w:val="24"/>
            </w:numPr>
            <w:autoSpaceDE w:val="0"/>
            <w:autoSpaceDN w:val="0"/>
            <w:bidi/>
            <w:spacing w:before="120" w:after="120" w:line="360" w:lineRule="auto"/>
            <w:ind w:left="360" w:hanging="360"/>
            <w:jc w:val="both"/>
          </w:pPr>
        </w:pPrChange>
      </w:pPr>
      <w:ins w:id="1083" w:author="הילית אראל שכטר" w:date="2020-03-16T20:18:00Z">
        <w:r w:rsidRPr="0081213B">
          <w:rPr>
            <w:rFonts w:hint="eastAsia"/>
            <w:rtl/>
            <w:rPrChange w:id="1084"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1085" w:author="הילית אראל שכטר" w:date="2020-03-16T19:57:00Z">
            <w:rPr>
              <w:rFonts w:ascii="Times New Roman" w:eastAsia="Times New Roman" w:hAnsi="Times New Roman" w:cs="David"/>
              <w:sz w:val="24"/>
              <w:szCs w:val="24"/>
              <w:rtl/>
              <w:lang w:eastAsia="he-IL"/>
            </w:rPr>
          </w:rPrChange>
        </w:rPr>
        <w:t>תאור</w:t>
      </w:r>
      <w:ins w:id="1086" w:author="הילית אראל שכטר" w:date="2020-03-16T20:18:00Z">
        <w:r>
          <w:rPr>
            <w:rFonts w:ascii="Times New Roman" w:eastAsia="Times New Roman" w:hAnsi="Times New Roman" w:cs="David" w:hint="cs"/>
            <w:sz w:val="24"/>
            <w:szCs w:val="24"/>
            <w:highlight w:val="yellow"/>
            <w:rtl/>
            <w:lang w:eastAsia="he-IL"/>
          </w:rPr>
          <w:t>ת</w:t>
        </w:r>
      </w:ins>
      <w:del w:id="1087" w:author="הילית אראל שכטר" w:date="2020-03-16T20:18:00Z">
        <w:r w:rsidR="005C0F5B" w:rsidRPr="000638D1" w:rsidDel="001306F3">
          <w:rPr>
            <w:rFonts w:ascii="Times New Roman" w:eastAsia="Times New Roman" w:hAnsi="Times New Roman" w:cs="David"/>
            <w:sz w:val="24"/>
            <w:szCs w:val="24"/>
            <w:highlight w:val="yellow"/>
            <w:rtl/>
            <w:lang w:eastAsia="he-IL"/>
            <w:rPrChange w:id="1088" w:author="הילית אראל שכטר" w:date="2020-03-16T19:57:00Z">
              <w:rPr>
                <w:rFonts w:ascii="Times New Roman" w:eastAsia="Times New Roman" w:hAnsi="Times New Roman" w:cs="David"/>
                <w:sz w:val="24"/>
                <w:szCs w:val="24"/>
                <w:rtl/>
                <w:lang w:eastAsia="he-IL"/>
              </w:rPr>
            </w:rPrChange>
          </w:rPr>
          <w:delText>ה</w:delText>
        </w:r>
      </w:del>
      <w:r w:rsidR="005C0F5B" w:rsidRPr="000638D1">
        <w:rPr>
          <w:rFonts w:ascii="Times New Roman" w:eastAsia="Times New Roman" w:hAnsi="Times New Roman" w:cs="David"/>
          <w:sz w:val="24"/>
          <w:szCs w:val="24"/>
          <w:highlight w:val="yellow"/>
          <w:rtl/>
          <w:lang w:eastAsia="he-IL"/>
          <w:rPrChange w:id="1089" w:author="הילית אראל שכטר" w:date="2020-03-16T19:57:00Z">
            <w:rPr>
              <w:rFonts w:ascii="Times New Roman" w:eastAsia="Times New Roman" w:hAnsi="Times New Roman" w:cs="David"/>
              <w:sz w:val="24"/>
              <w:szCs w:val="24"/>
              <w:rtl/>
              <w:lang w:eastAsia="he-IL"/>
            </w:rPr>
          </w:rPrChange>
        </w:rPr>
        <w:t xml:space="preserve"> אינפרא אדומה אינה תקינה</w:t>
      </w:r>
      <w:ins w:id="1090" w:author="הילית אראל שכטר" w:date="2020-03-16T20:18:00Z">
        <w:r>
          <w:rPr>
            <w:rFonts w:ascii="Times New Roman" w:eastAsia="Times New Roman" w:hAnsi="Times New Roman" w:cs="David" w:hint="cs"/>
            <w:sz w:val="24"/>
            <w:szCs w:val="24"/>
            <w:highlight w:val="yellow"/>
            <w:rtl/>
            <w:lang w:eastAsia="he-IL"/>
          </w:rPr>
          <w:t xml:space="preserve"> </w:t>
        </w:r>
        <w:r>
          <w:rPr>
            <w:rFonts w:ascii="Times New Roman" w:eastAsia="Times New Roman" w:hAnsi="Times New Roman" w:cs="David"/>
            <w:sz w:val="24"/>
            <w:szCs w:val="24"/>
            <w:highlight w:val="yellow"/>
            <w:rtl/>
            <w:lang w:eastAsia="he-IL"/>
          </w:rPr>
          <w:t>–</w:t>
        </w:r>
        <w:r>
          <w:rPr>
            <w:rFonts w:ascii="Times New Roman" w:eastAsia="Times New Roman" w:hAnsi="Times New Roman" w:cs="David" w:hint="cs"/>
            <w:sz w:val="24"/>
            <w:szCs w:val="24"/>
            <w:highlight w:val="yellow"/>
            <w:rtl/>
            <w:lang w:eastAsia="he-IL"/>
          </w:rPr>
          <w:t xml:space="preserve"> </w:t>
        </w:r>
      </w:ins>
      <w:ins w:id="1091" w:author="הילית אראל שכטר" w:date="2020-03-16T20:20:00Z">
        <w:r>
          <w:rPr>
            <w:rFonts w:ascii="Times New Roman" w:eastAsia="Times New Roman" w:hAnsi="Times New Roman" w:cs="David" w:hint="cs"/>
            <w:sz w:val="24"/>
            <w:szCs w:val="24"/>
            <w:highlight w:val="yellow"/>
            <w:rtl/>
            <w:lang w:eastAsia="he-IL"/>
          </w:rPr>
          <w:t>כנ"ל</w:t>
        </w:r>
      </w:ins>
      <w:ins w:id="1092" w:author="הילית אראל שכטר" w:date="2020-03-16T20:18:00Z">
        <w:r>
          <w:rPr>
            <w:rFonts w:ascii="Times New Roman" w:eastAsia="Times New Roman" w:hAnsi="Times New Roman" w:cs="David" w:hint="cs"/>
            <w:sz w:val="24"/>
            <w:szCs w:val="24"/>
            <w:highlight w:val="yellow"/>
            <w:rtl/>
            <w:lang w:eastAsia="he-IL"/>
          </w:rPr>
          <w:t xml:space="preserve"> </w:t>
        </w:r>
      </w:ins>
    </w:p>
    <w:p w14:paraId="1CD9D028" w14:textId="3F4781D6" w:rsidR="005C0F5B" w:rsidRPr="000638D1" w:rsidRDefault="00241CA6">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1093" w:author="הילית אראל שכטר" w:date="2020-03-16T19:57:00Z">
            <w:rPr>
              <w:rFonts w:ascii="Times New Roman" w:eastAsia="Times New Roman" w:hAnsi="Times New Roman" w:cs="David"/>
              <w:sz w:val="24"/>
              <w:szCs w:val="24"/>
              <w:lang w:eastAsia="he-IL"/>
            </w:rPr>
          </w:rPrChange>
        </w:rPr>
        <w:pPrChange w:id="1094" w:author="הילית אראל שכטר" w:date="2020-03-16T20:54:00Z">
          <w:pPr>
            <w:numPr>
              <w:numId w:val="24"/>
            </w:numPr>
            <w:autoSpaceDE w:val="0"/>
            <w:autoSpaceDN w:val="0"/>
            <w:bidi/>
            <w:spacing w:before="120" w:after="120" w:line="360" w:lineRule="auto"/>
            <w:ind w:left="360" w:hanging="360"/>
            <w:jc w:val="both"/>
          </w:pPr>
        </w:pPrChange>
      </w:pPr>
      <w:ins w:id="1095" w:author="הילית אראל שכטר" w:date="2020-03-16T20:29:00Z">
        <w:r w:rsidRPr="0081213B">
          <w:rPr>
            <w:rFonts w:hint="eastAsia"/>
            <w:rtl/>
            <w:rPrChange w:id="1096"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1097" w:author="הילית אראל שכטר" w:date="2020-03-16T19:57:00Z">
            <w:rPr>
              <w:rFonts w:ascii="Times New Roman" w:eastAsia="Times New Roman" w:hAnsi="Times New Roman" w:cs="David"/>
              <w:sz w:val="24"/>
              <w:szCs w:val="24"/>
              <w:rtl/>
              <w:lang w:eastAsia="he-IL"/>
            </w:rPr>
          </w:rPrChange>
        </w:rPr>
        <w:t xml:space="preserve">התוכנה עם החבילות הנלוות אליהם בשרת ה </w:t>
      </w:r>
      <w:r w:rsidR="005C0F5B" w:rsidRPr="000638D1">
        <w:rPr>
          <w:rFonts w:ascii="Times New Roman" w:eastAsia="Times New Roman" w:hAnsi="Times New Roman" w:cs="David"/>
          <w:sz w:val="24"/>
          <w:szCs w:val="24"/>
          <w:highlight w:val="yellow"/>
          <w:lang w:eastAsia="he-IL"/>
          <w:rPrChange w:id="1098" w:author="הילית אראל שכטר" w:date="2020-03-16T19:57:00Z">
            <w:rPr>
              <w:rFonts w:ascii="Times New Roman" w:eastAsia="Times New Roman" w:hAnsi="Times New Roman" w:cs="David"/>
              <w:sz w:val="24"/>
              <w:szCs w:val="24"/>
              <w:lang w:eastAsia="he-IL"/>
            </w:rPr>
          </w:rPrChange>
        </w:rPr>
        <w:t>Facer</w:t>
      </w:r>
      <w:r w:rsidR="005C0F5B" w:rsidRPr="000638D1">
        <w:rPr>
          <w:rFonts w:ascii="Times New Roman" w:eastAsia="Times New Roman" w:hAnsi="Times New Roman" w:cs="David"/>
          <w:sz w:val="24"/>
          <w:szCs w:val="24"/>
          <w:highlight w:val="yellow"/>
          <w:rtl/>
          <w:lang w:eastAsia="he-IL"/>
          <w:rPrChange w:id="1099" w:author="הילית אראל שכטר" w:date="2020-03-16T19:57:00Z">
            <w:rPr>
              <w:rFonts w:ascii="Times New Roman" w:eastAsia="Times New Roman" w:hAnsi="Times New Roman" w:cs="David"/>
              <w:sz w:val="24"/>
              <w:szCs w:val="24"/>
              <w:rtl/>
              <w:lang w:eastAsia="he-IL"/>
            </w:rPr>
          </w:rPrChange>
        </w:rPr>
        <w:t xml:space="preserve"> אינ</w:t>
      </w:r>
      <w:ins w:id="1100" w:author="הילית אראל שכטר" w:date="2020-03-16T19:58:00Z">
        <w:r w:rsidR="000638D1">
          <w:rPr>
            <w:rFonts w:ascii="Times New Roman" w:eastAsia="Times New Roman" w:hAnsi="Times New Roman" w:cs="David" w:hint="cs"/>
            <w:sz w:val="24"/>
            <w:szCs w:val="24"/>
            <w:highlight w:val="yellow"/>
            <w:rtl/>
            <w:lang w:eastAsia="he-IL"/>
          </w:rPr>
          <w:t>ן</w:t>
        </w:r>
      </w:ins>
      <w:del w:id="1101" w:author="הילית אראל שכטר" w:date="2020-03-16T19:58:00Z">
        <w:r w:rsidR="005C0F5B" w:rsidRPr="000638D1" w:rsidDel="000638D1">
          <w:rPr>
            <w:rFonts w:ascii="Times New Roman" w:eastAsia="Times New Roman" w:hAnsi="Times New Roman" w:cs="David"/>
            <w:sz w:val="24"/>
            <w:szCs w:val="24"/>
            <w:highlight w:val="yellow"/>
            <w:rtl/>
            <w:lang w:eastAsia="he-IL"/>
            <w:rPrChange w:id="1102" w:author="הילית אראל שכטר" w:date="2020-03-16T19:57:00Z">
              <w:rPr>
                <w:rFonts w:ascii="Times New Roman" w:eastAsia="Times New Roman" w:hAnsi="Times New Roman" w:cs="David"/>
                <w:sz w:val="24"/>
                <w:szCs w:val="24"/>
                <w:rtl/>
                <w:lang w:eastAsia="he-IL"/>
              </w:rPr>
            </w:rPrChange>
          </w:rPr>
          <w:delText>ם</w:delText>
        </w:r>
      </w:del>
      <w:r w:rsidR="005C0F5B" w:rsidRPr="000638D1">
        <w:rPr>
          <w:rFonts w:ascii="Times New Roman" w:eastAsia="Times New Roman" w:hAnsi="Times New Roman" w:cs="David"/>
          <w:sz w:val="24"/>
          <w:szCs w:val="24"/>
          <w:highlight w:val="yellow"/>
          <w:rtl/>
          <w:lang w:eastAsia="he-IL"/>
          <w:rPrChange w:id="1103" w:author="הילית אראל שכטר" w:date="2020-03-16T19:57:00Z">
            <w:rPr>
              <w:rFonts w:ascii="Times New Roman" w:eastAsia="Times New Roman" w:hAnsi="Times New Roman" w:cs="David"/>
              <w:sz w:val="24"/>
              <w:szCs w:val="24"/>
              <w:rtl/>
              <w:lang w:eastAsia="he-IL"/>
            </w:rPr>
          </w:rPrChange>
        </w:rPr>
        <w:t xml:space="preserve"> מתאימ</w:t>
      </w:r>
      <w:ins w:id="1104" w:author="הילית אראל שכטר" w:date="2020-03-16T19:58:00Z">
        <w:r w:rsidR="000638D1">
          <w:rPr>
            <w:rFonts w:ascii="Times New Roman" w:eastAsia="Times New Roman" w:hAnsi="Times New Roman" w:cs="David" w:hint="cs"/>
            <w:sz w:val="24"/>
            <w:szCs w:val="24"/>
            <w:highlight w:val="yellow"/>
            <w:rtl/>
            <w:lang w:eastAsia="he-IL"/>
          </w:rPr>
          <w:t>ות</w:t>
        </w:r>
      </w:ins>
      <w:del w:id="1105" w:author="הילית אראל שכטר" w:date="2020-03-16T19:58:00Z">
        <w:r w:rsidR="005C0F5B" w:rsidRPr="000638D1" w:rsidDel="000638D1">
          <w:rPr>
            <w:rFonts w:ascii="Times New Roman" w:eastAsia="Times New Roman" w:hAnsi="Times New Roman" w:cs="David"/>
            <w:sz w:val="24"/>
            <w:szCs w:val="24"/>
            <w:highlight w:val="yellow"/>
            <w:rtl/>
            <w:lang w:eastAsia="he-IL"/>
            <w:rPrChange w:id="1106" w:author="הילית אראל שכטר" w:date="2020-03-16T19:57:00Z">
              <w:rPr>
                <w:rFonts w:ascii="Times New Roman" w:eastAsia="Times New Roman" w:hAnsi="Times New Roman" w:cs="David"/>
                <w:sz w:val="24"/>
                <w:szCs w:val="24"/>
                <w:rtl/>
                <w:lang w:eastAsia="he-IL"/>
              </w:rPr>
            </w:rPrChange>
          </w:rPr>
          <w:delText>ים</w:delText>
        </w:r>
      </w:del>
      <w:r w:rsidR="005C0F5B" w:rsidRPr="000638D1">
        <w:rPr>
          <w:rFonts w:ascii="Times New Roman" w:eastAsia="Times New Roman" w:hAnsi="Times New Roman" w:cs="David"/>
          <w:sz w:val="24"/>
          <w:szCs w:val="24"/>
          <w:highlight w:val="yellow"/>
          <w:rtl/>
          <w:lang w:eastAsia="he-IL"/>
          <w:rPrChange w:id="1107" w:author="הילית אראל שכטר" w:date="2020-03-16T19:57:00Z">
            <w:rPr>
              <w:rFonts w:ascii="Times New Roman" w:eastAsia="Times New Roman" w:hAnsi="Times New Roman" w:cs="David"/>
              <w:sz w:val="24"/>
              <w:szCs w:val="24"/>
              <w:rtl/>
              <w:lang w:eastAsia="he-IL"/>
            </w:rPr>
          </w:rPrChange>
        </w:rPr>
        <w:t xml:space="preserve"> לגילוי וזיהוי פנים</w:t>
      </w:r>
      <w:ins w:id="1108" w:author="הילית אראל שכטר" w:date="2020-03-16T20:20:00Z">
        <w:r w:rsidR="001306F3">
          <w:rPr>
            <w:rFonts w:ascii="Times New Roman" w:eastAsia="Times New Roman" w:hAnsi="Times New Roman" w:cs="David" w:hint="cs"/>
            <w:sz w:val="24"/>
            <w:szCs w:val="24"/>
            <w:highlight w:val="yellow"/>
            <w:rtl/>
            <w:lang w:eastAsia="he-IL"/>
          </w:rPr>
          <w:t xml:space="preserve"> </w:t>
        </w:r>
        <w:r w:rsidR="001306F3">
          <w:rPr>
            <w:rFonts w:ascii="Times New Roman" w:eastAsia="Times New Roman" w:hAnsi="Times New Roman" w:cs="David"/>
            <w:sz w:val="24"/>
            <w:szCs w:val="24"/>
            <w:highlight w:val="yellow"/>
            <w:rtl/>
            <w:lang w:eastAsia="he-IL"/>
          </w:rPr>
          <w:t>–</w:t>
        </w:r>
        <w:r w:rsidR="001306F3">
          <w:rPr>
            <w:rFonts w:ascii="Times New Roman" w:eastAsia="Times New Roman" w:hAnsi="Times New Roman" w:cs="David" w:hint="cs"/>
            <w:sz w:val="24"/>
            <w:szCs w:val="24"/>
            <w:highlight w:val="yellow"/>
            <w:rtl/>
            <w:lang w:eastAsia="he-IL"/>
          </w:rPr>
          <w:t xml:space="preserve"> כנ"ל</w:t>
        </w:r>
      </w:ins>
      <w:r w:rsidR="005C0F5B" w:rsidRPr="000638D1">
        <w:rPr>
          <w:rFonts w:ascii="Times New Roman" w:eastAsia="Times New Roman" w:hAnsi="Times New Roman" w:cs="David"/>
          <w:sz w:val="24"/>
          <w:szCs w:val="24"/>
          <w:highlight w:val="yellow"/>
          <w:rtl/>
          <w:lang w:eastAsia="he-IL"/>
          <w:rPrChange w:id="1109" w:author="הילית אראל שכטר" w:date="2020-03-16T19:57:00Z">
            <w:rPr>
              <w:rFonts w:ascii="Times New Roman" w:eastAsia="Times New Roman" w:hAnsi="Times New Roman" w:cs="David"/>
              <w:sz w:val="24"/>
              <w:szCs w:val="24"/>
              <w:rtl/>
              <w:lang w:eastAsia="he-IL"/>
            </w:rPr>
          </w:rPrChange>
        </w:rPr>
        <w:t>.</w:t>
      </w:r>
    </w:p>
    <w:p w14:paraId="6B13612D" w14:textId="4400026A" w:rsidR="005C0F5B" w:rsidRPr="000638D1" w:rsidRDefault="00241CA6">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1110" w:author="הילית אראל שכטר" w:date="2020-03-16T19:57:00Z">
            <w:rPr>
              <w:rFonts w:ascii="Times New Roman" w:eastAsia="Times New Roman" w:hAnsi="Times New Roman" w:cs="David"/>
              <w:sz w:val="24"/>
              <w:szCs w:val="24"/>
              <w:lang w:eastAsia="he-IL"/>
            </w:rPr>
          </w:rPrChange>
        </w:rPr>
        <w:pPrChange w:id="1111" w:author="הילית אראל שכטר" w:date="2020-03-16T20:54:00Z">
          <w:pPr>
            <w:numPr>
              <w:numId w:val="24"/>
            </w:numPr>
            <w:autoSpaceDE w:val="0"/>
            <w:autoSpaceDN w:val="0"/>
            <w:bidi/>
            <w:spacing w:before="120" w:after="120" w:line="360" w:lineRule="auto"/>
            <w:ind w:left="360" w:hanging="360"/>
            <w:jc w:val="both"/>
          </w:pPr>
        </w:pPrChange>
      </w:pPr>
      <w:ins w:id="1112" w:author="הילית אראל שכטר" w:date="2020-03-16T20:29:00Z">
        <w:r w:rsidRPr="0081213B">
          <w:rPr>
            <w:rFonts w:hint="eastAsia"/>
            <w:rtl/>
            <w:rPrChange w:id="1113"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w:t>
        </w:r>
      </w:ins>
      <w:r w:rsidR="005C0F5B" w:rsidRPr="000638D1">
        <w:rPr>
          <w:rFonts w:ascii="Times New Roman" w:eastAsia="Times New Roman" w:hAnsi="Times New Roman" w:cs="David"/>
          <w:sz w:val="24"/>
          <w:szCs w:val="24"/>
          <w:highlight w:val="yellow"/>
          <w:rtl/>
          <w:lang w:eastAsia="he-IL"/>
          <w:rPrChange w:id="1114" w:author="הילית אראל שכטר" w:date="2020-03-16T19:57:00Z">
            <w:rPr>
              <w:rFonts w:ascii="Times New Roman" w:eastAsia="Times New Roman" w:hAnsi="Times New Roman" w:cs="David"/>
              <w:sz w:val="24"/>
              <w:szCs w:val="24"/>
              <w:rtl/>
              <w:lang w:eastAsia="he-IL"/>
            </w:rPr>
          </w:rPrChange>
        </w:rPr>
        <w:t>ארכיטקטורה הבנויה על שרת תורים פשוט לא מיושמת נכון.</w:t>
      </w:r>
      <w:ins w:id="1115" w:author="הילית אראל שכטר" w:date="2020-03-16T19:59:00Z">
        <w:r w:rsidR="000638D1">
          <w:rPr>
            <w:rFonts w:ascii="Times New Roman" w:eastAsia="Times New Roman" w:hAnsi="Times New Roman" w:cs="David" w:hint="cs"/>
            <w:sz w:val="24"/>
            <w:szCs w:val="24"/>
            <w:highlight w:val="yellow"/>
            <w:rtl/>
            <w:lang w:eastAsia="he-IL"/>
          </w:rPr>
          <w:t xml:space="preserve"> </w:t>
        </w:r>
      </w:ins>
      <w:ins w:id="1116" w:author="הילית אראל שכטר" w:date="2020-03-16T20:20:00Z">
        <w:r w:rsidR="001306F3">
          <w:rPr>
            <w:rFonts w:ascii="Times New Roman" w:eastAsia="Times New Roman" w:hAnsi="Times New Roman" w:cs="David" w:hint="cs"/>
            <w:sz w:val="24"/>
            <w:szCs w:val="24"/>
            <w:highlight w:val="yellow"/>
            <w:rtl/>
            <w:lang w:eastAsia="he-IL"/>
          </w:rPr>
          <w:t>כנ"</w:t>
        </w:r>
      </w:ins>
      <w:ins w:id="1117" w:author="הילית אראל שכטר" w:date="2020-03-16T20:21:00Z">
        <w:r w:rsidR="001306F3">
          <w:rPr>
            <w:rFonts w:ascii="Times New Roman" w:eastAsia="Times New Roman" w:hAnsi="Times New Roman" w:cs="David" w:hint="cs"/>
            <w:sz w:val="24"/>
            <w:szCs w:val="24"/>
            <w:highlight w:val="yellow"/>
            <w:rtl/>
            <w:lang w:eastAsia="he-IL"/>
          </w:rPr>
          <w:t>ל</w:t>
        </w:r>
      </w:ins>
    </w:p>
    <w:p w14:paraId="1B98ED1D" w14:textId="227D7A60" w:rsidR="005C0F5B" w:rsidRDefault="00241CA6">
      <w:pPr>
        <w:numPr>
          <w:ilvl w:val="1"/>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
        <w:pPrChange w:id="1118" w:author="הילית אראל שכטר" w:date="2020-03-16T20:54:00Z">
          <w:pPr>
            <w:numPr>
              <w:ilvl w:val="1"/>
              <w:numId w:val="29"/>
            </w:numPr>
            <w:autoSpaceDE w:val="0"/>
            <w:autoSpaceDN w:val="0"/>
            <w:bidi/>
            <w:spacing w:before="120" w:after="120" w:line="360" w:lineRule="auto"/>
            <w:ind w:left="792" w:hanging="432"/>
            <w:jc w:val="both"/>
          </w:pPr>
        </w:pPrChange>
      </w:pPr>
      <w:ins w:id="1119" w:author="הילית אראל שכטר" w:date="2020-03-16T20:29:00Z">
        <w:r w:rsidRPr="0081213B">
          <w:rPr>
            <w:rFonts w:hint="eastAsia"/>
            <w:rtl/>
            <w:rPrChange w:id="1120" w:author="הילית אראל שכטר" w:date="2020-03-16T20:54:00Z">
              <w:rPr>
                <w:rFonts w:ascii="Times New Roman" w:eastAsia="Times New Roman" w:hAnsi="Times New Roman" w:cs="David" w:hint="eastAsia"/>
                <w:sz w:val="24"/>
                <w:szCs w:val="24"/>
                <w:highlight w:val="yellow"/>
                <w:rtl/>
                <w:lang w:eastAsia="he-IL"/>
              </w:rPr>
            </w:rPrChange>
          </w:rPr>
          <w:t>מצאנו</w:t>
        </w:r>
        <w:r>
          <w:rPr>
            <w:rFonts w:ascii="Times New Roman" w:eastAsia="Times New Roman" w:hAnsi="Times New Roman" w:cs="David" w:hint="cs"/>
            <w:sz w:val="24"/>
            <w:szCs w:val="24"/>
            <w:highlight w:val="yellow"/>
            <w:rtl/>
            <w:lang w:eastAsia="he-IL"/>
          </w:rPr>
          <w:t xml:space="preserve"> שקיים </w:t>
        </w:r>
      </w:ins>
      <w:r w:rsidR="005C0F5B" w:rsidRPr="000638D1">
        <w:rPr>
          <w:rFonts w:ascii="Times New Roman" w:eastAsia="Times New Roman" w:hAnsi="Times New Roman" w:cs="David"/>
          <w:sz w:val="24"/>
          <w:szCs w:val="24"/>
          <w:highlight w:val="yellow"/>
          <w:rtl/>
          <w:lang w:eastAsia="he-IL"/>
          <w:rPrChange w:id="1121" w:author="הילית אראל שכטר" w:date="2020-03-16T19:57:00Z">
            <w:rPr>
              <w:rFonts w:ascii="Times New Roman" w:eastAsia="Times New Roman" w:hAnsi="Times New Roman" w:cs="David"/>
              <w:sz w:val="24"/>
              <w:szCs w:val="24"/>
              <w:rtl/>
              <w:lang w:eastAsia="he-IL"/>
            </w:rPr>
          </w:rPrChange>
        </w:rPr>
        <w:t xml:space="preserve">חוסר בניהול נכון של עומסים </w:t>
      </w:r>
      <w:ins w:id="1122" w:author="הילית אראל שכטר" w:date="2020-03-16T20:21:00Z">
        <w:r w:rsidR="001306F3">
          <w:rPr>
            <w:rFonts w:ascii="Times New Roman" w:eastAsia="Times New Roman" w:hAnsi="Times New Roman" w:cs="David" w:hint="cs"/>
            <w:sz w:val="24"/>
            <w:szCs w:val="24"/>
            <w:highlight w:val="yellow"/>
            <w:rtl/>
            <w:lang w:eastAsia="he-IL"/>
          </w:rPr>
          <w:t>כנ"ל</w:t>
        </w:r>
      </w:ins>
      <w:ins w:id="1123" w:author="הילית אראל שכטר" w:date="2020-03-16T19:57:00Z">
        <w:r w:rsidR="000638D1">
          <w:rPr>
            <w:rFonts w:ascii="Times New Roman" w:eastAsia="Times New Roman" w:hAnsi="Times New Roman" w:cs="David"/>
            <w:sz w:val="24"/>
            <w:szCs w:val="24"/>
            <w:highlight w:val="yellow"/>
            <w:rtl/>
            <w:lang w:eastAsia="he-IL"/>
          </w:rPr>
          <w:t>–</w:t>
        </w:r>
        <w:r w:rsidR="000638D1">
          <w:rPr>
            <w:rFonts w:ascii="Times New Roman" w:eastAsia="Times New Roman" w:hAnsi="Times New Roman" w:cs="David" w:hint="cs"/>
            <w:sz w:val="24"/>
            <w:szCs w:val="24"/>
            <w:highlight w:val="yellow"/>
            <w:rtl/>
            <w:lang w:eastAsia="he-IL"/>
          </w:rPr>
          <w:t xml:space="preserve"> </w:t>
        </w:r>
      </w:ins>
    </w:p>
    <w:p w14:paraId="42CC729E" w14:textId="77777777" w:rsidR="00D60D79" w:rsidRPr="00D60D79" w:rsidDel="00241CA6" w:rsidRDefault="00D60D79">
      <w:pPr>
        <w:numPr>
          <w:ilvl w:val="1"/>
          <w:numId w:val="29"/>
        </w:numPr>
        <w:autoSpaceDE w:val="0"/>
        <w:autoSpaceDN w:val="0"/>
        <w:bidi/>
        <w:spacing w:before="120" w:after="120" w:line="360" w:lineRule="auto"/>
        <w:jc w:val="both"/>
        <w:rPr>
          <w:del w:id="1124" w:author="הילית אראל שכטר" w:date="2020-03-16T20:29:00Z"/>
          <w:rFonts w:ascii="Times New Roman" w:eastAsia="Times New Roman" w:hAnsi="Times New Roman" w:cs="David"/>
          <w:sz w:val="24"/>
          <w:szCs w:val="24"/>
          <w:highlight w:val="yellow"/>
          <w:lang w:eastAsia="he-IL"/>
        </w:rPr>
        <w:pPrChange w:id="1125" w:author="הילית אראל שכטר" w:date="2020-03-16T20:29:00Z">
          <w:pPr>
            <w:numPr>
              <w:numId w:val="24"/>
            </w:numPr>
            <w:autoSpaceDE w:val="0"/>
            <w:autoSpaceDN w:val="0"/>
            <w:bidi/>
            <w:spacing w:before="120" w:after="120" w:line="360" w:lineRule="auto"/>
            <w:ind w:left="360" w:hanging="360"/>
            <w:jc w:val="both"/>
          </w:pPr>
        </w:pPrChange>
      </w:pPr>
    </w:p>
    <w:p w14:paraId="54CD29BB" w14:textId="50D3D90E" w:rsidR="005C0F5B" w:rsidRPr="00D60D79" w:rsidRDefault="005C0F5B" w:rsidP="005C0F5B">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Change w:id="1126" w:author="הילית אראל שכטר" w:date="2020-03-16T20:23:00Z">
            <w:rPr>
              <w:rFonts w:ascii="Times New Roman" w:eastAsia="Times New Roman" w:hAnsi="Times New Roman" w:cs="David"/>
              <w:sz w:val="24"/>
              <w:szCs w:val="24"/>
              <w:lang w:eastAsia="he-IL"/>
            </w:rPr>
          </w:rPrChange>
        </w:rPr>
      </w:pPr>
      <w:r w:rsidRPr="00D60D79">
        <w:rPr>
          <w:rFonts w:ascii="Times New Roman" w:eastAsia="Times New Roman" w:hAnsi="Times New Roman" w:cs="David"/>
          <w:sz w:val="24"/>
          <w:szCs w:val="24"/>
          <w:highlight w:val="yellow"/>
          <w:rtl/>
          <w:lang w:eastAsia="he-IL"/>
          <w:rPrChange w:id="1127" w:author="הילית אראל שכטר" w:date="2020-03-16T20:23:00Z">
            <w:rPr>
              <w:rFonts w:ascii="Times New Roman" w:eastAsia="Times New Roman" w:hAnsi="Times New Roman" w:cs="David"/>
              <w:sz w:val="24"/>
              <w:szCs w:val="24"/>
              <w:rtl/>
              <w:lang w:eastAsia="he-IL"/>
            </w:rPr>
          </w:rPrChange>
        </w:rPr>
        <w:t xml:space="preserve">תוצאות הבדיקות שביצענו מראות בין היתר מהירויות תגובה שונות של המערכת לתנועה, גילוי וזיהוי פנים.  בבדיקות מסוימות, המערכת לא הגיבה כלל או הגיבה לאחר זמן </w:t>
      </w:r>
      <w:del w:id="1128" w:author="הילית אראל שכטר" w:date="2020-03-16T20:21:00Z">
        <w:r w:rsidRPr="00D60D79" w:rsidDel="001306F3">
          <w:rPr>
            <w:rFonts w:ascii="Times New Roman" w:eastAsia="Times New Roman" w:hAnsi="Times New Roman" w:cs="David"/>
            <w:sz w:val="24"/>
            <w:szCs w:val="24"/>
            <w:highlight w:val="yellow"/>
            <w:rtl/>
            <w:lang w:eastAsia="he-IL"/>
            <w:rPrChange w:id="1129" w:author="הילית אראל שכטר" w:date="2020-03-16T20:23:00Z">
              <w:rPr>
                <w:rFonts w:ascii="Times New Roman" w:eastAsia="Times New Roman" w:hAnsi="Times New Roman" w:cs="David"/>
                <w:sz w:val="24"/>
                <w:szCs w:val="24"/>
                <w:rtl/>
                <w:lang w:eastAsia="he-IL"/>
              </w:rPr>
            </w:rPrChange>
          </w:rPr>
          <w:delText xml:space="preserve">ממושך </w:delText>
        </w:r>
      </w:del>
      <w:r w:rsidRPr="00D60D79">
        <w:rPr>
          <w:rFonts w:ascii="Times New Roman" w:eastAsia="Times New Roman" w:hAnsi="Times New Roman" w:cs="David"/>
          <w:sz w:val="24"/>
          <w:szCs w:val="24"/>
          <w:highlight w:val="yellow"/>
          <w:rtl/>
          <w:lang w:eastAsia="he-IL"/>
          <w:rPrChange w:id="1130" w:author="הילית אראל שכטר" w:date="2020-03-16T20:23:00Z">
            <w:rPr>
              <w:rFonts w:ascii="Times New Roman" w:eastAsia="Times New Roman" w:hAnsi="Times New Roman" w:cs="David"/>
              <w:sz w:val="24"/>
              <w:szCs w:val="24"/>
              <w:rtl/>
              <w:lang w:eastAsia="he-IL"/>
            </w:rPr>
          </w:rPrChange>
        </w:rPr>
        <w:t>של מעל 20 שניות</w:t>
      </w:r>
      <w:ins w:id="1131" w:author="הילית אראל שכטר" w:date="2020-03-16T20:21:00Z">
        <w:r w:rsidR="001306F3" w:rsidRPr="00D60D79">
          <w:rPr>
            <w:rFonts w:ascii="Times New Roman" w:eastAsia="Times New Roman" w:hAnsi="Times New Roman" w:cs="David"/>
            <w:sz w:val="24"/>
            <w:szCs w:val="24"/>
            <w:highlight w:val="yellow"/>
            <w:rtl/>
            <w:lang w:eastAsia="he-IL"/>
            <w:rPrChange w:id="1132" w:author="הילית אראל שכטר" w:date="2020-03-16T20:23:00Z">
              <w:rPr>
                <w:rFonts w:ascii="Times New Roman" w:eastAsia="Times New Roman" w:hAnsi="Times New Roman" w:cs="David"/>
                <w:sz w:val="24"/>
                <w:szCs w:val="24"/>
                <w:rtl/>
                <w:lang w:eastAsia="he-IL"/>
              </w:rPr>
            </w:rPrChange>
          </w:rPr>
          <w:t xml:space="preserve">, שהינו זמן </w:t>
        </w:r>
      </w:ins>
      <w:r w:rsidRPr="00D60D79">
        <w:rPr>
          <w:rFonts w:ascii="Times New Roman" w:eastAsia="Times New Roman" w:hAnsi="Times New Roman" w:cs="David"/>
          <w:sz w:val="24"/>
          <w:szCs w:val="24"/>
          <w:highlight w:val="yellow"/>
          <w:rtl/>
          <w:lang w:eastAsia="he-IL"/>
          <w:rPrChange w:id="1133" w:author="הילית אראל שכטר" w:date="2020-03-16T20:23:00Z">
            <w:rPr>
              <w:rFonts w:ascii="Times New Roman" w:eastAsia="Times New Roman" w:hAnsi="Times New Roman" w:cs="David"/>
              <w:sz w:val="24"/>
              <w:szCs w:val="24"/>
              <w:rtl/>
              <w:lang w:eastAsia="he-IL"/>
            </w:rPr>
          </w:rPrChange>
        </w:rPr>
        <w:t xml:space="preserve">.  בנוסף, זיהוי פנים היה שגוי בחלק רב מהמקרים הכולל זיהוי פנים של אדם אחד כאדם אחר. בנוסף, פונקציית הסייע אינה מסוגלת לחצור קשר. כמו כן, מכשיר ה </w:t>
      </w:r>
      <w:r w:rsidRPr="00D60D79">
        <w:rPr>
          <w:rFonts w:ascii="Times New Roman" w:eastAsia="Times New Roman" w:hAnsi="Times New Roman" w:cs="David"/>
          <w:sz w:val="24"/>
          <w:szCs w:val="24"/>
          <w:highlight w:val="yellow"/>
          <w:lang w:eastAsia="he-IL"/>
          <w:rPrChange w:id="1134" w:author="הילית אראל שכטר" w:date="2020-03-16T20:23:00Z">
            <w:rPr>
              <w:rFonts w:ascii="Times New Roman" w:eastAsia="Times New Roman" w:hAnsi="Times New Roman" w:cs="David"/>
              <w:sz w:val="24"/>
              <w:szCs w:val="24"/>
              <w:lang w:eastAsia="he-IL"/>
            </w:rPr>
          </w:rPrChange>
        </w:rPr>
        <w:t>HD</w:t>
      </w:r>
      <w:r w:rsidRPr="00D60D79">
        <w:rPr>
          <w:rFonts w:ascii="Times New Roman" w:eastAsia="Times New Roman" w:hAnsi="Times New Roman" w:cs="David"/>
          <w:sz w:val="24"/>
          <w:szCs w:val="24"/>
          <w:highlight w:val="yellow"/>
          <w:rtl/>
          <w:lang w:eastAsia="he-IL"/>
          <w:rPrChange w:id="1135" w:author="הילית אראל שכטר" w:date="2020-03-16T20:23:00Z">
            <w:rPr>
              <w:rFonts w:ascii="Times New Roman" w:eastAsia="Times New Roman" w:hAnsi="Times New Roman" w:cs="David"/>
              <w:sz w:val="24"/>
              <w:szCs w:val="24"/>
              <w:rtl/>
              <w:lang w:eastAsia="he-IL"/>
            </w:rPr>
          </w:rPrChange>
        </w:rPr>
        <w:t xml:space="preserve"> לא ביצע את פקודות הצלצול כנדרש.</w:t>
      </w:r>
      <w:del w:id="1136" w:author="הילית אראל שכטר" w:date="2020-03-16T20:24:00Z">
        <w:r w:rsidRPr="00D60D79" w:rsidDel="00241CA6">
          <w:rPr>
            <w:rFonts w:ascii="Times New Roman" w:eastAsia="Times New Roman" w:hAnsi="Times New Roman" w:cs="David"/>
            <w:sz w:val="24"/>
            <w:szCs w:val="24"/>
            <w:highlight w:val="yellow"/>
            <w:rtl/>
            <w:lang w:eastAsia="he-IL"/>
            <w:rPrChange w:id="1137" w:author="הילית אראל שכטר" w:date="2020-03-16T20:23:00Z">
              <w:rPr>
                <w:rFonts w:ascii="Times New Roman" w:eastAsia="Times New Roman" w:hAnsi="Times New Roman" w:cs="David"/>
                <w:sz w:val="24"/>
                <w:szCs w:val="24"/>
                <w:rtl/>
                <w:lang w:eastAsia="he-IL"/>
              </w:rPr>
            </w:rPrChange>
          </w:rPr>
          <w:delText xml:space="preserve"> </w:delText>
        </w:r>
      </w:del>
      <w:ins w:id="1138" w:author="הילית אראל שכטר" w:date="2020-03-16T20:23:00Z">
        <w:r w:rsidR="001306F3" w:rsidRPr="00D60D79">
          <w:rPr>
            <w:rFonts w:ascii="Times New Roman" w:eastAsia="Times New Roman" w:hAnsi="Times New Roman" w:cs="David" w:hint="cs"/>
            <w:sz w:val="24"/>
            <w:szCs w:val="24"/>
            <w:highlight w:val="yellow"/>
            <w:rtl/>
            <w:lang w:eastAsia="he-IL"/>
          </w:rPr>
          <w:t xml:space="preserve">. </w:t>
        </w:r>
      </w:ins>
    </w:p>
    <w:p w14:paraId="2ECAE258" w14:textId="287A9BCD" w:rsidR="005C0F5B" w:rsidRPr="00D60D79" w:rsidRDefault="005C0F5B" w:rsidP="005C0F5B">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lang w:eastAsia="he-IL"/>
        </w:rPr>
      </w:pPr>
      <w:r w:rsidRPr="00D60D79">
        <w:rPr>
          <w:rFonts w:ascii="Times New Roman" w:eastAsia="Times New Roman" w:hAnsi="Times New Roman" w:cs="David"/>
          <w:sz w:val="24"/>
          <w:szCs w:val="24"/>
          <w:highlight w:val="yellow"/>
          <w:rtl/>
          <w:lang w:eastAsia="he-IL"/>
        </w:rPr>
        <w:t>המסקנה הנובעת מהבדיקות שערכנו וחקר מבנה הארכיטקטורה של תזרים האינפורמציה בין מכשיר ה</w:t>
      </w:r>
      <w:r w:rsidRPr="00D60D79">
        <w:rPr>
          <w:rFonts w:ascii="Times New Roman" w:eastAsia="Times New Roman" w:hAnsi="Times New Roman" w:cs="David"/>
          <w:sz w:val="24"/>
          <w:szCs w:val="24"/>
          <w:highlight w:val="yellow"/>
          <w:lang w:eastAsia="he-IL"/>
        </w:rPr>
        <w:t>HIP</w:t>
      </w:r>
      <w:r w:rsidRPr="00D60D79">
        <w:rPr>
          <w:rFonts w:ascii="Times New Roman" w:eastAsia="Times New Roman" w:hAnsi="Times New Roman" w:cs="David"/>
          <w:sz w:val="24"/>
          <w:szCs w:val="24"/>
          <w:highlight w:val="yellow"/>
          <w:rtl/>
          <w:lang w:eastAsia="he-IL"/>
        </w:rPr>
        <w:t xml:space="preserve">  לשרתי המדיה היא שהמכשיר אינו מבצע את החלק עיקרי המתואר במסמך </w:t>
      </w:r>
      <w:r w:rsidRPr="00D60D79">
        <w:rPr>
          <w:rFonts w:ascii="Times New Roman" w:eastAsia="Times New Roman" w:hAnsi="Times New Roman" w:cs="David"/>
          <w:sz w:val="24"/>
          <w:szCs w:val="24"/>
          <w:highlight w:val="yellow"/>
          <w:lang w:eastAsia="he-IL"/>
        </w:rPr>
        <w:t>Pub. No.: US 2018 / 0007331 A1</w:t>
      </w:r>
      <w:r w:rsidRPr="00D60D79">
        <w:rPr>
          <w:rFonts w:ascii="Times New Roman" w:eastAsia="Times New Roman" w:hAnsi="Times New Roman" w:cs="David"/>
          <w:sz w:val="24"/>
          <w:szCs w:val="24"/>
          <w:highlight w:val="yellow"/>
          <w:rtl/>
          <w:lang w:eastAsia="he-IL"/>
        </w:rPr>
        <w:t xml:space="preserve"> </w:t>
      </w:r>
    </w:p>
    <w:p w14:paraId="0231C1A9" w14:textId="477FEE78" w:rsidR="00C0630A" w:rsidRPr="00962F91" w:rsidRDefault="00D60D79" w:rsidP="00D60D79">
      <w:pPr>
        <w:numPr>
          <w:ilvl w:val="0"/>
          <w:numId w:val="24"/>
        </w:numPr>
        <w:autoSpaceDE w:val="0"/>
        <w:autoSpaceDN w:val="0"/>
        <w:bidi/>
        <w:spacing w:before="120" w:after="120" w:line="360" w:lineRule="auto"/>
        <w:jc w:val="both"/>
        <w:rPr>
          <w:rFonts w:ascii="Times New Roman" w:eastAsia="Times New Roman" w:hAnsi="Times New Roman" w:cs="David"/>
          <w:sz w:val="24"/>
          <w:szCs w:val="24"/>
          <w:highlight w:val="yellow"/>
          <w:rtl/>
          <w:lang w:eastAsia="he-IL"/>
          <w:rPrChange w:id="1139" w:author="הילית אראל שכטר" w:date="2020-03-16T21:59:00Z">
            <w:rPr>
              <w:rFonts w:ascii="Times New Roman" w:eastAsia="Times New Roman" w:hAnsi="Times New Roman" w:cs="David"/>
              <w:sz w:val="24"/>
              <w:szCs w:val="24"/>
              <w:rtl/>
              <w:lang w:eastAsia="he-IL"/>
            </w:rPr>
          </w:rPrChange>
        </w:rPr>
      </w:pPr>
      <w:r w:rsidRPr="00962F91">
        <w:rPr>
          <w:rFonts w:ascii="Times New Roman" w:eastAsia="Times New Roman" w:hAnsi="Times New Roman" w:cs="David" w:hint="eastAsia"/>
          <w:sz w:val="24"/>
          <w:szCs w:val="24"/>
          <w:highlight w:val="yellow"/>
          <w:rtl/>
          <w:lang w:eastAsia="he-IL"/>
          <w:rPrChange w:id="1140" w:author="הילית אראל שכטר" w:date="2020-03-16T21:59:00Z">
            <w:rPr>
              <w:rFonts w:ascii="Times New Roman" w:eastAsia="Times New Roman" w:hAnsi="Times New Roman" w:cs="David" w:hint="eastAsia"/>
              <w:sz w:val="24"/>
              <w:szCs w:val="24"/>
              <w:rtl/>
              <w:lang w:eastAsia="he-IL"/>
            </w:rPr>
          </w:rPrChange>
        </w:rPr>
        <w:t>בכל</w:t>
      </w:r>
      <w:r w:rsidRPr="00962F91">
        <w:rPr>
          <w:rFonts w:ascii="Times New Roman" w:eastAsia="Times New Roman" w:hAnsi="Times New Roman" w:cs="David"/>
          <w:sz w:val="24"/>
          <w:szCs w:val="24"/>
          <w:highlight w:val="yellow"/>
          <w:rtl/>
          <w:lang w:eastAsia="he-IL"/>
          <w:rPrChange w:id="1141" w:author="הילית אראל שכטר" w:date="2020-03-16T21:59:00Z">
            <w:rPr>
              <w:rFonts w:ascii="Times New Roman" w:eastAsia="Times New Roman" w:hAnsi="Times New Roman" w:cs="David"/>
              <w:sz w:val="24"/>
              <w:szCs w:val="24"/>
              <w:rtl/>
              <w:lang w:eastAsia="he-IL"/>
            </w:rPr>
          </w:rPrChange>
        </w:rPr>
        <w:t xml:space="preserve"> </w:t>
      </w:r>
      <w:r w:rsidRPr="00962F91">
        <w:rPr>
          <w:rFonts w:ascii="Times New Roman" w:eastAsia="Times New Roman" w:hAnsi="Times New Roman" w:cs="David" w:hint="eastAsia"/>
          <w:sz w:val="24"/>
          <w:szCs w:val="24"/>
          <w:highlight w:val="yellow"/>
          <w:rtl/>
          <w:lang w:eastAsia="he-IL"/>
          <w:rPrChange w:id="1142" w:author="הילית אראל שכטר" w:date="2020-03-16T21:59:00Z">
            <w:rPr>
              <w:rFonts w:ascii="Times New Roman" w:eastAsia="Times New Roman" w:hAnsi="Times New Roman" w:cs="David" w:hint="eastAsia"/>
              <w:sz w:val="24"/>
              <w:szCs w:val="24"/>
              <w:rtl/>
              <w:lang w:eastAsia="he-IL"/>
            </w:rPr>
          </w:rPrChange>
        </w:rPr>
        <w:t>הנוגע</w:t>
      </w:r>
      <w:r w:rsidRPr="00962F91">
        <w:rPr>
          <w:rFonts w:ascii="Times New Roman" w:eastAsia="Times New Roman" w:hAnsi="Times New Roman" w:cs="David"/>
          <w:sz w:val="24"/>
          <w:szCs w:val="24"/>
          <w:highlight w:val="yellow"/>
          <w:rtl/>
          <w:lang w:eastAsia="he-IL"/>
          <w:rPrChange w:id="1143" w:author="הילית אראל שכטר" w:date="2020-03-16T21:59:00Z">
            <w:rPr>
              <w:rFonts w:ascii="Times New Roman" w:eastAsia="Times New Roman" w:hAnsi="Times New Roman" w:cs="David"/>
              <w:sz w:val="24"/>
              <w:szCs w:val="24"/>
              <w:rtl/>
              <w:lang w:eastAsia="he-IL"/>
            </w:rPr>
          </w:rPrChange>
        </w:rPr>
        <w:t xml:space="preserve"> </w:t>
      </w:r>
      <w:r w:rsidRPr="00962F91">
        <w:rPr>
          <w:rFonts w:ascii="Times New Roman" w:eastAsia="Times New Roman" w:hAnsi="Times New Roman" w:cs="David" w:hint="eastAsia"/>
          <w:sz w:val="24"/>
          <w:szCs w:val="24"/>
          <w:highlight w:val="yellow"/>
          <w:rtl/>
          <w:lang w:eastAsia="he-IL"/>
          <w:rPrChange w:id="1144" w:author="הילית אראל שכטר" w:date="2020-03-16T21:59:00Z">
            <w:rPr>
              <w:rFonts w:ascii="Times New Roman" w:eastAsia="Times New Roman" w:hAnsi="Times New Roman" w:cs="David" w:hint="eastAsia"/>
              <w:sz w:val="24"/>
              <w:szCs w:val="24"/>
              <w:rtl/>
              <w:lang w:eastAsia="he-IL"/>
            </w:rPr>
          </w:rPrChange>
        </w:rPr>
        <w:t>לדוח</w:t>
      </w:r>
      <w:ins w:id="1145" w:author="הילית אראל שכטר" w:date="2020-03-16T20:41:00Z">
        <w:r w:rsidR="003250DC" w:rsidRPr="00962F91">
          <w:rPr>
            <w:rFonts w:ascii="Times New Roman" w:eastAsia="Times New Roman" w:hAnsi="Times New Roman" w:cs="David" w:hint="eastAsia"/>
            <w:sz w:val="24"/>
            <w:szCs w:val="24"/>
            <w:highlight w:val="yellow"/>
            <w:rtl/>
            <w:lang w:eastAsia="he-IL"/>
            <w:rPrChange w:id="1146" w:author="הילית אראל שכטר" w:date="2020-03-16T21:59:00Z">
              <w:rPr>
                <w:rFonts w:ascii="Times New Roman" w:eastAsia="Times New Roman" w:hAnsi="Times New Roman" w:cs="David" w:hint="eastAsia"/>
                <w:sz w:val="24"/>
                <w:szCs w:val="24"/>
                <w:rtl/>
                <w:lang w:eastAsia="he-IL"/>
              </w:rPr>
            </w:rPrChange>
          </w:rPr>
          <w:t>ות</w:t>
        </w:r>
        <w:r w:rsidR="003250DC" w:rsidRPr="00962F91">
          <w:rPr>
            <w:rFonts w:ascii="Times New Roman" w:eastAsia="Times New Roman" w:hAnsi="Times New Roman" w:cs="David"/>
            <w:sz w:val="24"/>
            <w:szCs w:val="24"/>
            <w:highlight w:val="yellow"/>
            <w:rtl/>
            <w:lang w:eastAsia="he-IL"/>
            <w:rPrChange w:id="1147" w:author="הילית אראל שכטר" w:date="2020-03-16T21:59:00Z">
              <w:rPr>
                <w:rFonts w:ascii="Times New Roman" w:eastAsia="Times New Roman" w:hAnsi="Times New Roman" w:cs="David"/>
                <w:sz w:val="24"/>
                <w:szCs w:val="24"/>
                <w:rtl/>
                <w:lang w:eastAsia="he-IL"/>
              </w:rPr>
            </w:rPrChange>
          </w:rPr>
          <w:t xml:space="preserve"> – עמוס – כפי שנדברנו יש להתייחס בחווה"ד שלך לדוחות יש לציין ב</w:t>
        </w:r>
      </w:ins>
      <w:ins w:id="1148" w:author="הילית אראל שכטר" w:date="2020-03-16T20:42:00Z">
        <w:r w:rsidR="003250DC" w:rsidRPr="00962F91">
          <w:rPr>
            <w:rFonts w:ascii="Times New Roman" w:eastAsia="Times New Roman" w:hAnsi="Times New Roman" w:cs="David" w:hint="eastAsia"/>
            <w:sz w:val="24"/>
            <w:szCs w:val="24"/>
            <w:highlight w:val="yellow"/>
            <w:rtl/>
            <w:lang w:eastAsia="he-IL"/>
            <w:rPrChange w:id="1149" w:author="הילית אראל שכטר" w:date="2020-03-16T21:59:00Z">
              <w:rPr>
                <w:rFonts w:ascii="Times New Roman" w:eastAsia="Times New Roman" w:hAnsi="Times New Roman" w:cs="David" w:hint="eastAsia"/>
                <w:sz w:val="24"/>
                <w:szCs w:val="24"/>
                <w:rtl/>
                <w:lang w:eastAsia="he-IL"/>
              </w:rPr>
            </w:rPrChange>
          </w:rPr>
          <w:t>מבוא</w:t>
        </w:r>
        <w:r w:rsidR="003250DC" w:rsidRPr="00962F91">
          <w:rPr>
            <w:rFonts w:ascii="Times New Roman" w:eastAsia="Times New Roman" w:hAnsi="Times New Roman" w:cs="David"/>
            <w:sz w:val="24"/>
            <w:szCs w:val="24"/>
            <w:highlight w:val="yellow"/>
            <w:rtl/>
            <w:lang w:eastAsia="he-IL"/>
            <w:rPrChange w:id="1150" w:author="הילית אראל שכטר" w:date="2020-03-16T21:59:00Z">
              <w:rPr>
                <w:rFonts w:ascii="Times New Roman" w:eastAsia="Times New Roman" w:hAnsi="Times New Roman" w:cs="David"/>
                <w:sz w:val="24"/>
                <w:szCs w:val="24"/>
                <w:rtl/>
                <w:lang w:eastAsia="he-IL"/>
              </w:rPr>
            </w:rPrChange>
          </w:rPr>
          <w:t xml:space="preserve"> את הפרכת </w:t>
        </w:r>
      </w:ins>
      <w:ins w:id="1151" w:author="הילית אראל שכטר" w:date="2020-03-16T20:41:00Z">
        <w:r w:rsidR="003250DC" w:rsidRPr="00962F91">
          <w:rPr>
            <w:rFonts w:ascii="Times New Roman" w:eastAsia="Times New Roman" w:hAnsi="Times New Roman" w:cs="David"/>
            <w:sz w:val="24"/>
            <w:szCs w:val="24"/>
            <w:highlight w:val="yellow"/>
            <w:rtl/>
            <w:lang w:eastAsia="he-IL"/>
            <w:rPrChange w:id="1152" w:author="הילית אראל שכטר" w:date="2020-03-16T21:59:00Z">
              <w:rPr>
                <w:rFonts w:ascii="Times New Roman" w:eastAsia="Times New Roman" w:hAnsi="Times New Roman" w:cs="David"/>
                <w:sz w:val="24"/>
                <w:szCs w:val="24"/>
                <w:rtl/>
                <w:lang w:eastAsia="he-IL"/>
              </w:rPr>
            </w:rPrChange>
          </w:rPr>
          <w:t xml:space="preserve"> את האמור בדוחות. </w:t>
        </w:r>
      </w:ins>
      <w:ins w:id="1153" w:author="הילית אראל שכטר" w:date="2020-03-16T20:42:00Z">
        <w:r w:rsidR="003250DC" w:rsidRPr="00962F91">
          <w:rPr>
            <w:rFonts w:ascii="Times New Roman" w:eastAsia="Times New Roman" w:hAnsi="Times New Roman" w:cs="David" w:hint="eastAsia"/>
            <w:sz w:val="24"/>
            <w:szCs w:val="24"/>
            <w:highlight w:val="yellow"/>
            <w:rtl/>
            <w:lang w:eastAsia="he-IL"/>
            <w:rPrChange w:id="1154" w:author="הילית אראל שכטר" w:date="2020-03-16T21:59:00Z">
              <w:rPr>
                <w:rFonts w:ascii="Times New Roman" w:eastAsia="Times New Roman" w:hAnsi="Times New Roman" w:cs="David" w:hint="eastAsia"/>
                <w:sz w:val="24"/>
                <w:szCs w:val="24"/>
                <w:rtl/>
                <w:lang w:eastAsia="he-IL"/>
              </w:rPr>
            </w:rPrChange>
          </w:rPr>
          <w:t>דהיינו</w:t>
        </w:r>
        <w:r w:rsidR="003250DC" w:rsidRPr="00962F91">
          <w:rPr>
            <w:rFonts w:ascii="Times New Roman" w:eastAsia="Times New Roman" w:hAnsi="Times New Roman" w:cs="David"/>
            <w:sz w:val="24"/>
            <w:szCs w:val="24"/>
            <w:highlight w:val="yellow"/>
            <w:rtl/>
            <w:lang w:eastAsia="he-IL"/>
            <w:rPrChange w:id="1155" w:author="הילית אראל שכטר" w:date="2020-03-16T21:59:00Z">
              <w:rPr>
                <w:rFonts w:ascii="Times New Roman" w:eastAsia="Times New Roman" w:hAnsi="Times New Roman" w:cs="David"/>
                <w:sz w:val="24"/>
                <w:szCs w:val="24"/>
                <w:rtl/>
                <w:lang w:eastAsia="he-IL"/>
              </w:rPr>
            </w:rPrChange>
          </w:rPr>
          <w:t xml:space="preserve"> - </w:t>
        </w:r>
      </w:ins>
      <w:ins w:id="1156" w:author="הילית אראל שכטר" w:date="2020-03-16T20:41:00Z">
        <w:r w:rsidR="003250DC" w:rsidRPr="00962F91">
          <w:rPr>
            <w:rFonts w:ascii="Times New Roman" w:eastAsia="Times New Roman" w:hAnsi="Times New Roman" w:cs="David" w:hint="eastAsia"/>
            <w:sz w:val="24"/>
            <w:szCs w:val="24"/>
            <w:highlight w:val="yellow"/>
            <w:rtl/>
            <w:lang w:eastAsia="he-IL"/>
            <w:rPrChange w:id="1157" w:author="הילית אראל שכטר" w:date="2020-03-16T21:59:00Z">
              <w:rPr>
                <w:rFonts w:ascii="Times New Roman" w:eastAsia="Times New Roman" w:hAnsi="Times New Roman" w:cs="David" w:hint="eastAsia"/>
                <w:sz w:val="24"/>
                <w:szCs w:val="24"/>
                <w:rtl/>
                <w:lang w:eastAsia="he-IL"/>
              </w:rPr>
            </w:rPrChange>
          </w:rPr>
          <w:t>מה</w:t>
        </w:r>
        <w:r w:rsidR="003250DC" w:rsidRPr="00962F91">
          <w:rPr>
            <w:rFonts w:ascii="Times New Roman" w:eastAsia="Times New Roman" w:hAnsi="Times New Roman" w:cs="David"/>
            <w:sz w:val="24"/>
            <w:szCs w:val="24"/>
            <w:highlight w:val="yellow"/>
            <w:rtl/>
            <w:lang w:eastAsia="he-IL"/>
            <w:rPrChange w:id="1158" w:author="הילית אראל שכטר" w:date="2020-03-16T21:59:00Z">
              <w:rPr>
                <w:rFonts w:ascii="Times New Roman" w:eastAsia="Times New Roman" w:hAnsi="Times New Roman" w:cs="David"/>
                <w:sz w:val="24"/>
                <w:szCs w:val="24"/>
                <w:rtl/>
                <w:lang w:eastAsia="he-IL"/>
              </w:rPr>
            </w:rPrChange>
          </w:rPr>
          <w:t xml:space="preserve"> נכון שם ומה לא נכון? </w:t>
        </w:r>
      </w:ins>
      <w:del w:id="1159" w:author="הילית אראל שכטר" w:date="2020-03-16T20:42:00Z">
        <w:r w:rsidRPr="00962F91" w:rsidDel="003250DC">
          <w:rPr>
            <w:rFonts w:ascii="Times New Roman" w:eastAsia="Times New Roman" w:hAnsi="Times New Roman" w:cs="David"/>
            <w:sz w:val="24"/>
            <w:szCs w:val="24"/>
            <w:highlight w:val="yellow"/>
            <w:rtl/>
            <w:lang w:eastAsia="he-IL"/>
            <w:rPrChange w:id="1160" w:author="הילית אראל שכטר" w:date="2020-03-16T21:59:00Z">
              <w:rPr>
                <w:rFonts w:ascii="Times New Roman" w:eastAsia="Times New Roman" w:hAnsi="Times New Roman" w:cs="David"/>
                <w:sz w:val="24"/>
                <w:szCs w:val="24"/>
                <w:rtl/>
                <w:lang w:eastAsia="he-IL"/>
              </w:rPr>
            </w:rPrChange>
          </w:rPr>
          <w:delText xml:space="preserve"> </w:delText>
        </w:r>
      </w:del>
    </w:p>
    <w:p w14:paraId="085A0CF5" w14:textId="2F2DA884" w:rsidR="001B1669" w:rsidRDefault="00657244" w:rsidP="00B21411">
      <w:pPr>
        <w:bidi/>
        <w:spacing w:after="0" w:line="360" w:lineRule="auto"/>
        <w:rPr>
          <w:rtl/>
        </w:rPr>
      </w:pPr>
      <w:r>
        <w:rPr>
          <w:rtl/>
        </w:rPr>
        <w:br/>
      </w:r>
    </w:p>
    <w:p w14:paraId="01AFB673" w14:textId="77777777" w:rsidR="001B1669" w:rsidRDefault="001B1669" w:rsidP="001B1669">
      <w:pPr>
        <w:bidi/>
        <w:rPr>
          <w:rtl/>
        </w:rPr>
      </w:pPr>
    </w:p>
    <w:p w14:paraId="4CF70A08" w14:textId="77777777" w:rsidR="00C973F9" w:rsidRDefault="00C973F9" w:rsidP="00C973F9">
      <w:pPr>
        <w:bidi/>
      </w:pPr>
    </w:p>
    <w:p w14:paraId="3C48ADD9" w14:textId="77777777" w:rsidR="001F23BB" w:rsidRDefault="001F23BB" w:rsidP="001F23BB">
      <w:pPr>
        <w:bidi/>
        <w:rPr>
          <w:rtl/>
        </w:rPr>
      </w:pPr>
    </w:p>
    <w:p w14:paraId="4B423F9D" w14:textId="77777777" w:rsidR="001F23BB" w:rsidRDefault="001F23BB" w:rsidP="001F23BB">
      <w:pPr>
        <w:bidi/>
      </w:pPr>
    </w:p>
    <w:p w14:paraId="478F4573" w14:textId="77777777" w:rsidR="004B5082" w:rsidRDefault="004B5082">
      <w:r>
        <w:br w:type="page"/>
      </w:r>
    </w:p>
    <w:p w14:paraId="5E681754" w14:textId="1C7969FB" w:rsidR="00657244" w:rsidRPr="00D061D1" w:rsidDel="00962F91" w:rsidRDefault="00657244" w:rsidP="00657244">
      <w:pPr>
        <w:bidi/>
        <w:rPr>
          <w:del w:id="1161" w:author="הילית אראל שכטר" w:date="2020-03-16T21:59:00Z"/>
          <w:highlight w:val="yellow"/>
          <w:rtl/>
          <w:rPrChange w:id="1162" w:author="הילית אראל שכטר" w:date="2020-03-16T19:34:00Z">
            <w:rPr>
              <w:del w:id="1163" w:author="הילית אראל שכטר" w:date="2020-03-16T21:59:00Z"/>
              <w:rtl/>
            </w:rPr>
          </w:rPrChange>
        </w:rPr>
      </w:pPr>
      <w:del w:id="1164" w:author="הילית אראל שכטר" w:date="2020-03-16T21:59:00Z">
        <w:r w:rsidRPr="00D061D1" w:rsidDel="00962F91">
          <w:rPr>
            <w:rFonts w:hint="eastAsia"/>
            <w:highlight w:val="yellow"/>
            <w:rtl/>
            <w:rPrChange w:id="1165" w:author="הילית אראל שכטר" w:date="2020-03-16T19:34:00Z">
              <w:rPr>
                <w:rFonts w:hint="eastAsia"/>
                <w:rtl/>
              </w:rPr>
            </w:rPrChange>
          </w:rPr>
          <w:lastRenderedPageBreak/>
          <w:delText>תוכן</w:delText>
        </w:r>
        <w:r w:rsidRPr="00D061D1" w:rsidDel="00962F91">
          <w:rPr>
            <w:highlight w:val="yellow"/>
            <w:rtl/>
            <w:rPrChange w:id="1166" w:author="הילית אראל שכטר" w:date="2020-03-16T19:34:00Z">
              <w:rPr>
                <w:rtl/>
              </w:rPr>
            </w:rPrChange>
          </w:rPr>
          <w:delText xml:space="preserve"> </w:delText>
        </w:r>
        <w:r w:rsidRPr="00D061D1" w:rsidDel="00962F91">
          <w:rPr>
            <w:rFonts w:hint="eastAsia"/>
            <w:highlight w:val="yellow"/>
            <w:rtl/>
            <w:rPrChange w:id="1167" w:author="הילית אראל שכטר" w:date="2020-03-16T19:34:00Z">
              <w:rPr>
                <w:rFonts w:hint="eastAsia"/>
                <w:rtl/>
              </w:rPr>
            </w:rPrChange>
          </w:rPr>
          <w:delText>עניניים</w:delText>
        </w:r>
        <w:r w:rsidRPr="00D061D1" w:rsidDel="00962F91">
          <w:rPr>
            <w:highlight w:val="yellow"/>
            <w:rtl/>
            <w:rPrChange w:id="1168" w:author="הילית אראל שכטר" w:date="2020-03-16T19:34:00Z">
              <w:rPr>
                <w:rtl/>
              </w:rPr>
            </w:rPrChange>
          </w:rPr>
          <w:delText>:</w:delText>
        </w:r>
      </w:del>
    </w:p>
    <w:p w14:paraId="5A53E774" w14:textId="78E37415" w:rsidR="00657244" w:rsidRPr="00D061D1" w:rsidDel="00962F91" w:rsidRDefault="00657244" w:rsidP="00657244">
      <w:pPr>
        <w:bidi/>
        <w:spacing w:after="0" w:line="360" w:lineRule="auto"/>
        <w:rPr>
          <w:del w:id="1169" w:author="הילית אראל שכטר" w:date="2020-03-16T21:59:00Z"/>
          <w:highlight w:val="yellow"/>
          <w:rtl/>
          <w:rPrChange w:id="1170" w:author="הילית אראל שכטר" w:date="2020-03-16T19:34:00Z">
            <w:rPr>
              <w:del w:id="1171" w:author="הילית אראל שכטר" w:date="2020-03-16T21:59:00Z"/>
              <w:rtl/>
            </w:rPr>
          </w:rPrChange>
        </w:rPr>
      </w:pPr>
    </w:p>
    <w:p w14:paraId="5FE3233B" w14:textId="389A03F0" w:rsidR="00657244" w:rsidRPr="00D061D1" w:rsidDel="00962F91" w:rsidRDefault="00657244" w:rsidP="00657244">
      <w:pPr>
        <w:pStyle w:val="ListParagraph"/>
        <w:numPr>
          <w:ilvl w:val="0"/>
          <w:numId w:val="11"/>
        </w:numPr>
        <w:bidi/>
        <w:spacing w:after="0" w:line="360" w:lineRule="auto"/>
        <w:rPr>
          <w:del w:id="1172" w:author="הילית אראל שכטר" w:date="2020-03-16T21:59:00Z"/>
          <w:highlight w:val="yellow"/>
          <w:rPrChange w:id="1173" w:author="הילית אראל שכטר" w:date="2020-03-16T19:34:00Z">
            <w:rPr>
              <w:del w:id="1174" w:author="הילית אראל שכטר" w:date="2020-03-16T21:59:00Z"/>
            </w:rPr>
          </w:rPrChange>
        </w:rPr>
      </w:pPr>
      <w:del w:id="1175" w:author="הילית אראל שכטר" w:date="2020-03-16T21:59:00Z">
        <w:r w:rsidRPr="00D061D1" w:rsidDel="00962F91">
          <w:rPr>
            <w:rFonts w:hint="eastAsia"/>
            <w:highlight w:val="yellow"/>
            <w:rtl/>
            <w:rPrChange w:id="1176" w:author="הילית אראל שכטר" w:date="2020-03-16T19:34:00Z">
              <w:rPr>
                <w:rFonts w:hint="eastAsia"/>
                <w:rtl/>
              </w:rPr>
            </w:rPrChange>
          </w:rPr>
          <w:delText>היסטורית</w:delText>
        </w:r>
        <w:r w:rsidRPr="00D061D1" w:rsidDel="00962F91">
          <w:rPr>
            <w:highlight w:val="yellow"/>
            <w:rtl/>
            <w:rPrChange w:id="1177" w:author="הילית אראל שכטר" w:date="2020-03-16T19:34:00Z">
              <w:rPr>
                <w:rtl/>
              </w:rPr>
            </w:rPrChange>
          </w:rPr>
          <w:delText xml:space="preserve"> </w:delText>
        </w:r>
        <w:r w:rsidRPr="00D061D1" w:rsidDel="00962F91">
          <w:rPr>
            <w:rFonts w:hint="eastAsia"/>
            <w:highlight w:val="yellow"/>
            <w:rtl/>
            <w:rPrChange w:id="1178" w:author="הילית אראל שכטר" w:date="2020-03-16T19:34:00Z">
              <w:rPr>
                <w:rFonts w:hint="eastAsia"/>
                <w:rtl/>
              </w:rPr>
            </w:rPrChange>
          </w:rPr>
          <w:delText>גרסאות</w:delText>
        </w:r>
      </w:del>
    </w:p>
    <w:p w14:paraId="27CB8353" w14:textId="471ED1A1" w:rsidR="00657244" w:rsidRPr="00D061D1" w:rsidDel="00962F91" w:rsidRDefault="00657244" w:rsidP="00657244">
      <w:pPr>
        <w:pStyle w:val="ListParagraph"/>
        <w:numPr>
          <w:ilvl w:val="0"/>
          <w:numId w:val="11"/>
        </w:numPr>
        <w:bidi/>
        <w:spacing w:after="0" w:line="360" w:lineRule="auto"/>
        <w:rPr>
          <w:del w:id="1179" w:author="הילית אראל שכטר" w:date="2020-03-16T21:59:00Z"/>
          <w:highlight w:val="yellow"/>
          <w:rPrChange w:id="1180" w:author="הילית אראל שכטר" w:date="2020-03-16T19:34:00Z">
            <w:rPr>
              <w:del w:id="1181" w:author="הילית אראל שכטר" w:date="2020-03-16T21:59:00Z"/>
            </w:rPr>
          </w:rPrChange>
        </w:rPr>
      </w:pPr>
      <w:del w:id="1182" w:author="הילית אראל שכטר" w:date="2020-03-16T21:59:00Z">
        <w:r w:rsidRPr="00D061D1" w:rsidDel="00962F91">
          <w:rPr>
            <w:rFonts w:hint="eastAsia"/>
            <w:highlight w:val="yellow"/>
            <w:rtl/>
            <w:rPrChange w:id="1183" w:author="הילית אראל שכטר" w:date="2020-03-16T19:34:00Z">
              <w:rPr>
                <w:rFonts w:hint="eastAsia"/>
                <w:rtl/>
              </w:rPr>
            </w:rPrChange>
          </w:rPr>
          <w:delText>מטרת</w:delText>
        </w:r>
        <w:r w:rsidRPr="00D061D1" w:rsidDel="00962F91">
          <w:rPr>
            <w:highlight w:val="yellow"/>
            <w:rtl/>
            <w:rPrChange w:id="1184" w:author="הילית אראל שכטר" w:date="2020-03-16T19:34:00Z">
              <w:rPr>
                <w:rtl/>
              </w:rPr>
            </w:rPrChange>
          </w:rPr>
          <w:delText xml:space="preserve"> </w:delText>
        </w:r>
        <w:r w:rsidRPr="00D061D1" w:rsidDel="00962F91">
          <w:rPr>
            <w:rFonts w:hint="eastAsia"/>
            <w:highlight w:val="yellow"/>
            <w:rtl/>
            <w:rPrChange w:id="1185" w:author="הילית אראל שכטר" w:date="2020-03-16T19:34:00Z">
              <w:rPr>
                <w:rFonts w:hint="eastAsia"/>
                <w:rtl/>
              </w:rPr>
            </w:rPrChange>
          </w:rPr>
          <w:delText>הדוח</w:delText>
        </w:r>
      </w:del>
    </w:p>
    <w:p w14:paraId="4579C86A" w14:textId="671F70B1" w:rsidR="00657244" w:rsidRPr="00D061D1" w:rsidDel="00962F91" w:rsidRDefault="00657244" w:rsidP="00657244">
      <w:pPr>
        <w:pStyle w:val="ListParagraph"/>
        <w:numPr>
          <w:ilvl w:val="0"/>
          <w:numId w:val="11"/>
        </w:numPr>
        <w:bidi/>
        <w:spacing w:after="0" w:line="360" w:lineRule="auto"/>
        <w:rPr>
          <w:del w:id="1186" w:author="הילית אראל שכטר" w:date="2020-03-16T21:59:00Z"/>
          <w:highlight w:val="yellow"/>
          <w:rPrChange w:id="1187" w:author="הילית אראל שכטר" w:date="2020-03-16T19:34:00Z">
            <w:rPr>
              <w:del w:id="1188" w:author="הילית אראל שכטר" w:date="2020-03-16T21:59:00Z"/>
            </w:rPr>
          </w:rPrChange>
        </w:rPr>
      </w:pPr>
      <w:del w:id="1189" w:author="הילית אראל שכטר" w:date="2020-03-16T21:59:00Z">
        <w:r w:rsidRPr="00D061D1" w:rsidDel="00962F91">
          <w:rPr>
            <w:rFonts w:hint="eastAsia"/>
            <w:highlight w:val="yellow"/>
            <w:rtl/>
            <w:rPrChange w:id="1190" w:author="הילית אראל שכטר" w:date="2020-03-16T19:34:00Z">
              <w:rPr>
                <w:rFonts w:hint="eastAsia"/>
                <w:rtl/>
              </w:rPr>
            </w:rPrChange>
          </w:rPr>
          <w:delText>תיאור</w:delText>
        </w:r>
        <w:r w:rsidRPr="00D061D1" w:rsidDel="00962F91">
          <w:rPr>
            <w:highlight w:val="yellow"/>
            <w:rtl/>
            <w:rPrChange w:id="1191" w:author="הילית אראל שכטר" w:date="2020-03-16T19:34:00Z">
              <w:rPr>
                <w:rtl/>
              </w:rPr>
            </w:rPrChange>
          </w:rPr>
          <w:delText xml:space="preserve"> המכשירים </w:delText>
        </w:r>
        <w:r w:rsidRPr="00D061D1" w:rsidDel="00962F91">
          <w:rPr>
            <w:highlight w:val="yellow"/>
            <w:rPrChange w:id="1192" w:author="הילית אראל שכטר" w:date="2020-03-16T19:34:00Z">
              <w:rPr/>
            </w:rPrChange>
          </w:rPr>
          <w:delText>HIP</w:delText>
        </w:r>
        <w:r w:rsidRPr="00D061D1" w:rsidDel="00962F91">
          <w:rPr>
            <w:highlight w:val="yellow"/>
            <w:rtl/>
            <w:rPrChange w:id="1193" w:author="הילית אראל שכטר" w:date="2020-03-16T19:34:00Z">
              <w:rPr>
                <w:rtl/>
              </w:rPr>
            </w:rPrChange>
          </w:rPr>
          <w:delText xml:space="preserve"> ו </w:delText>
        </w:r>
        <w:r w:rsidRPr="00D061D1" w:rsidDel="00962F91">
          <w:rPr>
            <w:highlight w:val="yellow"/>
            <w:rPrChange w:id="1194" w:author="הילית אראל שכטר" w:date="2020-03-16T19:34:00Z">
              <w:rPr/>
            </w:rPrChange>
          </w:rPr>
          <w:delText>HD</w:delText>
        </w:r>
      </w:del>
    </w:p>
    <w:p w14:paraId="6C0A6C5D" w14:textId="7DA7E20C" w:rsidR="00657244" w:rsidRPr="00D061D1" w:rsidDel="00962F91" w:rsidRDefault="00657244" w:rsidP="00657244">
      <w:pPr>
        <w:pStyle w:val="ListParagraph"/>
        <w:numPr>
          <w:ilvl w:val="0"/>
          <w:numId w:val="11"/>
        </w:numPr>
        <w:bidi/>
        <w:spacing w:after="0" w:line="360" w:lineRule="auto"/>
        <w:rPr>
          <w:del w:id="1195" w:author="הילית אראל שכטר" w:date="2020-03-16T21:59:00Z"/>
          <w:highlight w:val="yellow"/>
          <w:rPrChange w:id="1196" w:author="הילית אראל שכטר" w:date="2020-03-16T19:34:00Z">
            <w:rPr>
              <w:del w:id="1197" w:author="הילית אראל שכטר" w:date="2020-03-16T21:59:00Z"/>
            </w:rPr>
          </w:rPrChange>
        </w:rPr>
      </w:pPr>
      <w:del w:id="1198" w:author="הילית אראל שכטר" w:date="2020-03-16T21:59:00Z">
        <w:r w:rsidRPr="00D061D1" w:rsidDel="00962F91">
          <w:rPr>
            <w:rFonts w:hint="eastAsia"/>
            <w:highlight w:val="yellow"/>
            <w:rtl/>
            <w:rPrChange w:id="1199" w:author="הילית אראל שכטר" w:date="2020-03-16T19:34:00Z">
              <w:rPr>
                <w:rFonts w:hint="eastAsia"/>
                <w:rtl/>
              </w:rPr>
            </w:rPrChange>
          </w:rPr>
          <w:delText>היקף</w:delText>
        </w:r>
        <w:r w:rsidRPr="00D061D1" w:rsidDel="00962F91">
          <w:rPr>
            <w:highlight w:val="yellow"/>
            <w:rtl/>
            <w:rPrChange w:id="1200" w:author="הילית אראל שכטר" w:date="2020-03-16T19:34:00Z">
              <w:rPr>
                <w:rtl/>
              </w:rPr>
            </w:rPrChange>
          </w:rPr>
          <w:delText xml:space="preserve"> </w:delText>
        </w:r>
        <w:r w:rsidRPr="00D061D1" w:rsidDel="00962F91">
          <w:rPr>
            <w:rFonts w:hint="eastAsia"/>
            <w:highlight w:val="yellow"/>
            <w:rtl/>
            <w:rPrChange w:id="1201" w:author="הילית אראל שכטר" w:date="2020-03-16T19:34:00Z">
              <w:rPr>
                <w:rFonts w:hint="eastAsia"/>
                <w:rtl/>
              </w:rPr>
            </w:rPrChange>
          </w:rPr>
          <w:delText>וסביבת</w:delText>
        </w:r>
        <w:r w:rsidRPr="00D061D1" w:rsidDel="00962F91">
          <w:rPr>
            <w:highlight w:val="yellow"/>
            <w:rtl/>
            <w:rPrChange w:id="1202" w:author="הילית אראל שכטר" w:date="2020-03-16T19:34:00Z">
              <w:rPr>
                <w:rtl/>
              </w:rPr>
            </w:rPrChange>
          </w:rPr>
          <w:delText xml:space="preserve"> </w:delText>
        </w:r>
        <w:r w:rsidRPr="00D061D1" w:rsidDel="00962F91">
          <w:rPr>
            <w:rFonts w:hint="eastAsia"/>
            <w:highlight w:val="yellow"/>
            <w:rtl/>
            <w:rPrChange w:id="1203" w:author="הילית אראל שכטר" w:date="2020-03-16T19:34:00Z">
              <w:rPr>
                <w:rFonts w:hint="eastAsia"/>
                <w:rtl/>
              </w:rPr>
            </w:rPrChange>
          </w:rPr>
          <w:delText>העבודה</w:delText>
        </w:r>
      </w:del>
    </w:p>
    <w:p w14:paraId="66EC0E2A" w14:textId="5AB71129" w:rsidR="00657244" w:rsidRPr="00D061D1" w:rsidDel="00962F91" w:rsidRDefault="00657244" w:rsidP="00657244">
      <w:pPr>
        <w:pStyle w:val="ListParagraph"/>
        <w:numPr>
          <w:ilvl w:val="0"/>
          <w:numId w:val="11"/>
        </w:numPr>
        <w:bidi/>
        <w:spacing w:after="0" w:line="360" w:lineRule="auto"/>
        <w:rPr>
          <w:del w:id="1204" w:author="הילית אראל שכטר" w:date="2020-03-16T21:59:00Z"/>
          <w:highlight w:val="yellow"/>
          <w:rPrChange w:id="1205" w:author="הילית אראל שכטר" w:date="2020-03-16T19:34:00Z">
            <w:rPr>
              <w:del w:id="1206" w:author="הילית אראל שכטר" w:date="2020-03-16T21:59:00Z"/>
            </w:rPr>
          </w:rPrChange>
        </w:rPr>
      </w:pPr>
      <w:del w:id="1207" w:author="הילית אראל שכטר" w:date="2020-03-16T21:59:00Z">
        <w:r w:rsidRPr="00D061D1" w:rsidDel="00962F91">
          <w:rPr>
            <w:rFonts w:hint="eastAsia"/>
            <w:highlight w:val="yellow"/>
            <w:rtl/>
            <w:rPrChange w:id="1208" w:author="הילית אראל שכטר" w:date="2020-03-16T19:34:00Z">
              <w:rPr>
                <w:rFonts w:hint="eastAsia"/>
                <w:rtl/>
              </w:rPr>
            </w:rPrChange>
          </w:rPr>
          <w:delText>יעדים</w:delText>
        </w:r>
        <w:r w:rsidRPr="00D061D1" w:rsidDel="00962F91">
          <w:rPr>
            <w:highlight w:val="yellow"/>
            <w:rtl/>
            <w:rPrChange w:id="1209" w:author="הילית אראל שכטר" w:date="2020-03-16T19:34:00Z">
              <w:rPr>
                <w:rtl/>
              </w:rPr>
            </w:rPrChange>
          </w:rPr>
          <w:delText xml:space="preserve"> </w:delText>
        </w:r>
        <w:r w:rsidRPr="00D061D1" w:rsidDel="00962F91">
          <w:rPr>
            <w:rFonts w:hint="eastAsia"/>
            <w:highlight w:val="yellow"/>
            <w:rtl/>
            <w:rPrChange w:id="1210" w:author="הילית אראל שכטר" w:date="2020-03-16T19:34:00Z">
              <w:rPr>
                <w:rFonts w:hint="eastAsia"/>
                <w:rtl/>
              </w:rPr>
            </w:rPrChange>
          </w:rPr>
          <w:delText>ומשימות</w:delText>
        </w:r>
      </w:del>
    </w:p>
    <w:p w14:paraId="08E84E22" w14:textId="72D89384" w:rsidR="00657244" w:rsidRPr="00D061D1" w:rsidDel="00962F91" w:rsidRDefault="00657244" w:rsidP="00657244">
      <w:pPr>
        <w:bidi/>
        <w:spacing w:after="0" w:line="360" w:lineRule="auto"/>
        <w:ind w:firstLine="360"/>
        <w:rPr>
          <w:del w:id="1211" w:author="הילית אראל שכטר" w:date="2020-03-16T21:59:00Z"/>
          <w:highlight w:val="yellow"/>
          <w:rPrChange w:id="1212" w:author="הילית אראל שכטר" w:date="2020-03-16T19:34:00Z">
            <w:rPr>
              <w:del w:id="1213" w:author="הילית אראל שכטר" w:date="2020-03-16T21:59:00Z"/>
            </w:rPr>
          </w:rPrChange>
        </w:rPr>
      </w:pPr>
      <w:del w:id="1214" w:author="הילית אראל שכטר" w:date="2020-03-16T21:59:00Z">
        <w:r w:rsidRPr="00D061D1" w:rsidDel="00962F91">
          <w:rPr>
            <w:highlight w:val="yellow"/>
            <w:rtl/>
            <w:rPrChange w:id="1215" w:author="הילית אראל שכטר" w:date="2020-03-16T19:34:00Z">
              <w:rPr>
                <w:rtl/>
              </w:rPr>
            </w:rPrChange>
          </w:rPr>
          <w:delText>5.1</w:delText>
        </w:r>
        <w:r w:rsidRPr="00D061D1" w:rsidDel="00962F91">
          <w:rPr>
            <w:highlight w:val="yellow"/>
            <w:rtl/>
            <w:rPrChange w:id="1216" w:author="הילית אראל שכטר" w:date="2020-03-16T19:34:00Z">
              <w:rPr>
                <w:rtl/>
              </w:rPr>
            </w:rPrChange>
          </w:rPr>
          <w:tab/>
        </w:r>
        <w:r w:rsidRPr="00D061D1" w:rsidDel="00962F91">
          <w:rPr>
            <w:rFonts w:hint="eastAsia"/>
            <w:highlight w:val="yellow"/>
            <w:rtl/>
            <w:rPrChange w:id="1217" w:author="הילית אראל שכטר" w:date="2020-03-16T19:34:00Z">
              <w:rPr>
                <w:rFonts w:hint="eastAsia"/>
                <w:rtl/>
              </w:rPr>
            </w:rPrChange>
          </w:rPr>
          <w:delText>פונקציות</w:delText>
        </w:r>
        <w:r w:rsidRPr="00D061D1" w:rsidDel="00962F91">
          <w:rPr>
            <w:highlight w:val="yellow"/>
            <w:rtl/>
            <w:rPrChange w:id="1218" w:author="הילית אראל שכטר" w:date="2020-03-16T19:34:00Z">
              <w:rPr>
                <w:rtl/>
              </w:rPr>
            </w:rPrChange>
          </w:rPr>
          <w:delText xml:space="preserve"> </w:delText>
        </w:r>
        <w:r w:rsidRPr="00D061D1" w:rsidDel="00962F91">
          <w:rPr>
            <w:rFonts w:hint="eastAsia"/>
            <w:highlight w:val="yellow"/>
            <w:rtl/>
            <w:rPrChange w:id="1219" w:author="הילית אראל שכטר" w:date="2020-03-16T19:34:00Z">
              <w:rPr>
                <w:rFonts w:hint="eastAsia"/>
                <w:rtl/>
              </w:rPr>
            </w:rPrChange>
          </w:rPr>
          <w:delText>צפ</w:delText>
        </w:r>
        <w:r w:rsidR="002319D9" w:rsidRPr="00D061D1" w:rsidDel="00962F91">
          <w:rPr>
            <w:rFonts w:hint="eastAsia"/>
            <w:highlight w:val="yellow"/>
            <w:rtl/>
            <w:rPrChange w:id="1220" w:author="הילית אראל שכטר" w:date="2020-03-16T19:34:00Z">
              <w:rPr>
                <w:rFonts w:hint="eastAsia"/>
                <w:rtl/>
              </w:rPr>
            </w:rPrChange>
          </w:rPr>
          <w:delText>ו</w:delText>
        </w:r>
        <w:r w:rsidRPr="00D061D1" w:rsidDel="00962F91">
          <w:rPr>
            <w:rFonts w:hint="eastAsia"/>
            <w:highlight w:val="yellow"/>
            <w:rtl/>
            <w:rPrChange w:id="1221" w:author="הילית אראל שכטר" w:date="2020-03-16T19:34:00Z">
              <w:rPr>
                <w:rFonts w:hint="eastAsia"/>
                <w:rtl/>
              </w:rPr>
            </w:rPrChange>
          </w:rPr>
          <w:delText>יות</w:delText>
        </w:r>
        <w:r w:rsidRPr="00D061D1" w:rsidDel="00962F91">
          <w:rPr>
            <w:highlight w:val="yellow"/>
            <w:rtl/>
            <w:rPrChange w:id="1222" w:author="הילית אראל שכטר" w:date="2020-03-16T19:34:00Z">
              <w:rPr>
                <w:rtl/>
              </w:rPr>
            </w:rPrChange>
          </w:rPr>
          <w:delText xml:space="preserve"> ממכשיר </w:delText>
        </w:r>
        <w:r w:rsidRPr="00D061D1" w:rsidDel="00962F91">
          <w:rPr>
            <w:highlight w:val="yellow"/>
            <w:rPrChange w:id="1223" w:author="הילית אראל שכטר" w:date="2020-03-16T19:34:00Z">
              <w:rPr/>
            </w:rPrChange>
          </w:rPr>
          <w:delText>HIP</w:delText>
        </w:r>
      </w:del>
    </w:p>
    <w:p w14:paraId="530A1EE7" w14:textId="62BBD1D0" w:rsidR="00657244" w:rsidRPr="00D061D1" w:rsidDel="00962F91" w:rsidRDefault="00657244" w:rsidP="00657244">
      <w:pPr>
        <w:bidi/>
        <w:spacing w:after="0" w:line="360" w:lineRule="auto"/>
        <w:ind w:firstLine="360"/>
        <w:rPr>
          <w:del w:id="1224" w:author="הילית אראל שכטר" w:date="2020-03-16T21:59:00Z"/>
          <w:highlight w:val="yellow"/>
          <w:rtl/>
          <w:rPrChange w:id="1225" w:author="הילית אראל שכטר" w:date="2020-03-16T19:34:00Z">
            <w:rPr>
              <w:del w:id="1226" w:author="הילית אראל שכטר" w:date="2020-03-16T21:59:00Z"/>
              <w:rtl/>
            </w:rPr>
          </w:rPrChange>
        </w:rPr>
      </w:pPr>
      <w:del w:id="1227" w:author="הילית אראל שכטר" w:date="2020-03-16T21:59:00Z">
        <w:r w:rsidRPr="00D061D1" w:rsidDel="00962F91">
          <w:rPr>
            <w:highlight w:val="yellow"/>
            <w:rtl/>
            <w:rPrChange w:id="1228" w:author="הילית אראל שכטר" w:date="2020-03-16T19:34:00Z">
              <w:rPr>
                <w:rtl/>
              </w:rPr>
            </w:rPrChange>
          </w:rPr>
          <w:delText>5.1.1</w:delText>
        </w:r>
        <w:r w:rsidRPr="00D061D1" w:rsidDel="00962F91">
          <w:rPr>
            <w:highlight w:val="yellow"/>
            <w:rtl/>
            <w:rPrChange w:id="1229" w:author="הילית אראל שכטר" w:date="2020-03-16T19:34:00Z">
              <w:rPr>
                <w:rtl/>
              </w:rPr>
            </w:rPrChange>
          </w:rPr>
          <w:tab/>
        </w:r>
        <w:r w:rsidRPr="00D061D1" w:rsidDel="00962F91">
          <w:rPr>
            <w:rFonts w:hint="eastAsia"/>
            <w:highlight w:val="yellow"/>
            <w:rtl/>
            <w:rPrChange w:id="1230" w:author="הילית אראל שכטר" w:date="2020-03-16T19:34:00Z">
              <w:rPr>
                <w:rFonts w:hint="eastAsia"/>
                <w:rtl/>
              </w:rPr>
            </w:rPrChange>
          </w:rPr>
          <w:delText>הפעלת</w:delText>
        </w:r>
        <w:r w:rsidRPr="00D061D1" w:rsidDel="00962F91">
          <w:rPr>
            <w:highlight w:val="yellow"/>
            <w:rtl/>
            <w:rPrChange w:id="1231" w:author="הילית אראל שכטר" w:date="2020-03-16T19:34:00Z">
              <w:rPr>
                <w:rtl/>
              </w:rPr>
            </w:rPrChange>
          </w:rPr>
          <w:delText xml:space="preserve"> הצפירה מהמכשיר הנייד </w:delText>
        </w:r>
        <w:r w:rsidRPr="00D061D1" w:rsidDel="00962F91">
          <w:rPr>
            <w:highlight w:val="yellow"/>
            <w:rPrChange w:id="1232" w:author="הילית אראל שכטר" w:date="2020-03-16T19:34:00Z">
              <w:rPr/>
            </w:rPrChange>
          </w:rPr>
          <w:delText>(0037)</w:delText>
        </w:r>
      </w:del>
    </w:p>
    <w:p w14:paraId="465078BB" w14:textId="27C379D5" w:rsidR="00657244" w:rsidRPr="00D061D1" w:rsidDel="00962F91" w:rsidRDefault="00657244" w:rsidP="00657244">
      <w:pPr>
        <w:bidi/>
        <w:spacing w:after="0" w:line="360" w:lineRule="auto"/>
        <w:ind w:firstLine="360"/>
        <w:rPr>
          <w:del w:id="1233" w:author="הילית אראל שכטר" w:date="2020-03-16T21:59:00Z"/>
          <w:highlight w:val="yellow"/>
          <w:rtl/>
          <w:rPrChange w:id="1234" w:author="הילית אראל שכטר" w:date="2020-03-16T19:34:00Z">
            <w:rPr>
              <w:del w:id="1235" w:author="הילית אראל שכטר" w:date="2020-03-16T21:59:00Z"/>
              <w:rtl/>
            </w:rPr>
          </w:rPrChange>
        </w:rPr>
      </w:pPr>
      <w:del w:id="1236" w:author="הילית אראל שכטר" w:date="2020-03-16T21:59:00Z">
        <w:r w:rsidRPr="00D061D1" w:rsidDel="00962F91">
          <w:rPr>
            <w:highlight w:val="yellow"/>
            <w:rtl/>
            <w:rPrChange w:id="1237" w:author="הילית אראל שכטר" w:date="2020-03-16T19:34:00Z">
              <w:rPr>
                <w:rtl/>
              </w:rPr>
            </w:rPrChange>
          </w:rPr>
          <w:delText>5.1.2</w:delText>
        </w:r>
        <w:r w:rsidRPr="00D061D1" w:rsidDel="00962F91">
          <w:rPr>
            <w:highlight w:val="yellow"/>
            <w:rtl/>
            <w:rPrChange w:id="1238" w:author="הילית אראל שכטר" w:date="2020-03-16T19:34:00Z">
              <w:rPr>
                <w:rtl/>
              </w:rPr>
            </w:rPrChange>
          </w:rPr>
          <w:tab/>
        </w:r>
        <w:r w:rsidRPr="00D061D1" w:rsidDel="00962F91">
          <w:rPr>
            <w:rFonts w:hint="eastAsia"/>
            <w:highlight w:val="yellow"/>
            <w:rtl/>
            <w:rPrChange w:id="1239" w:author="הילית אראל שכטר" w:date="2020-03-16T19:34:00Z">
              <w:rPr>
                <w:rFonts w:hint="eastAsia"/>
                <w:rtl/>
              </w:rPr>
            </w:rPrChange>
          </w:rPr>
          <w:delText>בדיקת</w:delText>
        </w:r>
        <w:r w:rsidRPr="00D061D1" w:rsidDel="00962F91">
          <w:rPr>
            <w:highlight w:val="yellow"/>
            <w:rtl/>
            <w:rPrChange w:id="1240" w:author="הילית אראל שכטר" w:date="2020-03-16T19:34:00Z">
              <w:rPr>
                <w:rtl/>
              </w:rPr>
            </w:rPrChange>
          </w:rPr>
          <w:delText xml:space="preserve"> </w:delText>
        </w:r>
        <w:r w:rsidRPr="00D061D1" w:rsidDel="00962F91">
          <w:rPr>
            <w:rFonts w:hint="eastAsia"/>
            <w:highlight w:val="yellow"/>
            <w:rtl/>
            <w:rPrChange w:id="1241" w:author="הילית אראל שכטר" w:date="2020-03-16T19:34:00Z">
              <w:rPr>
                <w:rFonts w:hint="eastAsia"/>
                <w:rtl/>
              </w:rPr>
            </w:rPrChange>
          </w:rPr>
          <w:delText>חיישן</w:delText>
        </w:r>
        <w:r w:rsidRPr="00D061D1" w:rsidDel="00962F91">
          <w:rPr>
            <w:highlight w:val="yellow"/>
            <w:rtl/>
            <w:rPrChange w:id="1242" w:author="הילית אראל שכטר" w:date="2020-03-16T19:34:00Z">
              <w:rPr>
                <w:rtl/>
              </w:rPr>
            </w:rPrChange>
          </w:rPr>
          <w:delText xml:space="preserve"> </w:delText>
        </w:r>
        <w:r w:rsidRPr="00D061D1" w:rsidDel="00962F91">
          <w:rPr>
            <w:rFonts w:hint="eastAsia"/>
            <w:highlight w:val="yellow"/>
            <w:rtl/>
            <w:rPrChange w:id="1243" w:author="הילית אראל שכטר" w:date="2020-03-16T19:34:00Z">
              <w:rPr>
                <w:rFonts w:hint="eastAsia"/>
                <w:rtl/>
              </w:rPr>
            </w:rPrChange>
          </w:rPr>
          <w:delText>טמפרטורה</w:delText>
        </w:r>
        <w:r w:rsidRPr="00D061D1" w:rsidDel="00962F91">
          <w:rPr>
            <w:highlight w:val="yellow"/>
            <w:rtl/>
            <w:rPrChange w:id="1244" w:author="הילית אראל שכטר" w:date="2020-03-16T19:34:00Z">
              <w:rPr>
                <w:rtl/>
              </w:rPr>
            </w:rPrChange>
          </w:rPr>
          <w:delText xml:space="preserve">, </w:delText>
        </w:r>
        <w:r w:rsidRPr="00D061D1" w:rsidDel="00962F91">
          <w:rPr>
            <w:rFonts w:hint="eastAsia"/>
            <w:highlight w:val="yellow"/>
            <w:rtl/>
            <w:rPrChange w:id="1245" w:author="הילית אראל שכטר" w:date="2020-03-16T19:34:00Z">
              <w:rPr>
                <w:rFonts w:hint="eastAsia"/>
                <w:rtl/>
              </w:rPr>
            </w:rPrChange>
          </w:rPr>
          <w:delText>חיישן</w:delText>
        </w:r>
        <w:r w:rsidRPr="00D061D1" w:rsidDel="00962F91">
          <w:rPr>
            <w:highlight w:val="yellow"/>
            <w:rtl/>
            <w:rPrChange w:id="1246" w:author="הילית אראל שכטר" w:date="2020-03-16T19:34:00Z">
              <w:rPr>
                <w:rtl/>
              </w:rPr>
            </w:rPrChange>
          </w:rPr>
          <w:delText xml:space="preserve"> </w:delText>
        </w:r>
        <w:r w:rsidRPr="00D061D1" w:rsidDel="00962F91">
          <w:rPr>
            <w:rFonts w:hint="eastAsia"/>
            <w:highlight w:val="yellow"/>
            <w:rtl/>
            <w:rPrChange w:id="1247" w:author="הילית אראל שכטר" w:date="2020-03-16T19:34:00Z">
              <w:rPr>
                <w:rFonts w:hint="eastAsia"/>
                <w:rtl/>
              </w:rPr>
            </w:rPrChange>
          </w:rPr>
          <w:delText>לחות</w:delText>
        </w:r>
        <w:r w:rsidRPr="00D061D1" w:rsidDel="00962F91">
          <w:rPr>
            <w:highlight w:val="yellow"/>
            <w:rtl/>
            <w:rPrChange w:id="1248" w:author="הילית אראל שכטר" w:date="2020-03-16T19:34:00Z">
              <w:rPr>
                <w:rtl/>
              </w:rPr>
            </w:rPrChange>
          </w:rPr>
          <w:delText xml:space="preserve">, </w:delText>
        </w:r>
        <w:r w:rsidRPr="00D061D1" w:rsidDel="00962F91">
          <w:rPr>
            <w:rFonts w:hint="eastAsia"/>
            <w:highlight w:val="yellow"/>
            <w:rtl/>
            <w:rPrChange w:id="1249" w:author="הילית אראל שכטר" w:date="2020-03-16T19:34:00Z">
              <w:rPr>
                <w:rFonts w:hint="eastAsia"/>
                <w:rtl/>
              </w:rPr>
            </w:rPrChange>
          </w:rPr>
          <w:delText>מחוון</w:delText>
        </w:r>
        <w:r w:rsidRPr="00D061D1" w:rsidDel="00962F91">
          <w:rPr>
            <w:highlight w:val="yellow"/>
            <w:rtl/>
            <w:rPrChange w:id="1250" w:author="הילית אראל שכטר" w:date="2020-03-16T19:34:00Z">
              <w:rPr>
                <w:rtl/>
              </w:rPr>
            </w:rPrChange>
          </w:rPr>
          <w:delText xml:space="preserve"> </w:delText>
        </w:r>
        <w:r w:rsidRPr="00D061D1" w:rsidDel="00962F91">
          <w:rPr>
            <w:rFonts w:hint="eastAsia"/>
            <w:highlight w:val="yellow"/>
            <w:rtl/>
            <w:rPrChange w:id="1251" w:author="הילית אראל שכטר" w:date="2020-03-16T19:34:00Z">
              <w:rPr>
                <w:rFonts w:hint="eastAsia"/>
                <w:rtl/>
              </w:rPr>
            </w:rPrChange>
          </w:rPr>
          <w:delText>פעילות</w:delText>
        </w:r>
        <w:r w:rsidRPr="00D061D1" w:rsidDel="00962F91">
          <w:rPr>
            <w:highlight w:val="yellow"/>
            <w:rtl/>
            <w:rPrChange w:id="1252" w:author="הילית אראל שכטר" w:date="2020-03-16T19:34:00Z">
              <w:rPr>
                <w:rtl/>
              </w:rPr>
            </w:rPrChange>
          </w:rPr>
          <w:delText xml:space="preserve">, </w:delText>
        </w:r>
        <w:r w:rsidRPr="00D061D1" w:rsidDel="00962F91">
          <w:rPr>
            <w:rFonts w:hint="eastAsia"/>
            <w:highlight w:val="yellow"/>
            <w:rtl/>
            <w:rPrChange w:id="1253" w:author="הילית אראל שכטר" w:date="2020-03-16T19:34:00Z">
              <w:rPr>
                <w:rFonts w:hint="eastAsia"/>
                <w:rtl/>
              </w:rPr>
            </w:rPrChange>
          </w:rPr>
          <w:delText>ולחצן</w:delText>
        </w:r>
        <w:r w:rsidRPr="00D061D1" w:rsidDel="00962F91">
          <w:rPr>
            <w:highlight w:val="yellow"/>
            <w:rtl/>
            <w:rPrChange w:id="1254" w:author="הילית אראל שכטר" w:date="2020-03-16T19:34:00Z">
              <w:rPr>
                <w:rtl/>
              </w:rPr>
            </w:rPrChange>
          </w:rPr>
          <w:delText xml:space="preserve"> </w:delText>
        </w:r>
        <w:r w:rsidRPr="00D061D1" w:rsidDel="00962F91">
          <w:rPr>
            <w:rFonts w:hint="eastAsia"/>
            <w:highlight w:val="yellow"/>
            <w:rtl/>
            <w:rPrChange w:id="1255" w:author="הילית אראל שכטר" w:date="2020-03-16T19:34:00Z">
              <w:rPr>
                <w:rFonts w:hint="eastAsia"/>
                <w:rtl/>
              </w:rPr>
            </w:rPrChange>
          </w:rPr>
          <w:delText>הפעלה</w:delText>
        </w:r>
        <w:r w:rsidRPr="00D061D1" w:rsidDel="00962F91">
          <w:rPr>
            <w:highlight w:val="yellow"/>
            <w:rtl/>
            <w:rPrChange w:id="1256" w:author="הילית אראל שכטר" w:date="2020-03-16T19:34:00Z">
              <w:rPr>
                <w:rtl/>
              </w:rPr>
            </w:rPrChange>
          </w:rPr>
          <w:delText>.</w:delText>
        </w:r>
        <w:r w:rsidRPr="00D061D1" w:rsidDel="00962F91">
          <w:rPr>
            <w:highlight w:val="yellow"/>
            <w:rPrChange w:id="1257" w:author="הילית אראל שכטר" w:date="2020-03-16T19:34:00Z">
              <w:rPr/>
            </w:rPrChange>
          </w:rPr>
          <w:delText xml:space="preserve"> (0011)</w:delText>
        </w:r>
      </w:del>
    </w:p>
    <w:p w14:paraId="18347E98" w14:textId="5906C14F" w:rsidR="00657244" w:rsidRPr="00D061D1" w:rsidDel="00962F91" w:rsidRDefault="00657244" w:rsidP="00657244">
      <w:pPr>
        <w:bidi/>
        <w:spacing w:after="0" w:line="360" w:lineRule="auto"/>
        <w:ind w:firstLine="360"/>
        <w:rPr>
          <w:del w:id="1258" w:author="הילית אראל שכטר" w:date="2020-03-16T21:59:00Z"/>
          <w:rFonts w:cs="Arial"/>
          <w:highlight w:val="yellow"/>
          <w:rtl/>
          <w:rPrChange w:id="1259" w:author="הילית אראל שכטר" w:date="2020-03-16T19:34:00Z">
            <w:rPr>
              <w:del w:id="1260" w:author="הילית אראל שכטר" w:date="2020-03-16T21:59:00Z"/>
              <w:rFonts w:cs="Arial"/>
              <w:rtl/>
            </w:rPr>
          </w:rPrChange>
        </w:rPr>
      </w:pPr>
      <w:del w:id="1261" w:author="הילית אראל שכטר" w:date="2020-03-16T21:59:00Z">
        <w:r w:rsidRPr="00D061D1" w:rsidDel="00962F91">
          <w:rPr>
            <w:highlight w:val="yellow"/>
            <w:rtl/>
            <w:rPrChange w:id="1262" w:author="הילית אראל שכטר" w:date="2020-03-16T19:34:00Z">
              <w:rPr>
                <w:rtl/>
              </w:rPr>
            </w:rPrChange>
          </w:rPr>
          <w:delText>5.1.3.1</w:delText>
        </w:r>
        <w:r w:rsidRPr="00D061D1" w:rsidDel="00962F91">
          <w:rPr>
            <w:highlight w:val="yellow"/>
            <w:rtl/>
            <w:rPrChange w:id="1263" w:author="הילית אראל שכטר" w:date="2020-03-16T19:34:00Z">
              <w:rPr>
                <w:rtl/>
              </w:rPr>
            </w:rPrChange>
          </w:rPr>
          <w:tab/>
        </w:r>
        <w:r w:rsidRPr="00D061D1" w:rsidDel="00962F91">
          <w:rPr>
            <w:rFonts w:cs="Arial"/>
            <w:highlight w:val="yellow"/>
            <w:rtl/>
            <w:rPrChange w:id="1264" w:author="הילית אראל שכטר" w:date="2020-03-16T19:34:00Z">
              <w:rPr>
                <w:rFonts w:cs="Arial"/>
                <w:rtl/>
              </w:rPr>
            </w:rPrChange>
          </w:rPr>
          <w:delText>בדיקת מעבר של</w:delText>
        </w:r>
        <w:r w:rsidR="00274112" w:rsidRPr="00D061D1" w:rsidDel="00962F91">
          <w:rPr>
            <w:rFonts w:cs="Arial"/>
            <w:highlight w:val="yellow"/>
            <w:rtl/>
            <w:rPrChange w:id="1265" w:author="הילית אראל שכטר" w:date="2020-03-16T19:34:00Z">
              <w:rPr>
                <w:rFonts w:cs="Arial"/>
                <w:rtl/>
              </w:rPr>
            </w:rPrChange>
          </w:rPr>
          <w:delText xml:space="preserve"> אינפורמציה</w:delText>
        </w:r>
        <w:r w:rsidRPr="00D061D1" w:rsidDel="00962F91">
          <w:rPr>
            <w:rFonts w:cs="Arial"/>
            <w:highlight w:val="yellow"/>
            <w:rtl/>
            <w:rPrChange w:id="1266" w:author="הילית אראל שכטר" w:date="2020-03-16T19:34:00Z">
              <w:rPr>
                <w:rFonts w:cs="Arial"/>
                <w:rtl/>
              </w:rPr>
            </w:rPrChange>
          </w:rPr>
          <w:delText xml:space="preserve"> משרת המדיה – תאורה נורמלית (0014)</w:delText>
        </w:r>
      </w:del>
    </w:p>
    <w:p w14:paraId="30E94CD6" w14:textId="1554FBC8" w:rsidR="00657244" w:rsidRPr="00D061D1" w:rsidDel="00962F91" w:rsidRDefault="00657244" w:rsidP="00657244">
      <w:pPr>
        <w:bidi/>
        <w:spacing w:after="0" w:line="360" w:lineRule="auto"/>
        <w:ind w:firstLine="360"/>
        <w:rPr>
          <w:del w:id="1267" w:author="הילית אראל שכטר" w:date="2020-03-16T21:59:00Z"/>
          <w:rFonts w:cs="Arial"/>
          <w:highlight w:val="yellow"/>
          <w:rtl/>
          <w:rPrChange w:id="1268" w:author="הילית אראל שכטר" w:date="2020-03-16T19:34:00Z">
            <w:rPr>
              <w:del w:id="1269" w:author="הילית אראל שכטר" w:date="2020-03-16T21:59:00Z"/>
              <w:rFonts w:cs="Arial"/>
              <w:rtl/>
            </w:rPr>
          </w:rPrChange>
        </w:rPr>
      </w:pPr>
      <w:del w:id="1270" w:author="הילית אראל שכטר" w:date="2020-03-16T21:59:00Z">
        <w:r w:rsidRPr="00D061D1" w:rsidDel="00962F91">
          <w:rPr>
            <w:rFonts w:cs="Arial"/>
            <w:highlight w:val="yellow"/>
            <w:rtl/>
            <w:rPrChange w:id="1271" w:author="הילית אראל שכטר" w:date="2020-03-16T19:34:00Z">
              <w:rPr>
                <w:rFonts w:cs="Arial"/>
                <w:rtl/>
              </w:rPr>
            </w:rPrChange>
          </w:rPr>
          <w:delText>5.1.3.2</w:delText>
        </w:r>
        <w:r w:rsidRPr="00D061D1" w:rsidDel="00962F91">
          <w:rPr>
            <w:rFonts w:cs="Arial"/>
            <w:highlight w:val="yellow"/>
            <w:rtl/>
            <w:rPrChange w:id="1272" w:author="הילית אראל שכטר" w:date="2020-03-16T19:34:00Z">
              <w:rPr>
                <w:rFonts w:cs="Arial"/>
                <w:rtl/>
              </w:rPr>
            </w:rPrChange>
          </w:rPr>
          <w:tab/>
          <w:delText xml:space="preserve">בדיקת מעבר של </w:delText>
        </w:r>
        <w:r w:rsidR="00274112" w:rsidRPr="00D061D1" w:rsidDel="00962F91">
          <w:rPr>
            <w:rFonts w:cs="Arial" w:hint="eastAsia"/>
            <w:highlight w:val="yellow"/>
            <w:rtl/>
            <w:rPrChange w:id="1273" w:author="הילית אראל שכטר" w:date="2020-03-16T19:34:00Z">
              <w:rPr>
                <w:rFonts w:cs="Arial" w:hint="eastAsia"/>
                <w:rtl/>
              </w:rPr>
            </w:rPrChange>
          </w:rPr>
          <w:delText>אינפורמציה</w:delText>
        </w:r>
        <w:r w:rsidRPr="00D061D1" w:rsidDel="00962F91">
          <w:rPr>
            <w:rFonts w:cs="Arial"/>
            <w:highlight w:val="yellow"/>
            <w:rtl/>
            <w:rPrChange w:id="1274" w:author="הילית אראל שכטר" w:date="2020-03-16T19:34:00Z">
              <w:rPr>
                <w:rFonts w:cs="Arial"/>
                <w:rtl/>
              </w:rPr>
            </w:rPrChange>
          </w:rPr>
          <w:delText xml:space="preserve"> משרת המדיה – תאור</w:delText>
        </w:r>
        <w:r w:rsidRPr="00D061D1" w:rsidDel="00962F91">
          <w:rPr>
            <w:rFonts w:cs="Arial" w:hint="eastAsia"/>
            <w:highlight w:val="yellow"/>
            <w:rtl/>
            <w:rPrChange w:id="1275" w:author="הילית אראל שכטר" w:date="2020-03-16T19:34:00Z">
              <w:rPr>
                <w:rFonts w:cs="Arial" w:hint="eastAsia"/>
                <w:rtl/>
              </w:rPr>
            </w:rPrChange>
          </w:rPr>
          <w:delText>ת</w:delText>
        </w:r>
        <w:r w:rsidRPr="00D061D1" w:rsidDel="00962F91">
          <w:rPr>
            <w:rFonts w:cs="Arial"/>
            <w:highlight w:val="yellow"/>
            <w:rtl/>
            <w:rPrChange w:id="1276" w:author="הילית אראל שכטר" w:date="2020-03-16T19:34:00Z">
              <w:rPr>
                <w:rFonts w:cs="Arial"/>
                <w:rtl/>
              </w:rPr>
            </w:rPrChange>
          </w:rPr>
          <w:delText xml:space="preserve"> </w:delText>
        </w:r>
        <w:r w:rsidRPr="00D061D1" w:rsidDel="00962F91">
          <w:rPr>
            <w:rFonts w:cs="Arial" w:hint="eastAsia"/>
            <w:highlight w:val="yellow"/>
            <w:rtl/>
            <w:rPrChange w:id="1277" w:author="הילית אראל שכטר" w:date="2020-03-16T19:34:00Z">
              <w:rPr>
                <w:rFonts w:cs="Arial" w:hint="eastAsia"/>
                <w:rtl/>
              </w:rPr>
            </w:rPrChange>
          </w:rPr>
          <w:delText>חושך</w:delText>
        </w:r>
        <w:r w:rsidRPr="00D061D1" w:rsidDel="00962F91">
          <w:rPr>
            <w:rFonts w:cs="Arial"/>
            <w:highlight w:val="yellow"/>
            <w:rtl/>
            <w:rPrChange w:id="1278" w:author="הילית אראל שכטר" w:date="2020-03-16T19:34:00Z">
              <w:rPr>
                <w:rFonts w:cs="Arial"/>
                <w:rtl/>
              </w:rPr>
            </w:rPrChange>
          </w:rPr>
          <w:delText xml:space="preserve"> (0014)</w:delText>
        </w:r>
      </w:del>
    </w:p>
    <w:p w14:paraId="01356964" w14:textId="18C85D8D" w:rsidR="00657244" w:rsidRPr="00D061D1" w:rsidDel="00962F91" w:rsidRDefault="00657244" w:rsidP="00657244">
      <w:pPr>
        <w:bidi/>
        <w:spacing w:after="0" w:line="360" w:lineRule="auto"/>
        <w:ind w:firstLine="360"/>
        <w:rPr>
          <w:del w:id="1279" w:author="הילית אראל שכטר" w:date="2020-03-16T21:59:00Z"/>
          <w:rFonts w:cs="Arial"/>
          <w:highlight w:val="yellow"/>
          <w:rtl/>
          <w:rPrChange w:id="1280" w:author="הילית אראל שכטר" w:date="2020-03-16T19:34:00Z">
            <w:rPr>
              <w:del w:id="1281" w:author="הילית אראל שכטר" w:date="2020-03-16T21:59:00Z"/>
              <w:rFonts w:cs="Arial"/>
              <w:rtl/>
            </w:rPr>
          </w:rPrChange>
        </w:rPr>
      </w:pPr>
      <w:del w:id="1282" w:author="הילית אראל שכטר" w:date="2020-03-16T21:59:00Z">
        <w:r w:rsidRPr="00D061D1" w:rsidDel="00962F91">
          <w:rPr>
            <w:rFonts w:cs="Arial"/>
            <w:highlight w:val="yellow"/>
            <w:rtl/>
            <w:rPrChange w:id="1283" w:author="הילית אראל שכטר" w:date="2020-03-16T19:34:00Z">
              <w:rPr>
                <w:rFonts w:cs="Arial"/>
                <w:rtl/>
              </w:rPr>
            </w:rPrChange>
          </w:rPr>
          <w:delText>5.1.4</w:delText>
        </w:r>
        <w:r w:rsidRPr="00D061D1" w:rsidDel="00962F91">
          <w:rPr>
            <w:rFonts w:cs="Arial"/>
            <w:highlight w:val="yellow"/>
            <w:rtl/>
            <w:rPrChange w:id="1284" w:author="הילית אראל שכטר" w:date="2020-03-16T19:34:00Z">
              <w:rPr>
                <w:rFonts w:cs="Arial"/>
                <w:rtl/>
              </w:rPr>
            </w:rPrChange>
          </w:rPr>
          <w:tab/>
          <w:delText xml:space="preserve">בדיקת תנועה, </w:delText>
        </w:r>
        <w:r w:rsidRPr="00D061D1" w:rsidDel="00962F91">
          <w:rPr>
            <w:rFonts w:cs="Arial" w:hint="eastAsia"/>
            <w:highlight w:val="yellow"/>
            <w:rtl/>
            <w:rPrChange w:id="1285" w:author="הילית אראל שכטר" w:date="2020-03-16T19:34:00Z">
              <w:rPr>
                <w:rFonts w:cs="Arial" w:hint="eastAsia"/>
                <w:rtl/>
              </w:rPr>
            </w:rPrChange>
          </w:rPr>
          <w:delText>גילוי</w:delText>
        </w:r>
        <w:r w:rsidRPr="00D061D1" w:rsidDel="00962F91">
          <w:rPr>
            <w:rFonts w:cs="Arial"/>
            <w:highlight w:val="yellow"/>
            <w:rtl/>
            <w:rPrChange w:id="1286" w:author="הילית אראל שכטר" w:date="2020-03-16T19:34:00Z">
              <w:rPr>
                <w:rFonts w:cs="Arial"/>
                <w:rtl/>
              </w:rPr>
            </w:rPrChange>
          </w:rPr>
          <w:delText xml:space="preserve"> פנים, זיהוי פנים והפעלת סירנה תחת אור אינפרא-אדום (0012)</w:delText>
        </w:r>
      </w:del>
    </w:p>
    <w:p w14:paraId="7918C4EA" w14:textId="0AA989FF" w:rsidR="00657244" w:rsidRPr="00D061D1" w:rsidDel="00962F91" w:rsidRDefault="00657244" w:rsidP="00657244">
      <w:pPr>
        <w:bidi/>
        <w:spacing w:after="0" w:line="360" w:lineRule="auto"/>
        <w:ind w:firstLine="360"/>
        <w:rPr>
          <w:del w:id="1287" w:author="הילית אראל שכטר" w:date="2020-03-16T21:59:00Z"/>
          <w:highlight w:val="yellow"/>
          <w:rPrChange w:id="1288" w:author="הילית אראל שכטר" w:date="2020-03-16T19:34:00Z">
            <w:rPr>
              <w:del w:id="1289" w:author="הילית אראל שכטר" w:date="2020-03-16T21:59:00Z"/>
            </w:rPr>
          </w:rPrChange>
        </w:rPr>
      </w:pPr>
      <w:del w:id="1290" w:author="הילית אראל שכטר" w:date="2020-03-16T21:59:00Z">
        <w:r w:rsidRPr="00D061D1" w:rsidDel="00962F91">
          <w:rPr>
            <w:rFonts w:cs="Arial"/>
            <w:highlight w:val="yellow"/>
            <w:rtl/>
            <w:rPrChange w:id="1291" w:author="הילית אראל שכטר" w:date="2020-03-16T19:34:00Z">
              <w:rPr>
                <w:rFonts w:cs="Arial"/>
                <w:rtl/>
              </w:rPr>
            </w:rPrChange>
          </w:rPr>
          <w:delText>5.1.5</w:delText>
        </w:r>
        <w:r w:rsidRPr="00D061D1" w:rsidDel="00962F91">
          <w:rPr>
            <w:rFonts w:cs="Arial"/>
            <w:highlight w:val="yellow"/>
            <w:rtl/>
            <w:rPrChange w:id="1292" w:author="הילית אראל שכטר" w:date="2020-03-16T19:34:00Z">
              <w:rPr>
                <w:rFonts w:cs="Arial"/>
                <w:rtl/>
              </w:rPr>
            </w:rPrChange>
          </w:rPr>
          <w:tab/>
          <w:delText>בדיקת גילוי שמע (0018)</w:delText>
        </w:r>
      </w:del>
    </w:p>
    <w:p w14:paraId="46474FED" w14:textId="4AC1A664" w:rsidR="00657244" w:rsidRPr="00D061D1" w:rsidDel="00962F91" w:rsidRDefault="00657244" w:rsidP="00657244">
      <w:pPr>
        <w:bidi/>
        <w:spacing w:after="0" w:line="360" w:lineRule="auto"/>
        <w:ind w:firstLine="360"/>
        <w:rPr>
          <w:del w:id="1293" w:author="הילית אראל שכטר" w:date="2020-03-16T21:59:00Z"/>
          <w:highlight w:val="yellow"/>
          <w:rPrChange w:id="1294" w:author="הילית אראל שכטר" w:date="2020-03-16T19:34:00Z">
            <w:rPr>
              <w:del w:id="1295" w:author="הילית אראל שכטר" w:date="2020-03-16T21:59:00Z"/>
            </w:rPr>
          </w:rPrChange>
        </w:rPr>
      </w:pPr>
      <w:del w:id="1296" w:author="הילית אראל שכטר" w:date="2020-03-16T21:59:00Z">
        <w:r w:rsidRPr="00D061D1" w:rsidDel="00962F91">
          <w:rPr>
            <w:rFonts w:cs="Arial"/>
            <w:highlight w:val="yellow"/>
            <w:rtl/>
            <w:rPrChange w:id="1297" w:author="הילית אראל שכטר" w:date="2020-03-16T19:34:00Z">
              <w:rPr>
                <w:rFonts w:cs="Arial"/>
                <w:rtl/>
              </w:rPr>
            </w:rPrChange>
          </w:rPr>
          <w:delText>5.1.6</w:delText>
        </w:r>
        <w:r w:rsidRPr="00D061D1" w:rsidDel="00962F91">
          <w:rPr>
            <w:rFonts w:cs="Arial"/>
            <w:highlight w:val="yellow"/>
            <w:rtl/>
            <w:rPrChange w:id="1298" w:author="הילית אראל שכטר" w:date="2020-03-16T19:34:00Z">
              <w:rPr>
                <w:rFonts w:cs="Arial"/>
                <w:rtl/>
              </w:rPr>
            </w:rPrChange>
          </w:rPr>
          <w:tab/>
          <w:delText>בדיקת גילוי פנים ותנועה (0018)</w:delText>
        </w:r>
      </w:del>
    </w:p>
    <w:p w14:paraId="38D21356" w14:textId="1D004891" w:rsidR="00657244" w:rsidRPr="00D061D1" w:rsidDel="00962F91" w:rsidRDefault="00657244" w:rsidP="00657244">
      <w:pPr>
        <w:bidi/>
        <w:spacing w:after="0" w:line="360" w:lineRule="auto"/>
        <w:ind w:firstLine="360"/>
        <w:rPr>
          <w:del w:id="1299" w:author="הילית אראל שכטר" w:date="2020-03-16T21:59:00Z"/>
          <w:highlight w:val="yellow"/>
          <w:rPrChange w:id="1300" w:author="הילית אראל שכטר" w:date="2020-03-16T19:34:00Z">
            <w:rPr>
              <w:del w:id="1301" w:author="הילית אראל שכטר" w:date="2020-03-16T21:59:00Z"/>
            </w:rPr>
          </w:rPrChange>
        </w:rPr>
      </w:pPr>
      <w:del w:id="1302" w:author="הילית אראל שכטר" w:date="2020-03-16T21:59:00Z">
        <w:r w:rsidRPr="00D061D1" w:rsidDel="00962F91">
          <w:rPr>
            <w:rFonts w:cs="Arial"/>
            <w:highlight w:val="yellow"/>
            <w:rtl/>
            <w:rPrChange w:id="1303" w:author="הילית אראל שכטר" w:date="2020-03-16T19:34:00Z">
              <w:rPr>
                <w:rFonts w:cs="Arial"/>
                <w:rtl/>
              </w:rPr>
            </w:rPrChange>
          </w:rPr>
          <w:delText>5.1.7</w:delText>
        </w:r>
        <w:r w:rsidRPr="00D061D1" w:rsidDel="00962F91">
          <w:rPr>
            <w:rFonts w:cs="Arial"/>
            <w:highlight w:val="yellow"/>
            <w:rtl/>
            <w:rPrChange w:id="1304" w:author="הילית אראל שכטר" w:date="2020-03-16T19:34:00Z">
              <w:rPr>
                <w:rFonts w:cs="Arial"/>
                <w:rtl/>
              </w:rPr>
            </w:rPrChange>
          </w:rPr>
          <w:tab/>
          <w:delText>בד</w:delText>
        </w:r>
        <w:r w:rsidRPr="00D061D1" w:rsidDel="00962F91">
          <w:rPr>
            <w:rFonts w:cs="Arial" w:hint="eastAsia"/>
            <w:highlight w:val="yellow"/>
            <w:rtl/>
            <w:rPrChange w:id="1305" w:author="הילית אראל שכטר" w:date="2020-03-16T19:34:00Z">
              <w:rPr>
                <w:rFonts w:cs="Arial" w:hint="eastAsia"/>
                <w:rtl/>
              </w:rPr>
            </w:rPrChange>
          </w:rPr>
          <w:delText>יקת</w:delText>
        </w:r>
        <w:r w:rsidRPr="00D061D1" w:rsidDel="00962F91">
          <w:rPr>
            <w:rFonts w:cs="Arial"/>
            <w:highlight w:val="yellow"/>
            <w:rtl/>
            <w:rPrChange w:id="1306" w:author="הילית אראל שכטר" w:date="2020-03-16T19:34:00Z">
              <w:rPr>
                <w:rFonts w:cs="Arial"/>
                <w:rtl/>
              </w:rPr>
            </w:rPrChange>
          </w:rPr>
          <w:delText xml:space="preserve"> הפעלת סירנה על ידי אדם וזיהוי תנועה (0018) </w:delText>
        </w:r>
      </w:del>
    </w:p>
    <w:p w14:paraId="6E3C94B8" w14:textId="7156FDF4" w:rsidR="00657244" w:rsidRPr="00D061D1" w:rsidDel="00962F91" w:rsidRDefault="00657244" w:rsidP="00657244">
      <w:pPr>
        <w:bidi/>
        <w:spacing w:after="0" w:line="360" w:lineRule="auto"/>
        <w:ind w:firstLine="360"/>
        <w:rPr>
          <w:del w:id="1307" w:author="הילית אראל שכטר" w:date="2020-03-16T21:59:00Z"/>
          <w:highlight w:val="yellow"/>
          <w:rPrChange w:id="1308" w:author="הילית אראל שכטר" w:date="2020-03-16T19:34:00Z">
            <w:rPr>
              <w:del w:id="1309" w:author="הילית אראל שכטר" w:date="2020-03-16T21:59:00Z"/>
            </w:rPr>
          </w:rPrChange>
        </w:rPr>
      </w:pPr>
      <w:del w:id="1310" w:author="הילית אראל שכטר" w:date="2020-03-16T21:59:00Z">
        <w:r w:rsidRPr="00D061D1" w:rsidDel="00962F91">
          <w:rPr>
            <w:rFonts w:cs="Arial"/>
            <w:highlight w:val="yellow"/>
            <w:rtl/>
            <w:rPrChange w:id="1311" w:author="הילית אראל שכטר" w:date="2020-03-16T19:34:00Z">
              <w:rPr>
                <w:rFonts w:cs="Arial"/>
                <w:rtl/>
              </w:rPr>
            </w:rPrChange>
          </w:rPr>
          <w:delText>5.1.8</w:delText>
        </w:r>
        <w:r w:rsidRPr="00D061D1" w:rsidDel="00962F91">
          <w:rPr>
            <w:rFonts w:cs="Arial"/>
            <w:highlight w:val="yellow"/>
            <w:rtl/>
            <w:rPrChange w:id="1312" w:author="הילית אראל שכטר" w:date="2020-03-16T19:34:00Z">
              <w:rPr>
                <w:rFonts w:cs="Arial"/>
                <w:rtl/>
              </w:rPr>
            </w:rPrChange>
          </w:rPr>
          <w:tab/>
          <w:delText>בדיק</w:delText>
        </w:r>
        <w:r w:rsidRPr="00D061D1" w:rsidDel="00962F91">
          <w:rPr>
            <w:rFonts w:cs="Arial" w:hint="eastAsia"/>
            <w:highlight w:val="yellow"/>
            <w:rtl/>
            <w:rPrChange w:id="1313" w:author="הילית אראל שכטר" w:date="2020-03-16T19:34:00Z">
              <w:rPr>
                <w:rFonts w:cs="Arial" w:hint="eastAsia"/>
                <w:rtl/>
              </w:rPr>
            </w:rPrChange>
          </w:rPr>
          <w:delText>ת</w:delText>
        </w:r>
        <w:r w:rsidRPr="00D061D1" w:rsidDel="00962F91">
          <w:rPr>
            <w:rFonts w:cs="Arial"/>
            <w:highlight w:val="yellow"/>
            <w:rtl/>
            <w:rPrChange w:id="1314" w:author="הילית אראל שכטר" w:date="2020-03-16T19:34:00Z">
              <w:rPr>
                <w:rFonts w:cs="Arial"/>
                <w:rtl/>
              </w:rPr>
            </w:rPrChange>
          </w:rPr>
          <w:delText xml:space="preserve"> זיהוי פנים וגילוי פנים (0018)</w:delText>
        </w:r>
      </w:del>
    </w:p>
    <w:p w14:paraId="252245D1" w14:textId="6EE595DA" w:rsidR="00657244" w:rsidRPr="00D061D1" w:rsidDel="00962F91" w:rsidRDefault="00657244" w:rsidP="00657244">
      <w:pPr>
        <w:bidi/>
        <w:spacing w:after="0" w:line="360" w:lineRule="auto"/>
        <w:ind w:firstLine="360"/>
        <w:rPr>
          <w:del w:id="1315" w:author="הילית אראל שכטר" w:date="2020-03-16T21:59:00Z"/>
          <w:highlight w:val="yellow"/>
          <w:rPrChange w:id="1316" w:author="הילית אראל שכטר" w:date="2020-03-16T19:34:00Z">
            <w:rPr>
              <w:del w:id="1317" w:author="הילית אראל שכטר" w:date="2020-03-16T21:59:00Z"/>
            </w:rPr>
          </w:rPrChange>
        </w:rPr>
      </w:pPr>
      <w:del w:id="1318" w:author="הילית אראל שכטר" w:date="2020-03-16T21:59:00Z">
        <w:r w:rsidRPr="00D061D1" w:rsidDel="00962F91">
          <w:rPr>
            <w:rFonts w:cs="Arial"/>
            <w:highlight w:val="yellow"/>
            <w:rtl/>
            <w:rPrChange w:id="1319" w:author="הילית אראל שכטר" w:date="2020-03-16T19:34:00Z">
              <w:rPr>
                <w:rFonts w:cs="Arial"/>
                <w:rtl/>
              </w:rPr>
            </w:rPrChange>
          </w:rPr>
          <w:delText>5.1.9</w:delText>
        </w:r>
        <w:r w:rsidRPr="00D061D1" w:rsidDel="00962F91">
          <w:rPr>
            <w:rFonts w:cs="Arial"/>
            <w:highlight w:val="yellow"/>
            <w:rtl/>
            <w:rPrChange w:id="1320" w:author="הילית אראל שכטר" w:date="2020-03-16T19:34:00Z">
              <w:rPr>
                <w:rFonts w:cs="Arial"/>
                <w:rtl/>
              </w:rPr>
            </w:rPrChange>
          </w:rPr>
          <w:tab/>
          <w:delText>בד</w:delText>
        </w:r>
        <w:r w:rsidRPr="00D061D1" w:rsidDel="00962F91">
          <w:rPr>
            <w:rFonts w:cs="Arial" w:hint="eastAsia"/>
            <w:highlight w:val="yellow"/>
            <w:rtl/>
            <w:rPrChange w:id="1321" w:author="הילית אראל שכטר" w:date="2020-03-16T19:34:00Z">
              <w:rPr>
                <w:rFonts w:cs="Arial" w:hint="eastAsia"/>
                <w:rtl/>
              </w:rPr>
            </w:rPrChange>
          </w:rPr>
          <w:delText>יק</w:delText>
        </w:r>
        <w:r w:rsidRPr="00D061D1" w:rsidDel="00962F91">
          <w:rPr>
            <w:rFonts w:cs="Arial"/>
            <w:highlight w:val="yellow"/>
            <w:rtl/>
            <w:rPrChange w:id="1322" w:author="הילית אראל שכטר" w:date="2020-03-16T19:34:00Z">
              <w:rPr>
                <w:rFonts w:cs="Arial"/>
                <w:rtl/>
              </w:rPr>
            </w:rPrChange>
          </w:rPr>
          <w:delText>ת אור הזיהוי, זיהוי אור (0011, 0018)</w:delText>
        </w:r>
      </w:del>
    </w:p>
    <w:p w14:paraId="2EDD16DA" w14:textId="22415DEA" w:rsidR="00657244" w:rsidRPr="00D061D1" w:rsidDel="00962F91" w:rsidRDefault="00657244" w:rsidP="00657244">
      <w:pPr>
        <w:bidi/>
        <w:spacing w:after="0" w:line="360" w:lineRule="auto"/>
        <w:ind w:firstLine="360"/>
        <w:rPr>
          <w:del w:id="1323" w:author="הילית אראל שכטר" w:date="2020-03-16T21:59:00Z"/>
          <w:highlight w:val="yellow"/>
          <w:rPrChange w:id="1324" w:author="הילית אראל שכטר" w:date="2020-03-16T19:34:00Z">
            <w:rPr>
              <w:del w:id="1325" w:author="הילית אראל שכטר" w:date="2020-03-16T21:59:00Z"/>
            </w:rPr>
          </w:rPrChange>
        </w:rPr>
      </w:pPr>
      <w:del w:id="1326" w:author="הילית אראל שכטר" w:date="2020-03-16T21:59:00Z">
        <w:r w:rsidRPr="00D061D1" w:rsidDel="00962F91">
          <w:rPr>
            <w:rFonts w:cs="Arial"/>
            <w:highlight w:val="yellow"/>
            <w:rtl/>
            <w:rPrChange w:id="1327" w:author="הילית אראל שכטר" w:date="2020-03-16T19:34:00Z">
              <w:rPr>
                <w:rFonts w:cs="Arial"/>
                <w:rtl/>
              </w:rPr>
            </w:rPrChange>
          </w:rPr>
          <w:delText>5.1.10</w:delText>
        </w:r>
        <w:r w:rsidRPr="00D061D1" w:rsidDel="00962F91">
          <w:rPr>
            <w:rFonts w:cs="Arial"/>
            <w:highlight w:val="yellow"/>
            <w:rtl/>
            <w:rPrChange w:id="1328" w:author="הילית אראל שכטר" w:date="2020-03-16T19:34:00Z">
              <w:rPr>
                <w:rFonts w:cs="Arial"/>
                <w:rtl/>
              </w:rPr>
            </w:rPrChange>
          </w:rPr>
          <w:tab/>
          <w:delText>בד</w:delText>
        </w:r>
        <w:r w:rsidRPr="00D061D1" w:rsidDel="00962F91">
          <w:rPr>
            <w:rFonts w:cs="Arial" w:hint="eastAsia"/>
            <w:highlight w:val="yellow"/>
            <w:rtl/>
            <w:rPrChange w:id="1329" w:author="הילית אראל שכטר" w:date="2020-03-16T19:34:00Z">
              <w:rPr>
                <w:rFonts w:cs="Arial" w:hint="eastAsia"/>
                <w:rtl/>
              </w:rPr>
            </w:rPrChange>
          </w:rPr>
          <w:delText>יקת</w:delText>
        </w:r>
        <w:r w:rsidRPr="00D061D1" w:rsidDel="00962F91">
          <w:rPr>
            <w:rFonts w:cs="Arial"/>
            <w:highlight w:val="yellow"/>
            <w:rtl/>
            <w:rPrChange w:id="1330" w:author="הילית אראל שכטר" w:date="2020-03-16T19:34:00Z">
              <w:rPr>
                <w:rFonts w:cs="Arial"/>
                <w:rtl/>
              </w:rPr>
            </w:rPrChange>
          </w:rPr>
          <w:delText xml:space="preserve"> שיחת אודיו דו כיוו</w:delText>
        </w:r>
        <w:r w:rsidRPr="00D061D1" w:rsidDel="00962F91">
          <w:rPr>
            <w:rFonts w:cs="Arial" w:hint="eastAsia"/>
            <w:highlight w:val="yellow"/>
            <w:rtl/>
            <w:rPrChange w:id="1331" w:author="הילית אראל שכטר" w:date="2020-03-16T19:34:00Z">
              <w:rPr>
                <w:rFonts w:cs="Arial" w:hint="eastAsia"/>
                <w:rtl/>
              </w:rPr>
            </w:rPrChange>
          </w:rPr>
          <w:delText>נית</w:delText>
        </w:r>
        <w:r w:rsidRPr="00D061D1" w:rsidDel="00962F91">
          <w:rPr>
            <w:rFonts w:cs="Arial"/>
            <w:highlight w:val="yellow"/>
            <w:rtl/>
            <w:rPrChange w:id="1332" w:author="הילית אראל שכטר" w:date="2020-03-16T19:34:00Z">
              <w:rPr>
                <w:rFonts w:cs="Arial"/>
                <w:rtl/>
              </w:rPr>
            </w:rPrChange>
          </w:rPr>
          <w:delText xml:space="preserve"> (0018, 0037)</w:delText>
        </w:r>
      </w:del>
    </w:p>
    <w:p w14:paraId="72C27E50" w14:textId="26BB4CA2" w:rsidR="00657244" w:rsidRPr="00D061D1" w:rsidDel="00962F91" w:rsidRDefault="00657244" w:rsidP="00657244">
      <w:pPr>
        <w:bidi/>
        <w:spacing w:after="0" w:line="360" w:lineRule="auto"/>
        <w:ind w:firstLine="360"/>
        <w:rPr>
          <w:del w:id="1333" w:author="הילית אראל שכטר" w:date="2020-03-16T21:59:00Z"/>
          <w:highlight w:val="yellow"/>
          <w:rPrChange w:id="1334" w:author="הילית אראל שכטר" w:date="2020-03-16T19:34:00Z">
            <w:rPr>
              <w:del w:id="1335" w:author="הילית אראל שכטר" w:date="2020-03-16T21:59:00Z"/>
            </w:rPr>
          </w:rPrChange>
        </w:rPr>
      </w:pPr>
      <w:del w:id="1336" w:author="הילית אראל שכטר" w:date="2020-03-16T21:59:00Z">
        <w:r w:rsidRPr="00D061D1" w:rsidDel="00962F91">
          <w:rPr>
            <w:rFonts w:cs="Arial"/>
            <w:highlight w:val="yellow"/>
            <w:rtl/>
            <w:rPrChange w:id="1337" w:author="הילית אראל שכטר" w:date="2020-03-16T19:34:00Z">
              <w:rPr>
                <w:rFonts w:cs="Arial"/>
                <w:rtl/>
              </w:rPr>
            </w:rPrChange>
          </w:rPr>
          <w:delText>5.1.11</w:delText>
        </w:r>
        <w:r w:rsidRPr="00D061D1" w:rsidDel="00962F91">
          <w:rPr>
            <w:rFonts w:cs="Arial"/>
            <w:highlight w:val="yellow"/>
            <w:rtl/>
            <w:rPrChange w:id="1338" w:author="הילית אראל שכטר" w:date="2020-03-16T19:34:00Z">
              <w:rPr>
                <w:rFonts w:cs="Arial"/>
                <w:rtl/>
              </w:rPr>
            </w:rPrChange>
          </w:rPr>
          <w:tab/>
          <w:delText>בד</w:delText>
        </w:r>
        <w:r w:rsidRPr="00D061D1" w:rsidDel="00962F91">
          <w:rPr>
            <w:rFonts w:cs="Arial" w:hint="eastAsia"/>
            <w:highlight w:val="yellow"/>
            <w:rtl/>
            <w:rPrChange w:id="1339" w:author="הילית אראל שכטר" w:date="2020-03-16T19:34:00Z">
              <w:rPr>
                <w:rFonts w:cs="Arial" w:hint="eastAsia"/>
                <w:rtl/>
              </w:rPr>
            </w:rPrChange>
          </w:rPr>
          <w:delText>י</w:delText>
        </w:r>
        <w:r w:rsidRPr="00D061D1" w:rsidDel="00962F91">
          <w:rPr>
            <w:rFonts w:cs="Arial"/>
            <w:highlight w:val="yellow"/>
            <w:rtl/>
            <w:rPrChange w:id="1340" w:author="הילית אראל שכטר" w:date="2020-03-16T19:34:00Z">
              <w:rPr>
                <w:rFonts w:cs="Arial"/>
                <w:rtl/>
              </w:rPr>
            </w:rPrChange>
          </w:rPr>
          <w:delText>ק</w:delText>
        </w:r>
        <w:r w:rsidRPr="00D061D1" w:rsidDel="00962F91">
          <w:rPr>
            <w:rFonts w:cs="Arial" w:hint="eastAsia"/>
            <w:highlight w:val="yellow"/>
            <w:rtl/>
            <w:rPrChange w:id="1341" w:author="הילית אראל שכטר" w:date="2020-03-16T19:34:00Z">
              <w:rPr>
                <w:rFonts w:cs="Arial" w:hint="eastAsia"/>
                <w:rtl/>
              </w:rPr>
            </w:rPrChange>
          </w:rPr>
          <w:delText>ת</w:delText>
        </w:r>
        <w:r w:rsidRPr="00D061D1" w:rsidDel="00962F91">
          <w:rPr>
            <w:rFonts w:cs="Arial"/>
            <w:highlight w:val="yellow"/>
            <w:rtl/>
            <w:rPrChange w:id="1342" w:author="הילית אראל שכטר" w:date="2020-03-16T19:34:00Z">
              <w:rPr>
                <w:rFonts w:cs="Arial"/>
                <w:rtl/>
              </w:rPr>
            </w:rPrChange>
          </w:rPr>
          <w:delText xml:space="preserve"> שיחת וידאו דו כיוו</w:delText>
        </w:r>
        <w:r w:rsidRPr="00D061D1" w:rsidDel="00962F91">
          <w:rPr>
            <w:rFonts w:cs="Arial" w:hint="eastAsia"/>
            <w:highlight w:val="yellow"/>
            <w:rtl/>
            <w:rPrChange w:id="1343" w:author="הילית אראל שכטר" w:date="2020-03-16T19:34:00Z">
              <w:rPr>
                <w:rFonts w:cs="Arial" w:hint="eastAsia"/>
                <w:rtl/>
              </w:rPr>
            </w:rPrChange>
          </w:rPr>
          <w:delText>נית</w:delText>
        </w:r>
        <w:r w:rsidRPr="00D061D1" w:rsidDel="00962F91">
          <w:rPr>
            <w:rFonts w:cs="Arial"/>
            <w:highlight w:val="yellow"/>
            <w:rtl/>
            <w:rPrChange w:id="1344" w:author="הילית אראל שכטר" w:date="2020-03-16T19:34:00Z">
              <w:rPr>
                <w:rFonts w:cs="Arial"/>
                <w:rtl/>
              </w:rPr>
            </w:rPrChange>
          </w:rPr>
          <w:delText xml:space="preserve"> (0018, 0037)</w:delText>
        </w:r>
      </w:del>
    </w:p>
    <w:p w14:paraId="2A74AA17" w14:textId="59809067" w:rsidR="00657244" w:rsidRPr="00D061D1" w:rsidDel="00962F91" w:rsidRDefault="00657244" w:rsidP="00657244">
      <w:pPr>
        <w:bidi/>
        <w:spacing w:after="0" w:line="360" w:lineRule="auto"/>
        <w:ind w:firstLine="360"/>
        <w:rPr>
          <w:del w:id="1345" w:author="הילית אראל שכטר" w:date="2020-03-16T21:59:00Z"/>
          <w:highlight w:val="yellow"/>
          <w:rPrChange w:id="1346" w:author="הילית אראל שכטר" w:date="2020-03-16T19:34:00Z">
            <w:rPr>
              <w:del w:id="1347" w:author="הילית אראל שכטר" w:date="2020-03-16T21:59:00Z"/>
            </w:rPr>
          </w:rPrChange>
        </w:rPr>
      </w:pPr>
      <w:del w:id="1348" w:author="הילית אראל שכטר" w:date="2020-03-16T21:59:00Z">
        <w:r w:rsidRPr="00D061D1" w:rsidDel="00962F91">
          <w:rPr>
            <w:rFonts w:cs="Arial"/>
            <w:highlight w:val="yellow"/>
            <w:rtl/>
            <w:rPrChange w:id="1349" w:author="הילית אראל שכטר" w:date="2020-03-16T19:34:00Z">
              <w:rPr>
                <w:rFonts w:cs="Arial"/>
                <w:rtl/>
              </w:rPr>
            </w:rPrChange>
          </w:rPr>
          <w:delText>5.1.12</w:delText>
        </w:r>
        <w:r w:rsidRPr="00D061D1" w:rsidDel="00962F91">
          <w:rPr>
            <w:rFonts w:cs="Arial"/>
            <w:highlight w:val="yellow"/>
            <w:rtl/>
            <w:rPrChange w:id="1350" w:author="הילית אראל שכטר" w:date="2020-03-16T19:34:00Z">
              <w:rPr>
                <w:rFonts w:cs="Arial"/>
                <w:rtl/>
              </w:rPr>
            </w:rPrChange>
          </w:rPr>
          <w:tab/>
          <w:delText>בד</w:delText>
        </w:r>
        <w:r w:rsidRPr="00D061D1" w:rsidDel="00962F91">
          <w:rPr>
            <w:rFonts w:cs="Arial" w:hint="eastAsia"/>
            <w:highlight w:val="yellow"/>
            <w:rtl/>
            <w:rPrChange w:id="1351" w:author="הילית אראל שכטר" w:date="2020-03-16T19:34:00Z">
              <w:rPr>
                <w:rFonts w:cs="Arial" w:hint="eastAsia"/>
                <w:rtl/>
              </w:rPr>
            </w:rPrChange>
          </w:rPr>
          <w:delText>יקת</w:delText>
        </w:r>
        <w:r w:rsidRPr="00D061D1" w:rsidDel="00962F91">
          <w:rPr>
            <w:rFonts w:cs="Arial"/>
            <w:highlight w:val="yellow"/>
            <w:rtl/>
            <w:rPrChange w:id="1352" w:author="הילית אראל שכטר" w:date="2020-03-16T19:34:00Z">
              <w:rPr>
                <w:rFonts w:cs="Arial"/>
                <w:rtl/>
              </w:rPr>
            </w:rPrChange>
          </w:rPr>
          <w:delText xml:space="preserve"> אזור חכם (0018, 0063)</w:delText>
        </w:r>
      </w:del>
    </w:p>
    <w:p w14:paraId="58AE04E7" w14:textId="15B0F69B" w:rsidR="00657244" w:rsidRPr="00D061D1" w:rsidDel="00962F91" w:rsidRDefault="00657244" w:rsidP="00657244">
      <w:pPr>
        <w:bidi/>
        <w:spacing w:after="0" w:line="360" w:lineRule="auto"/>
        <w:ind w:firstLine="360"/>
        <w:rPr>
          <w:del w:id="1353" w:author="הילית אראל שכטר" w:date="2020-03-16T21:59:00Z"/>
          <w:highlight w:val="yellow"/>
          <w:rPrChange w:id="1354" w:author="הילית אראל שכטר" w:date="2020-03-16T19:34:00Z">
            <w:rPr>
              <w:del w:id="1355" w:author="הילית אראל שכטר" w:date="2020-03-16T21:59:00Z"/>
            </w:rPr>
          </w:rPrChange>
        </w:rPr>
      </w:pPr>
      <w:del w:id="1356" w:author="הילית אראל שכטר" w:date="2020-03-16T21:59:00Z">
        <w:r w:rsidRPr="00D061D1" w:rsidDel="00962F91">
          <w:rPr>
            <w:rFonts w:cs="Arial"/>
            <w:highlight w:val="yellow"/>
            <w:rtl/>
            <w:rPrChange w:id="1357" w:author="הילית אראל שכטר" w:date="2020-03-16T19:34:00Z">
              <w:rPr>
                <w:rFonts w:cs="Arial"/>
                <w:rtl/>
              </w:rPr>
            </w:rPrChange>
          </w:rPr>
          <w:delText>5.1.13</w:delText>
        </w:r>
        <w:r w:rsidRPr="00D061D1" w:rsidDel="00962F91">
          <w:rPr>
            <w:rFonts w:cs="Arial"/>
            <w:highlight w:val="yellow"/>
            <w:rtl/>
            <w:rPrChange w:id="1358" w:author="הילית אראל שכטר" w:date="2020-03-16T19:34:00Z">
              <w:rPr>
                <w:rFonts w:cs="Arial"/>
                <w:rtl/>
              </w:rPr>
            </w:rPrChange>
          </w:rPr>
          <w:tab/>
          <w:delText>בד</w:delText>
        </w:r>
        <w:r w:rsidRPr="00D061D1" w:rsidDel="00962F91">
          <w:rPr>
            <w:rFonts w:cs="Arial" w:hint="eastAsia"/>
            <w:highlight w:val="yellow"/>
            <w:rtl/>
            <w:rPrChange w:id="1359" w:author="הילית אראל שכטר" w:date="2020-03-16T19:34:00Z">
              <w:rPr>
                <w:rFonts w:cs="Arial" w:hint="eastAsia"/>
                <w:rtl/>
              </w:rPr>
            </w:rPrChange>
          </w:rPr>
          <w:delText>יקת</w:delText>
        </w:r>
        <w:r w:rsidRPr="00D061D1" w:rsidDel="00962F91">
          <w:rPr>
            <w:rFonts w:cs="Arial"/>
            <w:highlight w:val="yellow"/>
            <w:rtl/>
            <w:rPrChange w:id="1360" w:author="הילית אראל שכטר" w:date="2020-03-16T19:34:00Z">
              <w:rPr>
                <w:rFonts w:cs="Arial"/>
                <w:rtl/>
              </w:rPr>
            </w:rPrChange>
          </w:rPr>
          <w:delText xml:space="preserve"> סייע של מערכת ה </w:delText>
        </w:r>
        <w:r w:rsidRPr="00D061D1" w:rsidDel="00962F91">
          <w:rPr>
            <w:highlight w:val="yellow"/>
            <w:rPrChange w:id="1361" w:author="הילית אראל שכטר" w:date="2020-03-16T19:34:00Z">
              <w:rPr/>
            </w:rPrChange>
          </w:rPr>
          <w:delText>HIP</w:delText>
        </w:r>
        <w:r w:rsidRPr="00D061D1" w:rsidDel="00962F91">
          <w:rPr>
            <w:rFonts w:cs="Arial"/>
            <w:highlight w:val="yellow"/>
            <w:rtl/>
            <w:rPrChange w:id="1362" w:author="הילית אראל שכטר" w:date="2020-03-16T19:34:00Z">
              <w:rPr>
                <w:rFonts w:cs="Arial"/>
                <w:rtl/>
              </w:rPr>
            </w:rPrChange>
          </w:rPr>
          <w:delText xml:space="preserve"> (0018)</w:delText>
        </w:r>
      </w:del>
    </w:p>
    <w:p w14:paraId="26FEF5E0" w14:textId="061D16DD" w:rsidR="00657244" w:rsidRPr="00D061D1" w:rsidDel="00962F91" w:rsidRDefault="00657244" w:rsidP="00657244">
      <w:pPr>
        <w:bidi/>
        <w:spacing w:after="0" w:line="360" w:lineRule="auto"/>
        <w:ind w:firstLine="360"/>
        <w:rPr>
          <w:del w:id="1363" w:author="הילית אראל שכטר" w:date="2020-03-16T21:59:00Z"/>
          <w:highlight w:val="yellow"/>
          <w:rPrChange w:id="1364" w:author="הילית אראל שכטר" w:date="2020-03-16T19:34:00Z">
            <w:rPr>
              <w:del w:id="1365" w:author="הילית אראל שכטר" w:date="2020-03-16T21:59:00Z"/>
            </w:rPr>
          </w:rPrChange>
        </w:rPr>
      </w:pPr>
      <w:del w:id="1366" w:author="הילית אראל שכטר" w:date="2020-03-16T21:59:00Z">
        <w:r w:rsidRPr="00D061D1" w:rsidDel="00962F91">
          <w:rPr>
            <w:rFonts w:cs="Arial"/>
            <w:highlight w:val="yellow"/>
            <w:rtl/>
            <w:rPrChange w:id="1367" w:author="הילית אראל שכטר" w:date="2020-03-16T19:34:00Z">
              <w:rPr>
                <w:rFonts w:cs="Arial"/>
                <w:rtl/>
              </w:rPr>
            </w:rPrChange>
          </w:rPr>
          <w:delText>5.1.14</w:delText>
        </w:r>
        <w:r w:rsidRPr="00D061D1" w:rsidDel="00962F91">
          <w:rPr>
            <w:rFonts w:cs="Arial"/>
            <w:highlight w:val="yellow"/>
            <w:rtl/>
            <w:rPrChange w:id="1368" w:author="הילית אראל שכטר" w:date="2020-03-16T19:34:00Z">
              <w:rPr>
                <w:rFonts w:cs="Arial"/>
                <w:rtl/>
              </w:rPr>
            </w:rPrChange>
          </w:rPr>
          <w:tab/>
          <w:delText>בדיקת מחוון מיפוי גלובלי (0059)</w:delText>
        </w:r>
      </w:del>
    </w:p>
    <w:p w14:paraId="1E2B51B1" w14:textId="6DCFC069" w:rsidR="00657244" w:rsidRPr="00D061D1" w:rsidDel="00962F91" w:rsidRDefault="00657244" w:rsidP="00657244">
      <w:pPr>
        <w:pStyle w:val="ListParagraph"/>
        <w:numPr>
          <w:ilvl w:val="0"/>
          <w:numId w:val="12"/>
        </w:numPr>
        <w:bidi/>
        <w:spacing w:after="0" w:line="360" w:lineRule="auto"/>
        <w:rPr>
          <w:del w:id="1369" w:author="הילית אראל שכטר" w:date="2020-03-16T21:59:00Z"/>
          <w:highlight w:val="yellow"/>
          <w:rPrChange w:id="1370" w:author="הילית אראל שכטר" w:date="2020-03-16T19:34:00Z">
            <w:rPr>
              <w:del w:id="1371" w:author="הילית אראל שכטר" w:date="2020-03-16T21:59:00Z"/>
            </w:rPr>
          </w:rPrChange>
        </w:rPr>
      </w:pPr>
      <w:del w:id="1372" w:author="הילית אראל שכטר" w:date="2020-03-16T21:59:00Z">
        <w:r w:rsidRPr="00D061D1" w:rsidDel="00962F91">
          <w:rPr>
            <w:rFonts w:hint="eastAsia"/>
            <w:highlight w:val="yellow"/>
            <w:rtl/>
            <w:rPrChange w:id="1373" w:author="הילית אראל שכטר" w:date="2020-03-16T19:34:00Z">
              <w:rPr>
                <w:rFonts w:hint="eastAsia"/>
                <w:rtl/>
              </w:rPr>
            </w:rPrChange>
          </w:rPr>
          <w:delText>תרשים</w:delText>
        </w:r>
        <w:r w:rsidRPr="00D061D1" w:rsidDel="00962F91">
          <w:rPr>
            <w:highlight w:val="yellow"/>
            <w:rtl/>
            <w:rPrChange w:id="1374" w:author="הילית אראל שכטר" w:date="2020-03-16T19:34:00Z">
              <w:rPr>
                <w:rtl/>
              </w:rPr>
            </w:rPrChange>
          </w:rPr>
          <w:delText xml:space="preserve"> </w:delText>
        </w:r>
        <w:r w:rsidRPr="00D061D1" w:rsidDel="00962F91">
          <w:rPr>
            <w:rFonts w:hint="eastAsia"/>
            <w:highlight w:val="yellow"/>
            <w:rtl/>
            <w:rPrChange w:id="1375" w:author="הילית אראל שכטר" w:date="2020-03-16T19:34:00Z">
              <w:rPr>
                <w:rFonts w:hint="eastAsia"/>
                <w:rtl/>
              </w:rPr>
            </w:rPrChange>
          </w:rPr>
          <w:delText>זרימה</w:delText>
        </w:r>
        <w:r w:rsidRPr="00D061D1" w:rsidDel="00962F91">
          <w:rPr>
            <w:highlight w:val="yellow"/>
            <w:rtl/>
            <w:rPrChange w:id="1376" w:author="הילית אראל שכטר" w:date="2020-03-16T19:34:00Z">
              <w:rPr>
                <w:rtl/>
              </w:rPr>
            </w:rPrChange>
          </w:rPr>
          <w:delText xml:space="preserve"> </w:delText>
        </w:r>
        <w:r w:rsidRPr="00D061D1" w:rsidDel="00962F91">
          <w:rPr>
            <w:rFonts w:hint="eastAsia"/>
            <w:highlight w:val="yellow"/>
            <w:rtl/>
            <w:rPrChange w:id="1377" w:author="הילית אראל שכטר" w:date="2020-03-16T19:34:00Z">
              <w:rPr>
                <w:rFonts w:hint="eastAsia"/>
                <w:rtl/>
              </w:rPr>
            </w:rPrChange>
          </w:rPr>
          <w:delText>של</w:delText>
        </w:r>
        <w:r w:rsidRPr="00D061D1" w:rsidDel="00962F91">
          <w:rPr>
            <w:highlight w:val="yellow"/>
            <w:rtl/>
            <w:rPrChange w:id="1378" w:author="הילית אראל שכטר" w:date="2020-03-16T19:34:00Z">
              <w:rPr>
                <w:rtl/>
              </w:rPr>
            </w:rPrChange>
          </w:rPr>
          <w:delText xml:space="preserve"> </w:delText>
        </w:r>
        <w:r w:rsidRPr="00D061D1" w:rsidDel="00962F91">
          <w:rPr>
            <w:rFonts w:hint="eastAsia"/>
            <w:highlight w:val="yellow"/>
            <w:rtl/>
            <w:rPrChange w:id="1379" w:author="הילית אראל שכטר" w:date="2020-03-16T19:34:00Z">
              <w:rPr>
                <w:rFonts w:hint="eastAsia"/>
                <w:rtl/>
              </w:rPr>
            </w:rPrChange>
          </w:rPr>
          <w:delText>רישום</w:delText>
        </w:r>
        <w:r w:rsidRPr="00D061D1" w:rsidDel="00962F91">
          <w:rPr>
            <w:highlight w:val="yellow"/>
            <w:rPrChange w:id="1380" w:author="הילית אראל שכטר" w:date="2020-03-16T19:34:00Z">
              <w:rPr/>
            </w:rPrChange>
          </w:rPr>
          <w:delText xml:space="preserve">, </w:delText>
        </w:r>
        <w:r w:rsidRPr="00D061D1" w:rsidDel="00962F91">
          <w:rPr>
            <w:rFonts w:hint="eastAsia"/>
            <w:highlight w:val="yellow"/>
            <w:rtl/>
            <w:rPrChange w:id="1381" w:author="הילית אראל שכטר" w:date="2020-03-16T19:34:00Z">
              <w:rPr>
                <w:rFonts w:hint="eastAsia"/>
                <w:rtl/>
              </w:rPr>
            </w:rPrChange>
          </w:rPr>
          <w:delText>אימות</w:delText>
        </w:r>
        <w:r w:rsidRPr="00D061D1" w:rsidDel="00962F91">
          <w:rPr>
            <w:highlight w:val="yellow"/>
            <w:rPrChange w:id="1382" w:author="הילית אראל שכטר" w:date="2020-03-16T19:34:00Z">
              <w:rPr/>
            </w:rPrChange>
          </w:rPr>
          <w:delText xml:space="preserve"> </w:delText>
        </w:r>
        <w:r w:rsidRPr="00D061D1" w:rsidDel="00962F91">
          <w:rPr>
            <w:highlight w:val="yellow"/>
            <w:rtl/>
            <w:rPrChange w:id="1383" w:author="הילית אראל שכטר" w:date="2020-03-16T19:34:00Z">
              <w:rPr>
                <w:rtl/>
              </w:rPr>
            </w:rPrChange>
          </w:rPr>
          <w:delText xml:space="preserve"> וסנכרון מכשיר </w:delText>
        </w:r>
        <w:r w:rsidRPr="00D061D1" w:rsidDel="00962F91">
          <w:rPr>
            <w:highlight w:val="yellow"/>
            <w:rPrChange w:id="1384" w:author="הילית אראל שכטר" w:date="2020-03-16T19:34:00Z">
              <w:rPr/>
            </w:rPrChange>
          </w:rPr>
          <w:delText>HIP</w:delText>
        </w:r>
        <w:r w:rsidRPr="00D061D1" w:rsidDel="00962F91">
          <w:rPr>
            <w:highlight w:val="yellow"/>
            <w:rtl/>
            <w:rPrChange w:id="1385" w:author="הילית אראל שכטר" w:date="2020-03-16T19:34:00Z">
              <w:rPr>
                <w:rtl/>
              </w:rPr>
            </w:rPrChange>
          </w:rPr>
          <w:delText xml:space="preserve"> </w:delText>
        </w:r>
      </w:del>
    </w:p>
    <w:p w14:paraId="7EE9B96E" w14:textId="4AE2326C" w:rsidR="00C428C4" w:rsidRPr="00D061D1" w:rsidDel="00962F91" w:rsidRDefault="00C428C4" w:rsidP="00C428C4">
      <w:pPr>
        <w:bidi/>
        <w:spacing w:after="0" w:line="360" w:lineRule="auto"/>
        <w:ind w:left="360"/>
        <w:rPr>
          <w:del w:id="1386" w:author="הילית אראל שכטר" w:date="2020-03-16T21:59:00Z"/>
          <w:highlight w:val="yellow"/>
          <w:rPrChange w:id="1387" w:author="הילית אראל שכטר" w:date="2020-03-16T19:34:00Z">
            <w:rPr>
              <w:del w:id="1388" w:author="הילית אראל שכטר" w:date="2020-03-16T21:59:00Z"/>
            </w:rPr>
          </w:rPrChange>
        </w:rPr>
      </w:pPr>
      <w:del w:id="1389" w:author="הילית אראל שכטר" w:date="2020-03-16T21:59:00Z">
        <w:r w:rsidRPr="00D061D1" w:rsidDel="00962F91">
          <w:rPr>
            <w:highlight w:val="yellow"/>
            <w:rtl/>
            <w:rPrChange w:id="1390" w:author="הילית אראל שכטר" w:date="2020-03-16T19:34:00Z">
              <w:rPr>
                <w:rtl/>
              </w:rPr>
            </w:rPrChange>
          </w:rPr>
          <w:delText xml:space="preserve">6.1 </w:delText>
        </w:r>
        <w:r w:rsidRPr="00D061D1" w:rsidDel="00962F91">
          <w:rPr>
            <w:rFonts w:cs="Arial"/>
            <w:highlight w:val="yellow"/>
            <w:rtl/>
            <w:rPrChange w:id="1391" w:author="הילית אראל שכטר" w:date="2020-03-16T19:34:00Z">
              <w:rPr>
                <w:rFonts w:cs="Arial"/>
                <w:rtl/>
              </w:rPr>
            </w:rPrChange>
          </w:rPr>
          <w:delText>תהליכים ע</w:delText>
        </w:r>
        <w:r w:rsidR="00571531" w:rsidRPr="00D061D1" w:rsidDel="00962F91">
          <w:rPr>
            <w:rFonts w:cs="Arial" w:hint="eastAsia"/>
            <w:highlight w:val="yellow"/>
            <w:rtl/>
            <w:rPrChange w:id="1392" w:author="הילית אראל שכטר" w:date="2020-03-16T19:34:00Z">
              <w:rPr>
                <w:rFonts w:cs="Arial" w:hint="eastAsia"/>
                <w:rtl/>
              </w:rPr>
            </w:rPrChange>
          </w:rPr>
          <w:delText>י</w:delText>
        </w:r>
        <w:r w:rsidRPr="00D061D1" w:rsidDel="00962F91">
          <w:rPr>
            <w:rFonts w:cs="Arial"/>
            <w:highlight w:val="yellow"/>
            <w:rtl/>
            <w:rPrChange w:id="1393" w:author="הילית אראל שכטר" w:date="2020-03-16T19:34:00Z">
              <w:rPr>
                <w:rFonts w:cs="Arial"/>
                <w:rtl/>
              </w:rPr>
            </w:rPrChange>
          </w:rPr>
          <w:delText>קריים בתרשים הזרימה</w:delText>
        </w:r>
      </w:del>
    </w:p>
    <w:p w14:paraId="677BB1C3" w14:textId="7554AA71" w:rsidR="00C428C4" w:rsidRPr="00D061D1" w:rsidDel="00962F91" w:rsidRDefault="00C428C4" w:rsidP="00C428C4">
      <w:pPr>
        <w:bidi/>
        <w:spacing w:after="0" w:line="360" w:lineRule="auto"/>
        <w:ind w:left="360"/>
        <w:rPr>
          <w:del w:id="1394" w:author="הילית אראל שכטר" w:date="2020-03-16T21:59:00Z"/>
          <w:highlight w:val="yellow"/>
          <w:rPrChange w:id="1395" w:author="הילית אראל שכטר" w:date="2020-03-16T19:34:00Z">
            <w:rPr>
              <w:del w:id="1396" w:author="הילית אראל שכטר" w:date="2020-03-16T21:59:00Z"/>
            </w:rPr>
          </w:rPrChange>
        </w:rPr>
      </w:pPr>
      <w:del w:id="1397" w:author="הילית אראל שכטר" w:date="2020-03-16T21:59:00Z">
        <w:r w:rsidRPr="00D061D1" w:rsidDel="00962F91">
          <w:rPr>
            <w:rFonts w:cs="Arial"/>
            <w:highlight w:val="yellow"/>
            <w:rtl/>
            <w:rPrChange w:id="1398" w:author="הילית אראל שכטר" w:date="2020-03-16T19:34:00Z">
              <w:rPr>
                <w:rFonts w:cs="Arial"/>
                <w:rtl/>
              </w:rPr>
            </w:rPrChange>
          </w:rPr>
          <w:delText>6.2</w:delText>
        </w:r>
        <w:r w:rsidRPr="00D061D1" w:rsidDel="00962F91">
          <w:rPr>
            <w:rFonts w:cs="Arial"/>
            <w:highlight w:val="yellow"/>
            <w:rtl/>
            <w:rPrChange w:id="1399" w:author="הילית אראל שכטר" w:date="2020-03-16T19:34:00Z">
              <w:rPr>
                <w:rFonts w:cs="Arial"/>
                <w:rtl/>
              </w:rPr>
            </w:rPrChange>
          </w:rPr>
          <w:tab/>
          <w:delText>שרתים ע</w:delText>
        </w:r>
        <w:r w:rsidR="00571531" w:rsidRPr="00D061D1" w:rsidDel="00962F91">
          <w:rPr>
            <w:rFonts w:cs="Arial" w:hint="eastAsia"/>
            <w:highlight w:val="yellow"/>
            <w:rtl/>
            <w:rPrChange w:id="1400" w:author="הילית אראל שכטר" w:date="2020-03-16T19:34:00Z">
              <w:rPr>
                <w:rFonts w:cs="Arial" w:hint="eastAsia"/>
                <w:rtl/>
              </w:rPr>
            </w:rPrChange>
          </w:rPr>
          <w:delText>י</w:delText>
        </w:r>
        <w:r w:rsidRPr="00D061D1" w:rsidDel="00962F91">
          <w:rPr>
            <w:rFonts w:cs="Arial"/>
            <w:highlight w:val="yellow"/>
            <w:rtl/>
            <w:rPrChange w:id="1401" w:author="הילית אראל שכטר" w:date="2020-03-16T19:34:00Z">
              <w:rPr>
                <w:rFonts w:cs="Arial"/>
                <w:rtl/>
              </w:rPr>
            </w:rPrChange>
          </w:rPr>
          <w:delText>קריים בתרשים הזרימה</w:delText>
        </w:r>
      </w:del>
    </w:p>
    <w:p w14:paraId="0F5F68F9" w14:textId="5D747C0C" w:rsidR="00E34E68" w:rsidRPr="00D061D1" w:rsidDel="00962F91" w:rsidRDefault="00E34E68" w:rsidP="00E34E68">
      <w:pPr>
        <w:pStyle w:val="ListParagraph"/>
        <w:numPr>
          <w:ilvl w:val="0"/>
          <w:numId w:val="12"/>
        </w:numPr>
        <w:bidi/>
        <w:spacing w:after="0" w:line="360" w:lineRule="auto"/>
        <w:rPr>
          <w:del w:id="1402" w:author="הילית אראל שכטר" w:date="2020-03-16T21:59:00Z"/>
          <w:highlight w:val="yellow"/>
          <w:rPrChange w:id="1403" w:author="הילית אראל שכטר" w:date="2020-03-16T19:34:00Z">
            <w:rPr>
              <w:del w:id="1404" w:author="הילית אראל שכטר" w:date="2020-03-16T21:59:00Z"/>
            </w:rPr>
          </w:rPrChange>
        </w:rPr>
      </w:pPr>
      <w:del w:id="1405" w:author="הילית אראל שכטר" w:date="2020-03-16T21:59:00Z">
        <w:r w:rsidRPr="00D061D1" w:rsidDel="00962F91">
          <w:rPr>
            <w:rFonts w:hint="eastAsia"/>
            <w:highlight w:val="yellow"/>
            <w:rtl/>
            <w:rPrChange w:id="1406" w:author="הילית אראל שכטר" w:date="2020-03-16T19:34:00Z">
              <w:rPr>
                <w:rFonts w:hint="eastAsia"/>
                <w:rtl/>
              </w:rPr>
            </w:rPrChange>
          </w:rPr>
          <w:delText>תרשים</w:delText>
        </w:r>
        <w:r w:rsidRPr="00D061D1" w:rsidDel="00962F91">
          <w:rPr>
            <w:highlight w:val="yellow"/>
            <w:rtl/>
            <w:rPrChange w:id="1407" w:author="הילית אראל שכטר" w:date="2020-03-16T19:34:00Z">
              <w:rPr>
                <w:rtl/>
              </w:rPr>
            </w:rPrChange>
          </w:rPr>
          <w:delText xml:space="preserve"> </w:delText>
        </w:r>
        <w:r w:rsidRPr="00D061D1" w:rsidDel="00962F91">
          <w:rPr>
            <w:rFonts w:hint="eastAsia"/>
            <w:highlight w:val="yellow"/>
            <w:rtl/>
            <w:rPrChange w:id="1408" w:author="הילית אראל שכטר" w:date="2020-03-16T19:34:00Z">
              <w:rPr>
                <w:rFonts w:hint="eastAsia"/>
                <w:rtl/>
              </w:rPr>
            </w:rPrChange>
          </w:rPr>
          <w:delText>זיהוי</w:delText>
        </w:r>
        <w:r w:rsidRPr="00D061D1" w:rsidDel="00962F91">
          <w:rPr>
            <w:highlight w:val="yellow"/>
            <w:rtl/>
            <w:rPrChange w:id="1409" w:author="הילית אראל שכטר" w:date="2020-03-16T19:34:00Z">
              <w:rPr>
                <w:rtl/>
              </w:rPr>
            </w:rPrChange>
          </w:rPr>
          <w:delText xml:space="preserve"> </w:delText>
        </w:r>
        <w:r w:rsidRPr="00D061D1" w:rsidDel="00962F91">
          <w:rPr>
            <w:rFonts w:hint="eastAsia"/>
            <w:highlight w:val="yellow"/>
            <w:rtl/>
            <w:rPrChange w:id="1410" w:author="הילית אראל שכטר" w:date="2020-03-16T19:34:00Z">
              <w:rPr>
                <w:rFonts w:hint="eastAsia"/>
                <w:rtl/>
              </w:rPr>
            </w:rPrChange>
          </w:rPr>
          <w:delText>פנים</w:delText>
        </w:r>
      </w:del>
    </w:p>
    <w:p w14:paraId="5A4AD7D8" w14:textId="0ACD41A5" w:rsidR="00E34E68" w:rsidRPr="00D061D1" w:rsidDel="00962F91" w:rsidRDefault="00E34E68" w:rsidP="00E34E68">
      <w:pPr>
        <w:bidi/>
        <w:spacing w:after="0" w:line="360" w:lineRule="auto"/>
        <w:ind w:left="360"/>
        <w:rPr>
          <w:del w:id="1411" w:author="הילית אראל שכטר" w:date="2020-03-16T21:59:00Z"/>
          <w:highlight w:val="yellow"/>
          <w:rtl/>
          <w:rPrChange w:id="1412" w:author="הילית אראל שכטר" w:date="2020-03-16T19:34:00Z">
            <w:rPr>
              <w:del w:id="1413" w:author="הילית אראל שכטר" w:date="2020-03-16T21:59:00Z"/>
              <w:rtl/>
            </w:rPr>
          </w:rPrChange>
        </w:rPr>
      </w:pPr>
      <w:del w:id="1414" w:author="הילית אראל שכטר" w:date="2020-03-16T21:59:00Z">
        <w:r w:rsidRPr="00D061D1" w:rsidDel="00962F91">
          <w:rPr>
            <w:highlight w:val="yellow"/>
            <w:rtl/>
            <w:rPrChange w:id="1415" w:author="הילית אראל שכטר" w:date="2020-03-16T19:34:00Z">
              <w:rPr>
                <w:rtl/>
              </w:rPr>
            </w:rPrChange>
          </w:rPr>
          <w:delText>7.1</w:delText>
        </w:r>
        <w:r w:rsidR="00C428C4" w:rsidRPr="00D061D1" w:rsidDel="00962F91">
          <w:rPr>
            <w:highlight w:val="yellow"/>
            <w:rtl/>
            <w:rPrChange w:id="1416" w:author="הילית אראל שכטר" w:date="2020-03-16T19:34:00Z">
              <w:rPr>
                <w:rtl/>
              </w:rPr>
            </w:rPrChange>
          </w:rPr>
          <w:delText xml:space="preserve"> </w:delText>
        </w:r>
        <w:r w:rsidR="00C428C4" w:rsidRPr="00D061D1" w:rsidDel="00962F91">
          <w:rPr>
            <w:rFonts w:cs="Arial"/>
            <w:highlight w:val="yellow"/>
            <w:rtl/>
            <w:rPrChange w:id="1417" w:author="הילית אראל שכטר" w:date="2020-03-16T19:34:00Z">
              <w:rPr>
                <w:rFonts w:cs="Arial"/>
                <w:rtl/>
              </w:rPr>
            </w:rPrChange>
          </w:rPr>
          <w:delText>תהליכים עקריים בתרשים הזרימה</w:delText>
        </w:r>
      </w:del>
    </w:p>
    <w:p w14:paraId="04476CF0" w14:textId="2CBF18F3" w:rsidR="00C428C4" w:rsidRPr="00D061D1" w:rsidDel="00962F91" w:rsidRDefault="00C428C4" w:rsidP="00C428C4">
      <w:pPr>
        <w:bidi/>
        <w:spacing w:after="0" w:line="360" w:lineRule="auto"/>
        <w:ind w:left="360"/>
        <w:rPr>
          <w:del w:id="1418" w:author="הילית אראל שכטר" w:date="2020-03-16T21:59:00Z"/>
          <w:rFonts w:cs="Arial"/>
          <w:highlight w:val="yellow"/>
          <w:rtl/>
          <w:rPrChange w:id="1419" w:author="הילית אראל שכטר" w:date="2020-03-16T19:34:00Z">
            <w:rPr>
              <w:del w:id="1420" w:author="הילית אראל שכטר" w:date="2020-03-16T21:59:00Z"/>
              <w:rFonts w:cs="Arial"/>
              <w:rtl/>
            </w:rPr>
          </w:rPrChange>
        </w:rPr>
      </w:pPr>
      <w:del w:id="1421" w:author="הילית אראל שכטר" w:date="2020-03-16T21:59:00Z">
        <w:r w:rsidRPr="00D061D1" w:rsidDel="00962F91">
          <w:rPr>
            <w:highlight w:val="yellow"/>
            <w:rtl/>
            <w:rPrChange w:id="1422" w:author="הילית אראל שכטר" w:date="2020-03-16T19:34:00Z">
              <w:rPr>
                <w:rtl/>
              </w:rPr>
            </w:rPrChange>
          </w:rPr>
          <w:delText xml:space="preserve">7.2 </w:delText>
        </w:r>
        <w:r w:rsidRPr="00D061D1" w:rsidDel="00962F91">
          <w:rPr>
            <w:rFonts w:cs="Arial"/>
            <w:highlight w:val="yellow"/>
            <w:rtl/>
            <w:rPrChange w:id="1423" w:author="הילית אראל שכטר" w:date="2020-03-16T19:34:00Z">
              <w:rPr>
                <w:rFonts w:cs="Arial"/>
                <w:rtl/>
              </w:rPr>
            </w:rPrChange>
          </w:rPr>
          <w:delText>שרתים עקריים בתרשים הזרימה</w:delText>
        </w:r>
      </w:del>
    </w:p>
    <w:p w14:paraId="432AE324" w14:textId="6A07A59F" w:rsidR="00E34E68" w:rsidDel="00962F91" w:rsidRDefault="00C428C4" w:rsidP="00C428C4">
      <w:pPr>
        <w:bidi/>
        <w:spacing w:after="0" w:line="360" w:lineRule="auto"/>
        <w:ind w:left="360"/>
        <w:rPr>
          <w:del w:id="1424" w:author="הילית אראל שכטר" w:date="2020-03-16T21:59:00Z"/>
        </w:rPr>
      </w:pPr>
      <w:del w:id="1425" w:author="הילית אראל שכטר" w:date="2020-03-16T21:59:00Z">
        <w:r w:rsidRPr="00D061D1" w:rsidDel="00962F91">
          <w:rPr>
            <w:rFonts w:cs="Arial"/>
            <w:highlight w:val="yellow"/>
            <w:rtl/>
            <w:rPrChange w:id="1426" w:author="הילית אראל שכטר" w:date="2020-03-16T19:34:00Z">
              <w:rPr>
                <w:rFonts w:cs="Arial"/>
                <w:rtl/>
              </w:rPr>
            </w:rPrChange>
          </w:rPr>
          <w:delText>8.</w:delText>
        </w:r>
        <w:r w:rsidRPr="00D061D1" w:rsidDel="00962F91">
          <w:rPr>
            <w:rFonts w:cs="Arial"/>
            <w:highlight w:val="yellow"/>
            <w:rtl/>
            <w:rPrChange w:id="1427" w:author="הילית אראל שכטר" w:date="2020-03-16T19:34:00Z">
              <w:rPr>
                <w:rFonts w:cs="Arial"/>
                <w:rtl/>
              </w:rPr>
            </w:rPrChange>
          </w:rPr>
          <w:tab/>
        </w:r>
        <w:r w:rsidRPr="00D061D1" w:rsidDel="00962F91">
          <w:rPr>
            <w:rFonts w:cs="Arial" w:hint="eastAsia"/>
            <w:highlight w:val="yellow"/>
            <w:rtl/>
            <w:rPrChange w:id="1428" w:author="הילית אראל שכטר" w:date="2020-03-16T19:34:00Z">
              <w:rPr>
                <w:rFonts w:cs="Arial" w:hint="eastAsia"/>
                <w:rtl/>
              </w:rPr>
            </w:rPrChange>
          </w:rPr>
          <w:delText>סיכום</w:delText>
        </w:r>
        <w:r w:rsidRPr="00D061D1" w:rsidDel="00962F91">
          <w:rPr>
            <w:rFonts w:cs="Arial"/>
            <w:highlight w:val="yellow"/>
            <w:rtl/>
            <w:rPrChange w:id="1429" w:author="הילית אראל שכטר" w:date="2020-03-16T19:34:00Z">
              <w:rPr>
                <w:rFonts w:cs="Arial"/>
                <w:rtl/>
              </w:rPr>
            </w:rPrChange>
          </w:rPr>
          <w:delText xml:space="preserve"> </w:delText>
        </w:r>
        <w:r w:rsidRPr="00D061D1" w:rsidDel="00962F91">
          <w:rPr>
            <w:rFonts w:cs="Arial" w:hint="eastAsia"/>
            <w:highlight w:val="yellow"/>
            <w:rtl/>
            <w:rPrChange w:id="1430" w:author="הילית אראל שכטר" w:date="2020-03-16T19:34:00Z">
              <w:rPr>
                <w:rFonts w:cs="Arial" w:hint="eastAsia"/>
                <w:rtl/>
              </w:rPr>
            </w:rPrChange>
          </w:rPr>
          <w:delText>ומסקנות</w:delText>
        </w:r>
      </w:del>
    </w:p>
    <w:p w14:paraId="5F58BF82" w14:textId="77777777" w:rsidR="006E74E2" w:rsidRPr="006962CA" w:rsidRDefault="006E74E2" w:rsidP="006E74E2">
      <w:pPr>
        <w:pStyle w:val="ListParagraph"/>
        <w:bidi/>
        <w:spacing w:after="0" w:line="360" w:lineRule="auto"/>
      </w:pPr>
    </w:p>
    <w:p w14:paraId="6AB7B97D" w14:textId="77777777" w:rsidR="005B4F59" w:rsidRDefault="005B4F59" w:rsidP="005B4F59">
      <w:pPr>
        <w:bidi/>
        <w:ind w:firstLine="360"/>
      </w:pPr>
    </w:p>
    <w:p w14:paraId="2553D364" w14:textId="77777777" w:rsidR="00657244" w:rsidRDefault="00657244" w:rsidP="00657244">
      <w:pPr>
        <w:bidi/>
        <w:ind w:firstLine="360"/>
      </w:pPr>
    </w:p>
    <w:p w14:paraId="1BE17B26" w14:textId="321C396C" w:rsidR="00657244" w:rsidDel="00B54E0E" w:rsidRDefault="00657244" w:rsidP="00657244">
      <w:pPr>
        <w:rPr>
          <w:del w:id="1431" w:author="Amos Baranes" w:date="2020-03-20T09:22:00Z"/>
          <w:rtl/>
        </w:rPr>
      </w:pPr>
    </w:p>
    <w:p w14:paraId="343E0FC9" w14:textId="1375F3E2" w:rsidR="00657244" w:rsidRPr="00D061D1" w:rsidDel="00B54E0E" w:rsidRDefault="00657244" w:rsidP="00657244">
      <w:pPr>
        <w:pStyle w:val="ListParagraph"/>
        <w:numPr>
          <w:ilvl w:val="0"/>
          <w:numId w:val="5"/>
        </w:numPr>
        <w:bidi/>
        <w:rPr>
          <w:del w:id="1432" w:author="Amos Baranes" w:date="2020-03-20T09:22:00Z"/>
          <w:highlight w:val="yellow"/>
          <w:rPrChange w:id="1433" w:author="הילית אראל שכטר" w:date="2020-03-16T19:35:00Z">
            <w:rPr>
              <w:del w:id="1434" w:author="Amos Baranes" w:date="2020-03-20T09:22:00Z"/>
            </w:rPr>
          </w:rPrChange>
        </w:rPr>
      </w:pPr>
      <w:del w:id="1435" w:author="Amos Baranes" w:date="2020-03-20T09:22:00Z">
        <w:r w:rsidRPr="00D061D1" w:rsidDel="00B54E0E">
          <w:rPr>
            <w:rFonts w:hint="eastAsia"/>
            <w:highlight w:val="yellow"/>
            <w:rtl/>
            <w:rPrChange w:id="1436" w:author="הילית אראל שכטר" w:date="2020-03-16T19:35:00Z">
              <w:rPr>
                <w:rFonts w:hint="eastAsia"/>
                <w:rtl/>
              </w:rPr>
            </w:rPrChange>
          </w:rPr>
          <w:delText>היסטורית</w:delText>
        </w:r>
        <w:r w:rsidRPr="00D061D1" w:rsidDel="00B54E0E">
          <w:rPr>
            <w:highlight w:val="yellow"/>
            <w:rtl/>
            <w:rPrChange w:id="1437" w:author="הילית אראל שכטר" w:date="2020-03-16T19:35:00Z">
              <w:rPr>
                <w:rtl/>
              </w:rPr>
            </w:rPrChange>
          </w:rPr>
          <w:delText xml:space="preserve"> </w:delText>
        </w:r>
        <w:r w:rsidRPr="00D061D1" w:rsidDel="00B54E0E">
          <w:rPr>
            <w:rFonts w:hint="eastAsia"/>
            <w:highlight w:val="yellow"/>
            <w:rtl/>
            <w:rPrChange w:id="1438" w:author="הילית אראל שכטר" w:date="2020-03-16T19:35:00Z">
              <w:rPr>
                <w:rFonts w:hint="eastAsia"/>
                <w:rtl/>
              </w:rPr>
            </w:rPrChange>
          </w:rPr>
          <w:delText>גרסאות</w:delText>
        </w:r>
      </w:del>
      <w:ins w:id="1439" w:author="הילית אראל שכטר" w:date="2020-03-16T19:35:00Z">
        <w:del w:id="1440" w:author="Amos Baranes" w:date="2020-03-20T09:22:00Z">
          <w:r w:rsidR="00D061D1" w:rsidRPr="00D061D1" w:rsidDel="00B54E0E">
            <w:rPr>
              <w:highlight w:val="yellow"/>
              <w:rtl/>
              <w:rPrChange w:id="1441" w:author="הילית אראל שכטר" w:date="2020-03-16T19:35:00Z">
                <w:rPr>
                  <w:rtl/>
                </w:rPr>
              </w:rPrChange>
            </w:rPr>
            <w:delText xml:space="preserve"> – לא ברור מה הכוונה. </w:delText>
          </w:r>
        </w:del>
      </w:ins>
    </w:p>
    <w:tbl>
      <w:tblPr>
        <w:tblStyle w:val="TableGrid"/>
        <w:tblW w:w="0" w:type="auto"/>
        <w:tblInd w:w="-147" w:type="dxa"/>
        <w:tblLook w:val="04A0" w:firstRow="1" w:lastRow="0" w:firstColumn="1" w:lastColumn="0" w:noHBand="0" w:noVBand="1"/>
      </w:tblPr>
      <w:tblGrid>
        <w:gridCol w:w="1326"/>
        <w:gridCol w:w="2644"/>
        <w:gridCol w:w="2635"/>
        <w:gridCol w:w="2892"/>
      </w:tblGrid>
      <w:tr w:rsidR="00657244" w:rsidRPr="00D061D1" w:rsidDel="00B54E0E" w14:paraId="6AB1ED46" w14:textId="40446A9C" w:rsidTr="00BF7758">
        <w:trPr>
          <w:del w:id="1442" w:author="Amos Baranes" w:date="2020-03-20T09:22:00Z"/>
        </w:trPr>
        <w:tc>
          <w:tcPr>
            <w:tcW w:w="1326" w:type="dxa"/>
          </w:tcPr>
          <w:p w14:paraId="4BF06796" w14:textId="2A40C831" w:rsidR="00657244" w:rsidRPr="00D061D1" w:rsidDel="00B54E0E" w:rsidRDefault="00657244" w:rsidP="00BF7758">
            <w:pPr>
              <w:bidi/>
              <w:rPr>
                <w:del w:id="1443" w:author="Amos Baranes" w:date="2020-03-20T09:22:00Z"/>
                <w:highlight w:val="yellow"/>
                <w:rtl/>
                <w:rPrChange w:id="1444" w:author="הילית אראל שכטר" w:date="2020-03-16T19:35:00Z">
                  <w:rPr>
                    <w:del w:id="1445" w:author="Amos Baranes" w:date="2020-03-20T09:22:00Z"/>
                    <w:rtl/>
                  </w:rPr>
                </w:rPrChange>
              </w:rPr>
            </w:pPr>
            <w:del w:id="1446" w:author="Amos Baranes" w:date="2020-03-20T09:22:00Z">
              <w:r w:rsidRPr="00D061D1" w:rsidDel="00B54E0E">
                <w:rPr>
                  <w:rFonts w:hint="eastAsia"/>
                  <w:highlight w:val="yellow"/>
                  <w:rtl/>
                  <w:rPrChange w:id="1447" w:author="הילית אראל שכטר" w:date="2020-03-16T19:35:00Z">
                    <w:rPr>
                      <w:rFonts w:hint="eastAsia"/>
                      <w:rtl/>
                    </w:rPr>
                  </w:rPrChange>
                </w:rPr>
                <w:delText>מספר</w:delText>
              </w:r>
              <w:r w:rsidRPr="00D061D1" w:rsidDel="00B54E0E">
                <w:rPr>
                  <w:highlight w:val="yellow"/>
                  <w:rtl/>
                  <w:rPrChange w:id="1448" w:author="הילית אראל שכטר" w:date="2020-03-16T19:35:00Z">
                    <w:rPr>
                      <w:rtl/>
                    </w:rPr>
                  </w:rPrChange>
                </w:rPr>
                <w:delText xml:space="preserve"> </w:delText>
              </w:r>
              <w:r w:rsidRPr="00D061D1" w:rsidDel="00B54E0E">
                <w:rPr>
                  <w:rFonts w:hint="eastAsia"/>
                  <w:highlight w:val="yellow"/>
                  <w:rtl/>
                  <w:rPrChange w:id="1449" w:author="הילית אראל שכטר" w:date="2020-03-16T19:35:00Z">
                    <w:rPr>
                      <w:rFonts w:hint="eastAsia"/>
                      <w:rtl/>
                    </w:rPr>
                  </w:rPrChange>
                </w:rPr>
                <w:delText>גרסא</w:delText>
              </w:r>
              <w:r w:rsidRPr="00D061D1" w:rsidDel="00B54E0E">
                <w:rPr>
                  <w:highlight w:val="yellow"/>
                  <w:rPrChange w:id="1450" w:author="הילית אראל שכטר" w:date="2020-03-16T19:35:00Z">
                    <w:rPr/>
                  </w:rPrChange>
                </w:rPr>
                <w:delText xml:space="preserve"> </w:delText>
              </w:r>
            </w:del>
          </w:p>
        </w:tc>
        <w:tc>
          <w:tcPr>
            <w:tcW w:w="2644" w:type="dxa"/>
          </w:tcPr>
          <w:p w14:paraId="60C2CFF7" w14:textId="2DED13E3" w:rsidR="00657244" w:rsidRPr="00D061D1" w:rsidDel="00B54E0E" w:rsidRDefault="00657244" w:rsidP="00BF7758">
            <w:pPr>
              <w:bidi/>
              <w:rPr>
                <w:del w:id="1451" w:author="Amos Baranes" w:date="2020-03-20T09:22:00Z"/>
                <w:highlight w:val="yellow"/>
                <w:rPrChange w:id="1452" w:author="הילית אראל שכטר" w:date="2020-03-16T19:35:00Z">
                  <w:rPr>
                    <w:del w:id="1453" w:author="Amos Baranes" w:date="2020-03-20T09:22:00Z"/>
                  </w:rPr>
                </w:rPrChange>
              </w:rPr>
            </w:pPr>
            <w:del w:id="1454" w:author="Amos Baranes" w:date="2020-03-20T09:22:00Z">
              <w:r w:rsidRPr="00D061D1" w:rsidDel="00B54E0E">
                <w:rPr>
                  <w:rFonts w:hint="eastAsia"/>
                  <w:highlight w:val="yellow"/>
                  <w:rtl/>
                  <w:rPrChange w:id="1455" w:author="הילית אראל שכטר" w:date="2020-03-16T19:35:00Z">
                    <w:rPr>
                      <w:rFonts w:hint="eastAsia"/>
                      <w:rtl/>
                    </w:rPr>
                  </w:rPrChange>
                </w:rPr>
                <w:delText>יישום</w:delText>
              </w:r>
              <w:r w:rsidRPr="00D061D1" w:rsidDel="00B54E0E">
                <w:rPr>
                  <w:highlight w:val="yellow"/>
                  <w:rtl/>
                  <w:rPrChange w:id="1456" w:author="הילית אראל שכטר" w:date="2020-03-16T19:35:00Z">
                    <w:rPr>
                      <w:rtl/>
                    </w:rPr>
                  </w:rPrChange>
                </w:rPr>
                <w:delText xml:space="preserve"> </w:delText>
              </w:r>
              <w:r w:rsidRPr="00D061D1" w:rsidDel="00B54E0E">
                <w:rPr>
                  <w:rFonts w:hint="eastAsia"/>
                  <w:highlight w:val="yellow"/>
                  <w:rtl/>
                  <w:rPrChange w:id="1457" w:author="הילית אראל שכטר" w:date="2020-03-16T19:35:00Z">
                    <w:rPr>
                      <w:rFonts w:hint="eastAsia"/>
                      <w:rtl/>
                    </w:rPr>
                  </w:rPrChange>
                </w:rPr>
                <w:delText>על</w:delText>
              </w:r>
              <w:r w:rsidRPr="00D061D1" w:rsidDel="00B54E0E">
                <w:rPr>
                  <w:highlight w:val="yellow"/>
                  <w:rtl/>
                  <w:rPrChange w:id="1458" w:author="הילית אראל שכטר" w:date="2020-03-16T19:35:00Z">
                    <w:rPr>
                      <w:rtl/>
                    </w:rPr>
                  </w:rPrChange>
                </w:rPr>
                <w:delText xml:space="preserve"> </w:delText>
              </w:r>
              <w:r w:rsidRPr="00D061D1" w:rsidDel="00B54E0E">
                <w:rPr>
                  <w:rFonts w:hint="eastAsia"/>
                  <w:highlight w:val="yellow"/>
                  <w:rtl/>
                  <w:rPrChange w:id="1459" w:author="הילית אראל שכטר" w:date="2020-03-16T19:35:00Z">
                    <w:rPr>
                      <w:rFonts w:hint="eastAsia"/>
                      <w:rtl/>
                    </w:rPr>
                  </w:rPrChange>
                </w:rPr>
                <w:delText>ידי</w:delText>
              </w:r>
            </w:del>
          </w:p>
        </w:tc>
        <w:tc>
          <w:tcPr>
            <w:tcW w:w="2635" w:type="dxa"/>
          </w:tcPr>
          <w:p w14:paraId="2CB114D8" w14:textId="2EA0A829" w:rsidR="00657244" w:rsidRPr="00D061D1" w:rsidDel="00B54E0E" w:rsidRDefault="00657244" w:rsidP="00BF7758">
            <w:pPr>
              <w:bidi/>
              <w:rPr>
                <w:del w:id="1460" w:author="Amos Baranes" w:date="2020-03-20T09:22:00Z"/>
                <w:highlight w:val="yellow"/>
                <w:rtl/>
                <w:rPrChange w:id="1461" w:author="הילית אראל שכטר" w:date="2020-03-16T19:35:00Z">
                  <w:rPr>
                    <w:del w:id="1462" w:author="Amos Baranes" w:date="2020-03-20T09:22:00Z"/>
                    <w:rtl/>
                  </w:rPr>
                </w:rPrChange>
              </w:rPr>
            </w:pPr>
            <w:del w:id="1463" w:author="Amos Baranes" w:date="2020-03-20T09:22:00Z">
              <w:r w:rsidRPr="00D061D1" w:rsidDel="00B54E0E">
                <w:rPr>
                  <w:rFonts w:hint="eastAsia"/>
                  <w:highlight w:val="yellow"/>
                  <w:rtl/>
                  <w:rPrChange w:id="1464" w:author="הילית אראל שכטר" w:date="2020-03-16T19:35:00Z">
                    <w:rPr>
                      <w:rFonts w:hint="eastAsia"/>
                      <w:rtl/>
                    </w:rPr>
                  </w:rPrChange>
                </w:rPr>
                <w:delText>תאריך</w:delText>
              </w:r>
              <w:r w:rsidRPr="00D061D1" w:rsidDel="00B54E0E">
                <w:rPr>
                  <w:highlight w:val="yellow"/>
                  <w:rtl/>
                  <w:rPrChange w:id="1465" w:author="הילית אראל שכטר" w:date="2020-03-16T19:35:00Z">
                    <w:rPr>
                      <w:rtl/>
                    </w:rPr>
                  </w:rPrChange>
                </w:rPr>
                <w:delText xml:space="preserve"> סיום </w:delText>
              </w:r>
            </w:del>
          </w:p>
        </w:tc>
        <w:tc>
          <w:tcPr>
            <w:tcW w:w="2892" w:type="dxa"/>
          </w:tcPr>
          <w:p w14:paraId="20795B57" w14:textId="53BE22A8" w:rsidR="00657244" w:rsidRPr="00D061D1" w:rsidDel="00B54E0E" w:rsidRDefault="00657244" w:rsidP="00BF7758">
            <w:pPr>
              <w:bidi/>
              <w:rPr>
                <w:del w:id="1466" w:author="Amos Baranes" w:date="2020-03-20T09:22:00Z"/>
                <w:highlight w:val="yellow"/>
                <w:rtl/>
                <w:rPrChange w:id="1467" w:author="הילית אראל שכטר" w:date="2020-03-16T19:35:00Z">
                  <w:rPr>
                    <w:del w:id="1468" w:author="Amos Baranes" w:date="2020-03-20T09:22:00Z"/>
                    <w:rtl/>
                  </w:rPr>
                </w:rPrChange>
              </w:rPr>
            </w:pPr>
            <w:del w:id="1469" w:author="Amos Baranes" w:date="2020-03-20T09:22:00Z">
              <w:r w:rsidRPr="00D061D1" w:rsidDel="00B54E0E">
                <w:rPr>
                  <w:rFonts w:hint="eastAsia"/>
                  <w:highlight w:val="yellow"/>
                  <w:rtl/>
                  <w:rPrChange w:id="1470" w:author="הילית אראל שכטר" w:date="2020-03-16T19:35:00Z">
                    <w:rPr>
                      <w:rFonts w:hint="eastAsia"/>
                      <w:rtl/>
                    </w:rPr>
                  </w:rPrChange>
                </w:rPr>
                <w:delText>תאריך</w:delText>
              </w:r>
              <w:r w:rsidRPr="00D061D1" w:rsidDel="00B54E0E">
                <w:rPr>
                  <w:highlight w:val="yellow"/>
                  <w:rtl/>
                  <w:rPrChange w:id="1471" w:author="הילית אראל שכטר" w:date="2020-03-16T19:35:00Z">
                    <w:rPr>
                      <w:rtl/>
                    </w:rPr>
                  </w:rPrChange>
                </w:rPr>
                <w:delText xml:space="preserve"> ההתחלה </w:delText>
              </w:r>
            </w:del>
          </w:p>
        </w:tc>
      </w:tr>
      <w:tr w:rsidR="00657244" w:rsidDel="00B54E0E" w14:paraId="0A111801" w14:textId="4239BBF6" w:rsidTr="00BF7758">
        <w:trPr>
          <w:del w:id="1472" w:author="Amos Baranes" w:date="2020-03-20T09:22:00Z"/>
        </w:trPr>
        <w:tc>
          <w:tcPr>
            <w:tcW w:w="1326" w:type="dxa"/>
          </w:tcPr>
          <w:p w14:paraId="46E87A02" w14:textId="1BBACBE0" w:rsidR="00657244" w:rsidRPr="00D061D1" w:rsidDel="00B54E0E" w:rsidRDefault="00657244" w:rsidP="00BF7758">
            <w:pPr>
              <w:bidi/>
              <w:rPr>
                <w:del w:id="1473" w:author="Amos Baranes" w:date="2020-03-20T09:22:00Z"/>
                <w:highlight w:val="yellow"/>
                <w:rPrChange w:id="1474" w:author="הילית אראל שכטר" w:date="2020-03-16T19:35:00Z">
                  <w:rPr>
                    <w:del w:id="1475" w:author="Amos Baranes" w:date="2020-03-20T09:22:00Z"/>
                  </w:rPr>
                </w:rPrChange>
              </w:rPr>
            </w:pPr>
            <w:del w:id="1476" w:author="Amos Baranes" w:date="2020-03-20T09:22:00Z">
              <w:r w:rsidRPr="00D061D1" w:rsidDel="00B54E0E">
                <w:rPr>
                  <w:highlight w:val="yellow"/>
                  <w:rPrChange w:id="1477" w:author="הילית אראל שכטר" w:date="2020-03-16T19:35:00Z">
                    <w:rPr/>
                  </w:rPrChange>
                </w:rPr>
                <w:delText>1</w:delText>
              </w:r>
            </w:del>
          </w:p>
        </w:tc>
        <w:tc>
          <w:tcPr>
            <w:tcW w:w="2644" w:type="dxa"/>
          </w:tcPr>
          <w:p w14:paraId="5F9D87ED" w14:textId="6C300A76" w:rsidR="00657244" w:rsidRPr="00D061D1" w:rsidDel="00B54E0E" w:rsidRDefault="00657244" w:rsidP="00BF7758">
            <w:pPr>
              <w:bidi/>
              <w:rPr>
                <w:del w:id="1478" w:author="Amos Baranes" w:date="2020-03-20T09:22:00Z"/>
                <w:highlight w:val="yellow"/>
                <w:rPrChange w:id="1479" w:author="הילית אראל שכטר" w:date="2020-03-16T19:35:00Z">
                  <w:rPr>
                    <w:del w:id="1480" w:author="Amos Baranes" w:date="2020-03-20T09:22:00Z"/>
                  </w:rPr>
                </w:rPrChange>
              </w:rPr>
            </w:pPr>
            <w:del w:id="1481" w:author="Amos Baranes" w:date="2020-03-20T09:22:00Z">
              <w:r w:rsidRPr="00D061D1" w:rsidDel="00B54E0E">
                <w:rPr>
                  <w:rFonts w:hint="eastAsia"/>
                  <w:highlight w:val="yellow"/>
                  <w:rtl/>
                  <w:rPrChange w:id="1482" w:author="הילית אראל שכטר" w:date="2020-03-16T19:35:00Z">
                    <w:rPr>
                      <w:rFonts w:hint="eastAsia"/>
                      <w:rtl/>
                    </w:rPr>
                  </w:rPrChange>
                </w:rPr>
                <w:delText>ד</w:delText>
              </w:r>
              <w:r w:rsidRPr="00D061D1" w:rsidDel="00B54E0E">
                <w:rPr>
                  <w:highlight w:val="yellow"/>
                  <w:rtl/>
                  <w:rPrChange w:id="1483" w:author="הילית אראל שכטר" w:date="2020-03-16T19:35:00Z">
                    <w:rPr>
                      <w:rtl/>
                    </w:rPr>
                  </w:rPrChange>
                </w:rPr>
                <w:delText xml:space="preserve">"ר </w:delText>
              </w:r>
              <w:r w:rsidRPr="00D061D1" w:rsidDel="00B54E0E">
                <w:rPr>
                  <w:rFonts w:hint="eastAsia"/>
                  <w:highlight w:val="yellow"/>
                  <w:rtl/>
                  <w:rPrChange w:id="1484" w:author="הילית אראל שכטר" w:date="2020-03-16T19:35:00Z">
                    <w:rPr>
                      <w:rFonts w:hint="eastAsia"/>
                      <w:rtl/>
                    </w:rPr>
                  </w:rPrChange>
                </w:rPr>
                <w:delText>עמוס</w:delText>
              </w:r>
              <w:r w:rsidRPr="00D061D1" w:rsidDel="00B54E0E">
                <w:rPr>
                  <w:highlight w:val="yellow"/>
                  <w:rtl/>
                  <w:rPrChange w:id="1485" w:author="הילית אראל שכטר" w:date="2020-03-16T19:35:00Z">
                    <w:rPr>
                      <w:rtl/>
                    </w:rPr>
                  </w:rPrChange>
                </w:rPr>
                <w:delText xml:space="preserve"> </w:delText>
              </w:r>
              <w:r w:rsidRPr="00D061D1" w:rsidDel="00B54E0E">
                <w:rPr>
                  <w:rFonts w:hint="eastAsia"/>
                  <w:highlight w:val="yellow"/>
                  <w:rtl/>
                  <w:rPrChange w:id="1486" w:author="הילית אראל שכטר" w:date="2020-03-16T19:35:00Z">
                    <w:rPr>
                      <w:rFonts w:hint="eastAsia"/>
                      <w:rtl/>
                    </w:rPr>
                  </w:rPrChange>
                </w:rPr>
                <w:delText>ברנס</w:delText>
              </w:r>
            </w:del>
          </w:p>
        </w:tc>
        <w:tc>
          <w:tcPr>
            <w:tcW w:w="2635" w:type="dxa"/>
          </w:tcPr>
          <w:p w14:paraId="397469D6" w14:textId="4527E03F" w:rsidR="00657244" w:rsidRPr="00D061D1" w:rsidDel="00B54E0E" w:rsidRDefault="00657244" w:rsidP="00BF7758">
            <w:pPr>
              <w:bidi/>
              <w:rPr>
                <w:del w:id="1487" w:author="Amos Baranes" w:date="2020-03-20T09:22:00Z"/>
                <w:highlight w:val="yellow"/>
                <w:rPrChange w:id="1488" w:author="הילית אראל שכטר" w:date="2020-03-16T19:35:00Z">
                  <w:rPr>
                    <w:del w:id="1489" w:author="Amos Baranes" w:date="2020-03-20T09:22:00Z"/>
                  </w:rPr>
                </w:rPrChange>
              </w:rPr>
            </w:pPr>
            <w:del w:id="1490" w:author="Amos Baranes" w:date="2020-03-20T09:22:00Z">
              <w:r w:rsidRPr="00D061D1" w:rsidDel="00B54E0E">
                <w:rPr>
                  <w:highlight w:val="yellow"/>
                  <w:rPrChange w:id="1491" w:author="הילית אראל שכטר" w:date="2020-03-16T19:35:00Z">
                    <w:rPr/>
                  </w:rPrChange>
                </w:rPr>
                <w:delText>1</w:delText>
              </w:r>
              <w:r w:rsidR="00BF7758" w:rsidRPr="00D061D1" w:rsidDel="00B54E0E">
                <w:rPr>
                  <w:highlight w:val="yellow"/>
                  <w:rPrChange w:id="1492" w:author="הילית אראל שכטר" w:date="2020-03-16T19:35:00Z">
                    <w:rPr/>
                  </w:rPrChange>
                </w:rPr>
                <w:delText>2</w:delText>
              </w:r>
              <w:r w:rsidRPr="00D061D1" w:rsidDel="00B54E0E">
                <w:rPr>
                  <w:highlight w:val="yellow"/>
                  <w:rPrChange w:id="1493" w:author="הילית אראל שכטר" w:date="2020-03-16T19:35:00Z">
                    <w:rPr/>
                  </w:rPrChange>
                </w:rPr>
                <w:delText>/3/2020</w:delText>
              </w:r>
            </w:del>
          </w:p>
        </w:tc>
        <w:tc>
          <w:tcPr>
            <w:tcW w:w="2892" w:type="dxa"/>
          </w:tcPr>
          <w:p w14:paraId="420D0F4F" w14:textId="5FE729C1" w:rsidR="00657244" w:rsidDel="00B54E0E" w:rsidRDefault="00657244" w:rsidP="00BF7758">
            <w:pPr>
              <w:bidi/>
              <w:rPr>
                <w:del w:id="1494" w:author="Amos Baranes" w:date="2020-03-20T09:22:00Z"/>
              </w:rPr>
            </w:pPr>
            <w:del w:id="1495" w:author="Amos Baranes" w:date="2020-03-20T09:22:00Z">
              <w:r w:rsidRPr="00D061D1" w:rsidDel="00B54E0E">
                <w:rPr>
                  <w:highlight w:val="yellow"/>
                  <w:rPrChange w:id="1496" w:author="הילית אראל שכטר" w:date="2020-03-16T19:35:00Z">
                    <w:rPr/>
                  </w:rPrChange>
                </w:rPr>
                <w:delText>2/3/2020</w:delText>
              </w:r>
            </w:del>
          </w:p>
        </w:tc>
      </w:tr>
      <w:tr w:rsidR="00657244" w:rsidDel="00B54E0E" w14:paraId="699AF42B" w14:textId="5ECFC832" w:rsidTr="00BF7758">
        <w:trPr>
          <w:del w:id="1497" w:author="Amos Baranes" w:date="2020-03-20T09:22:00Z"/>
        </w:trPr>
        <w:tc>
          <w:tcPr>
            <w:tcW w:w="1326" w:type="dxa"/>
          </w:tcPr>
          <w:p w14:paraId="4CD28AB8" w14:textId="3BECA6F5" w:rsidR="00657244" w:rsidDel="00B54E0E" w:rsidRDefault="00657244" w:rsidP="00BF7758">
            <w:pPr>
              <w:jc w:val="right"/>
              <w:rPr>
                <w:del w:id="1498" w:author="Amos Baranes" w:date="2020-03-20T09:22:00Z"/>
              </w:rPr>
            </w:pPr>
          </w:p>
        </w:tc>
        <w:tc>
          <w:tcPr>
            <w:tcW w:w="2644" w:type="dxa"/>
          </w:tcPr>
          <w:p w14:paraId="4420A310" w14:textId="00CDCFA3" w:rsidR="00657244" w:rsidDel="00B54E0E" w:rsidRDefault="00657244" w:rsidP="00BF7758">
            <w:pPr>
              <w:jc w:val="right"/>
              <w:rPr>
                <w:del w:id="1499" w:author="Amos Baranes" w:date="2020-03-20T09:22:00Z"/>
              </w:rPr>
            </w:pPr>
          </w:p>
        </w:tc>
        <w:tc>
          <w:tcPr>
            <w:tcW w:w="2635" w:type="dxa"/>
          </w:tcPr>
          <w:p w14:paraId="331C7E12" w14:textId="72A35064" w:rsidR="00657244" w:rsidDel="00B54E0E" w:rsidRDefault="00657244" w:rsidP="00BF7758">
            <w:pPr>
              <w:jc w:val="right"/>
              <w:rPr>
                <w:del w:id="1500" w:author="Amos Baranes" w:date="2020-03-20T09:22:00Z"/>
              </w:rPr>
            </w:pPr>
          </w:p>
        </w:tc>
        <w:tc>
          <w:tcPr>
            <w:tcW w:w="2892" w:type="dxa"/>
          </w:tcPr>
          <w:p w14:paraId="671D4989" w14:textId="7E5004A9" w:rsidR="00657244" w:rsidDel="00B54E0E" w:rsidRDefault="00657244" w:rsidP="00BF7758">
            <w:pPr>
              <w:jc w:val="right"/>
              <w:rPr>
                <w:del w:id="1501" w:author="Amos Baranes" w:date="2020-03-20T09:22:00Z"/>
              </w:rPr>
            </w:pPr>
          </w:p>
        </w:tc>
      </w:tr>
    </w:tbl>
    <w:p w14:paraId="789608EF" w14:textId="6440094B" w:rsidR="00657244" w:rsidDel="00B54E0E" w:rsidRDefault="00657244" w:rsidP="00657244">
      <w:pPr>
        <w:jc w:val="right"/>
        <w:rPr>
          <w:del w:id="1502" w:author="Amos Baranes" w:date="2020-03-20T09:22:00Z"/>
          <w:rtl/>
        </w:rPr>
      </w:pPr>
    </w:p>
    <w:p w14:paraId="2EE1A792" w14:textId="336759AC" w:rsidR="00657244" w:rsidDel="00490E60" w:rsidRDefault="00657244" w:rsidP="00657244">
      <w:pPr>
        <w:pStyle w:val="ListParagraph"/>
        <w:numPr>
          <w:ilvl w:val="0"/>
          <w:numId w:val="5"/>
        </w:numPr>
        <w:bidi/>
        <w:rPr>
          <w:del w:id="1503" w:author="הילית אראל שכטר" w:date="2020-03-16T18:51:00Z"/>
        </w:rPr>
      </w:pPr>
      <w:del w:id="1504" w:author="הילית אראל שכטר" w:date="2020-03-16T18:51:00Z">
        <w:r w:rsidDel="00490E60">
          <w:rPr>
            <w:rFonts w:hint="cs"/>
            <w:rtl/>
          </w:rPr>
          <w:delText>מטרת הדוח</w:delText>
        </w:r>
      </w:del>
    </w:p>
    <w:p w14:paraId="21E65180" w14:textId="2C9FD607" w:rsidR="00657244" w:rsidDel="00C0630A" w:rsidRDefault="00657244" w:rsidP="009E425B">
      <w:pPr>
        <w:bidi/>
        <w:spacing w:after="0"/>
        <w:rPr>
          <w:del w:id="1505" w:author="הילית אראל שכטר" w:date="2020-03-16T18:42:00Z"/>
        </w:rPr>
      </w:pPr>
      <w:del w:id="1506" w:author="הילית אראל שכטר" w:date="2020-03-16T18:42:00Z">
        <w:r w:rsidDel="00C0630A">
          <w:rPr>
            <w:rFonts w:hint="cs"/>
            <w:rtl/>
          </w:rPr>
          <w:delText xml:space="preserve">לחוות דעה אם למכשיר </w:delText>
        </w:r>
        <w:r w:rsidDel="00C0630A">
          <w:rPr>
            <w:rFonts w:hint="cs"/>
          </w:rPr>
          <w:delText>H</w:delText>
        </w:r>
        <w:r w:rsidDel="00C0630A">
          <w:delText>ipcam Indoor Pro (HIP)</w:delText>
        </w:r>
        <w:r w:rsidDel="00C0630A">
          <w:rPr>
            <w:rFonts w:hint="cs"/>
            <w:rtl/>
          </w:rPr>
          <w:delText xml:space="preserve"> יש את הפונקציות המוצהרות בפטנט </w:delText>
        </w:r>
        <w:r w:rsidRPr="00FC2CB8" w:rsidDel="00C0630A">
          <w:delText>Pub. No.: US 2018 / 0007331 A1</w:delText>
        </w:r>
        <w:r w:rsidDel="00C0630A">
          <w:rPr>
            <w:rFonts w:hint="cs"/>
            <w:rtl/>
          </w:rPr>
          <w:delText xml:space="preserve">.  כמו כן, לחוות דעה אם הפונקציה 'צלצול מבחוץ' של המכשיר </w:delText>
        </w:r>
        <w:r w:rsidDel="00C0630A">
          <w:delText>Hipcam Doorbell (HD)</w:delText>
        </w:r>
        <w:r w:rsidDel="00C0630A">
          <w:rPr>
            <w:rFonts w:hint="cs"/>
            <w:rtl/>
          </w:rPr>
          <w:delText xml:space="preserve"> עובדת.  כפי שמצויין במסמך </w:delText>
        </w:r>
        <w:r w:rsidRPr="00FC2CB8" w:rsidDel="00C0630A">
          <w:delText>Pub. No.: US 2018 / 0007331 A1</w:delText>
        </w:r>
        <w:r w:rsidDel="00C0630A">
          <w:rPr>
            <w:rFonts w:hint="cs"/>
            <w:rtl/>
          </w:rPr>
          <w:delText xml:space="preserve"> המכשירים </w:delText>
        </w:r>
        <w:r w:rsidDel="00C0630A">
          <w:delText>HIP</w:delText>
        </w:r>
        <w:r w:rsidDel="00C0630A">
          <w:rPr>
            <w:rFonts w:hint="cs"/>
            <w:rtl/>
          </w:rPr>
          <w:delText xml:space="preserve"> ו </w:delText>
        </w:r>
        <w:r w:rsidDel="00C0630A">
          <w:delText>HD</w:delText>
        </w:r>
        <w:r w:rsidDel="00C0630A">
          <w:rPr>
            <w:rFonts w:hint="cs"/>
            <w:rtl/>
          </w:rPr>
          <w:delText xml:space="preserve"> נועדו לשימוש ביתי או משרדי על ידי חיבור לרשת אינטרנט אלחוטית מקומית (</w:delText>
        </w:r>
        <w:r w:rsidDel="00C0630A">
          <w:delText>0002, 0074, 0077</w:delText>
        </w:r>
        <w:r w:rsidDel="00C0630A">
          <w:rPr>
            <w:rFonts w:hint="cs"/>
            <w:rtl/>
          </w:rPr>
          <w:delText xml:space="preserve">).  לפיכך, סביבת הבדיקה נעשתה בסביבה בתית של חדר בגודל </w:delText>
        </w:r>
        <w:r w:rsidR="009E425B" w:rsidDel="00C0630A">
          <w:rPr>
            <w:rFonts w:hint="cs"/>
            <w:rtl/>
          </w:rPr>
          <w:delText xml:space="preserve"> 4.00 </w:delText>
        </w:r>
        <w:r w:rsidDel="00C0630A">
          <w:rPr>
            <w:rFonts w:hint="cs"/>
          </w:rPr>
          <w:delText>X</w:delText>
        </w:r>
        <w:r w:rsidR="009E425B" w:rsidDel="00C0630A">
          <w:rPr>
            <w:rFonts w:hint="cs"/>
            <w:rtl/>
          </w:rPr>
          <w:delText xml:space="preserve"> 6.28</w:delText>
        </w:r>
        <w:r w:rsidDel="00C0630A">
          <w:rPr>
            <w:rFonts w:hint="cs"/>
            <w:rtl/>
          </w:rPr>
          <w:delText xml:space="preserve"> מטרים.</w:delText>
        </w:r>
      </w:del>
    </w:p>
    <w:p w14:paraId="03BA4BB7" w14:textId="77777777" w:rsidR="005C0F5B" w:rsidRDefault="005C0F5B" w:rsidP="005C0F5B">
      <w:pPr>
        <w:pStyle w:val="ListParagraph"/>
        <w:bidi/>
        <w:spacing w:before="120" w:after="120" w:line="360" w:lineRule="auto"/>
        <w:ind w:left="360"/>
        <w:jc w:val="center"/>
        <w:outlineLvl w:val="0"/>
        <w:rPr>
          <w:ins w:id="1507" w:author="הילית אראל שכטר" w:date="2020-03-16T19:43:00Z"/>
          <w:rFonts w:ascii="Times New Roman" w:eastAsia="Times New Roman" w:hAnsi="Times New Roman" w:cs="David"/>
          <w:bCs/>
          <w:i/>
          <w:sz w:val="36"/>
          <w:szCs w:val="36"/>
          <w:u w:val="thick"/>
          <w:rtl/>
          <w:lang w:eastAsia="he-IL"/>
        </w:rPr>
      </w:pPr>
      <w:ins w:id="1508" w:author="הילית אראל שכטר" w:date="2020-03-16T19:43:00Z">
        <w:r w:rsidRPr="00D061D1">
          <w:rPr>
            <w:rFonts w:ascii="Times New Roman" w:eastAsia="Times New Roman" w:hAnsi="Times New Roman" w:cs="David" w:hint="cs"/>
            <w:bCs/>
            <w:i/>
            <w:sz w:val="36"/>
            <w:szCs w:val="36"/>
            <w:u w:val="thick"/>
            <w:rtl/>
            <w:lang w:eastAsia="he-IL"/>
          </w:rPr>
          <w:t xml:space="preserve">פרק </w:t>
        </w:r>
        <w:r>
          <w:rPr>
            <w:rFonts w:ascii="Times New Roman" w:eastAsia="Times New Roman" w:hAnsi="Times New Roman" w:cs="David" w:hint="cs"/>
            <w:bCs/>
            <w:i/>
            <w:sz w:val="36"/>
            <w:szCs w:val="36"/>
            <w:u w:val="thick"/>
            <w:rtl/>
            <w:lang w:eastAsia="he-IL"/>
          </w:rPr>
          <w:t>3</w:t>
        </w:r>
        <w:r w:rsidRPr="00D061D1">
          <w:rPr>
            <w:rFonts w:ascii="Times New Roman" w:eastAsia="Times New Roman" w:hAnsi="Times New Roman" w:cs="David" w:hint="cs"/>
            <w:bCs/>
            <w:i/>
            <w:sz w:val="36"/>
            <w:szCs w:val="36"/>
            <w:u w:val="thick"/>
            <w:rtl/>
            <w:lang w:eastAsia="he-IL"/>
          </w:rPr>
          <w:t xml:space="preserve"> </w:t>
        </w:r>
        <w:r w:rsidRPr="00D061D1">
          <w:rPr>
            <w:rFonts w:ascii="Times New Roman" w:eastAsia="Times New Roman" w:hAnsi="Times New Roman" w:cs="David"/>
            <w:bCs/>
            <w:i/>
            <w:sz w:val="36"/>
            <w:szCs w:val="36"/>
            <w:u w:val="thick"/>
            <w:rtl/>
            <w:lang w:eastAsia="he-IL"/>
          </w:rPr>
          <w:t>–</w:t>
        </w:r>
        <w:r w:rsidRPr="00D061D1">
          <w:rPr>
            <w:rFonts w:ascii="Times New Roman" w:eastAsia="Times New Roman" w:hAnsi="Times New Roman" w:cs="David" w:hint="cs"/>
            <w:bCs/>
            <w:i/>
            <w:sz w:val="36"/>
            <w:szCs w:val="36"/>
            <w:u w:val="thick"/>
            <w:rtl/>
            <w:lang w:eastAsia="he-IL"/>
          </w:rPr>
          <w:t xml:space="preserve"> </w:t>
        </w:r>
        <w:r>
          <w:rPr>
            <w:rFonts w:ascii="Times New Roman" w:eastAsia="Times New Roman" w:hAnsi="Times New Roman" w:cs="David" w:hint="cs"/>
            <w:bCs/>
            <w:i/>
            <w:sz w:val="36"/>
            <w:szCs w:val="36"/>
            <w:u w:val="thick"/>
            <w:rtl/>
            <w:lang w:eastAsia="he-IL"/>
          </w:rPr>
          <w:t>פירוט חוות דעתי</w:t>
        </w:r>
      </w:ins>
    </w:p>
    <w:p w14:paraId="1CF763E7" w14:textId="77777777" w:rsidR="005C0F5B" w:rsidRDefault="005C0F5B">
      <w:pPr>
        <w:numPr>
          <w:ilvl w:val="0"/>
          <w:numId w:val="24"/>
        </w:numPr>
        <w:autoSpaceDE w:val="0"/>
        <w:autoSpaceDN w:val="0"/>
        <w:bidi/>
        <w:spacing w:before="120" w:after="120" w:line="360" w:lineRule="auto"/>
        <w:jc w:val="both"/>
        <w:rPr>
          <w:ins w:id="1509" w:author="הילית אראל שכטר" w:date="2020-03-16T19:43:00Z"/>
          <w:rFonts w:ascii="Times New Roman" w:eastAsia="Times New Roman" w:hAnsi="Times New Roman" w:cs="David"/>
          <w:sz w:val="24"/>
          <w:szCs w:val="24"/>
          <w:rtl/>
          <w:lang w:eastAsia="he-IL"/>
        </w:rPr>
        <w:pPrChange w:id="1510" w:author="הילית אראל שכטר" w:date="2020-03-16T20:53:00Z">
          <w:pPr>
            <w:autoSpaceDE w:val="0"/>
            <w:autoSpaceDN w:val="0"/>
            <w:bidi/>
            <w:spacing w:before="120" w:after="120" w:line="360" w:lineRule="auto"/>
            <w:ind w:left="360"/>
            <w:jc w:val="both"/>
          </w:pPr>
        </w:pPrChange>
      </w:pPr>
      <w:ins w:id="1511" w:author="הילית אראל שכטר" w:date="2020-03-16T19:43:00Z">
        <w:r>
          <w:rPr>
            <w:rFonts w:ascii="Times New Roman" w:eastAsia="Times New Roman" w:hAnsi="Times New Roman" w:cs="David" w:hint="cs"/>
            <w:sz w:val="24"/>
            <w:szCs w:val="24"/>
            <w:rtl/>
            <w:lang w:eastAsia="he-IL"/>
          </w:rPr>
          <w:t>תיאור המצלמות:</w:t>
        </w:r>
      </w:ins>
    </w:p>
    <w:p w14:paraId="1BD15D97" w14:textId="792E03A2" w:rsidR="00657244" w:rsidDel="003250DC" w:rsidRDefault="00657244" w:rsidP="00657244">
      <w:pPr>
        <w:jc w:val="right"/>
        <w:rPr>
          <w:del w:id="1512" w:author="הילית אראל שכטר" w:date="2020-03-16T20:43:00Z"/>
          <w:rtl/>
        </w:rPr>
      </w:pPr>
    </w:p>
    <w:p w14:paraId="4A002546" w14:textId="4CA1E07D" w:rsidR="00657244" w:rsidRDefault="00657244">
      <w:pPr>
        <w:autoSpaceDE w:val="0"/>
        <w:autoSpaceDN w:val="0"/>
        <w:bidi/>
        <w:spacing w:before="120" w:after="120" w:line="360" w:lineRule="auto"/>
        <w:jc w:val="both"/>
        <w:pPrChange w:id="1513" w:author="הילית אראל שכטר" w:date="2020-03-16T21:49:00Z">
          <w:pPr>
            <w:pStyle w:val="ListParagraph"/>
            <w:numPr>
              <w:numId w:val="5"/>
            </w:numPr>
            <w:bidi/>
            <w:ind w:hanging="360"/>
          </w:pPr>
        </w:pPrChange>
      </w:pPr>
      <w:r>
        <w:rPr>
          <w:rFonts w:hint="cs"/>
          <w:rtl/>
        </w:rPr>
        <w:t xml:space="preserve">תיאור </w:t>
      </w:r>
      <w:r w:rsidRPr="00D2310E">
        <w:rPr>
          <w:rFonts w:ascii="Times New Roman" w:eastAsia="Times New Roman" w:hAnsi="Times New Roman" w:cs="David" w:hint="eastAsia"/>
          <w:sz w:val="24"/>
          <w:szCs w:val="24"/>
          <w:rtl/>
          <w:lang w:eastAsia="he-IL"/>
          <w:rPrChange w:id="1514" w:author="הילית אראל שכטר" w:date="2020-03-16T21:04:00Z">
            <w:rPr>
              <w:rFonts w:hint="eastAsia"/>
              <w:rtl/>
            </w:rPr>
          </w:rPrChange>
        </w:rPr>
        <w:t>המכשירים</w:t>
      </w:r>
      <w:r>
        <w:rPr>
          <w:rFonts w:hint="cs"/>
          <w:rtl/>
        </w:rPr>
        <w:t xml:space="preserve"> </w:t>
      </w:r>
      <w:r>
        <w:rPr>
          <w:rFonts w:hint="cs"/>
        </w:rPr>
        <w:t>HIP</w:t>
      </w:r>
      <w:r>
        <w:rPr>
          <w:rFonts w:hint="cs"/>
          <w:rtl/>
        </w:rPr>
        <w:t xml:space="preserve"> ו </w:t>
      </w:r>
      <w:r>
        <w:rPr>
          <w:rFonts w:hint="cs"/>
        </w:rPr>
        <w:t>HD</w:t>
      </w:r>
      <w:r>
        <w:rPr>
          <w:rFonts w:hint="cs"/>
          <w:rtl/>
        </w:rPr>
        <w:t xml:space="preserve"> </w:t>
      </w:r>
      <w:ins w:id="1515" w:author="הילית אראל שכטר" w:date="2020-03-16T20:42:00Z">
        <w:r w:rsidR="003250DC" w:rsidRPr="0081213B">
          <w:rPr>
            <w:rFonts w:hint="eastAsia"/>
            <w:highlight w:val="yellow"/>
            <w:rtl/>
            <w:rPrChange w:id="1516" w:author="הילית אראל שכטר" w:date="2020-03-16T20:53:00Z">
              <w:rPr>
                <w:rFonts w:hint="eastAsia"/>
                <w:rtl/>
              </w:rPr>
            </w:rPrChange>
          </w:rPr>
          <w:t>מה</w:t>
        </w:r>
        <w:r w:rsidR="003250DC" w:rsidRPr="0081213B">
          <w:rPr>
            <w:highlight w:val="yellow"/>
            <w:rtl/>
            <w:rPrChange w:id="1517" w:author="הילית אראל שכטר" w:date="2020-03-16T20:53:00Z">
              <w:rPr>
                <w:rtl/>
              </w:rPr>
            </w:rPrChange>
          </w:rPr>
          <w:t xml:space="preserve"> </w:t>
        </w:r>
        <w:r w:rsidR="003250DC" w:rsidRPr="0081213B">
          <w:rPr>
            <w:rFonts w:hint="eastAsia"/>
            <w:highlight w:val="yellow"/>
            <w:rtl/>
            <w:rPrChange w:id="1518" w:author="הילית אראל שכטר" w:date="2020-03-16T20:53:00Z">
              <w:rPr>
                <w:rFonts w:hint="eastAsia"/>
                <w:rtl/>
              </w:rPr>
            </w:rPrChange>
          </w:rPr>
          <w:t>לגבי</w:t>
        </w:r>
        <w:r w:rsidR="003250DC" w:rsidRPr="0081213B">
          <w:rPr>
            <w:highlight w:val="yellow"/>
            <w:rtl/>
            <w:rPrChange w:id="1519" w:author="הילית אראל שכטר" w:date="2020-03-16T20:53:00Z">
              <w:rPr>
                <w:rtl/>
              </w:rPr>
            </w:rPrChange>
          </w:rPr>
          <w:t xml:space="preserve"> </w:t>
        </w:r>
        <w:r w:rsidR="003250DC" w:rsidRPr="0081213B">
          <w:rPr>
            <w:rFonts w:hint="eastAsia"/>
            <w:highlight w:val="yellow"/>
            <w:rtl/>
            <w:rPrChange w:id="1520" w:author="הילית אראל שכטר" w:date="2020-03-16T20:53:00Z">
              <w:rPr>
                <w:rFonts w:hint="eastAsia"/>
                <w:rtl/>
              </w:rPr>
            </w:rPrChange>
          </w:rPr>
          <w:t>המצלמה</w:t>
        </w:r>
        <w:r w:rsidR="003250DC" w:rsidRPr="0081213B">
          <w:rPr>
            <w:highlight w:val="yellow"/>
            <w:rtl/>
            <w:rPrChange w:id="1521" w:author="הילית אראל שכטר" w:date="2020-03-16T20:53:00Z">
              <w:rPr>
                <w:rtl/>
              </w:rPr>
            </w:rPrChange>
          </w:rPr>
          <w:t xml:space="preserve"> </w:t>
        </w:r>
        <w:r w:rsidR="003250DC" w:rsidRPr="0081213B">
          <w:rPr>
            <w:rFonts w:hint="eastAsia"/>
            <w:highlight w:val="yellow"/>
            <w:rtl/>
            <w:rPrChange w:id="1522" w:author="הילית אראל שכטר" w:date="2020-03-16T20:53:00Z">
              <w:rPr>
                <w:rFonts w:hint="eastAsia"/>
                <w:rtl/>
              </w:rPr>
            </w:rPrChange>
          </w:rPr>
          <w:t>הנוספת</w:t>
        </w:r>
        <w:r w:rsidR="003250DC" w:rsidRPr="0081213B">
          <w:rPr>
            <w:highlight w:val="yellow"/>
            <w:rtl/>
            <w:rPrChange w:id="1523" w:author="הילית אראל שכטר" w:date="2020-03-16T20:53:00Z">
              <w:rPr>
                <w:rtl/>
              </w:rPr>
            </w:rPrChange>
          </w:rPr>
          <w:t>?</w:t>
        </w:r>
      </w:ins>
    </w:p>
    <w:p w14:paraId="02A2C9D9" w14:textId="5BEAB29D" w:rsidR="00657244" w:rsidRDefault="00657244" w:rsidP="00657244">
      <w:pPr>
        <w:pStyle w:val="ListParagraph"/>
        <w:bidi/>
      </w:pPr>
      <w:r>
        <w:rPr>
          <w:rFonts w:hint="cs"/>
          <w:rtl/>
        </w:rPr>
        <w:t xml:space="preserve">(מבוסס על התיאור באתר </w:t>
      </w:r>
      <w:hyperlink r:id="rId8" w:history="1">
        <w:r w:rsidRPr="00A072E3">
          <w:rPr>
            <w:rStyle w:val="Hyperlink"/>
          </w:rPr>
          <w:t>www.hipcam.com</w:t>
        </w:r>
      </w:hyperlink>
      <w:r>
        <w:rPr>
          <w:rFonts w:hint="cs"/>
          <w:rtl/>
        </w:rPr>
        <w:t xml:space="preserve"> </w:t>
      </w:r>
      <w:ins w:id="1524" w:author="הילית אראל שכטר" w:date="2020-03-16T21:02:00Z">
        <w:r w:rsidR="00D2310E">
          <w:rPr>
            <w:rFonts w:hint="cs"/>
            <w:rtl/>
          </w:rPr>
          <w:t xml:space="preserve">חומר פרסומי </w:t>
        </w:r>
      </w:ins>
      <w:r>
        <w:rPr>
          <w:rFonts w:hint="cs"/>
          <w:rtl/>
        </w:rPr>
        <w:t xml:space="preserve">ופטנט </w:t>
      </w:r>
      <w:r w:rsidRPr="00FC2CB8">
        <w:t>Pub. No.: US 2018 / 0007331 A1</w:t>
      </w:r>
      <w:r>
        <w:rPr>
          <w:rFonts w:hint="cs"/>
          <w:rtl/>
        </w:rPr>
        <w:t>)</w:t>
      </w:r>
    </w:p>
    <w:p w14:paraId="3A262E06" w14:textId="1002B521" w:rsidR="00657244" w:rsidRPr="00D2310E" w:rsidRDefault="00657244">
      <w:pPr>
        <w:numPr>
          <w:ilvl w:val="0"/>
          <w:numId w:val="24"/>
        </w:numPr>
        <w:autoSpaceDE w:val="0"/>
        <w:autoSpaceDN w:val="0"/>
        <w:bidi/>
        <w:spacing w:before="120" w:after="120" w:line="360" w:lineRule="auto"/>
        <w:jc w:val="both"/>
        <w:rPr>
          <w:rFonts w:ascii="Times New Roman" w:eastAsia="Times New Roman" w:hAnsi="Times New Roman" w:cs="David"/>
          <w:sz w:val="24"/>
          <w:szCs w:val="24"/>
          <w:rtl/>
          <w:lang w:eastAsia="he-IL"/>
          <w:rPrChange w:id="1525" w:author="הילית אראל שכטר" w:date="2020-03-16T21:04:00Z">
            <w:rPr>
              <w:rFonts w:cs="Arial"/>
              <w:rtl/>
            </w:rPr>
          </w:rPrChange>
        </w:rPr>
        <w:pPrChange w:id="1526" w:author="הילית אראל שכטר" w:date="2020-03-16T21:04:00Z">
          <w:pPr>
            <w:bidi/>
            <w:ind w:left="720"/>
          </w:pPr>
        </w:pPrChange>
      </w:pPr>
      <w:del w:id="1527" w:author="הילית אראל שכטר" w:date="2020-03-16T20:43:00Z">
        <w:r w:rsidRPr="00D2310E" w:rsidDel="003250DC">
          <w:rPr>
            <w:rFonts w:ascii="Times New Roman" w:eastAsia="Times New Roman" w:hAnsi="Times New Roman" w:cs="David" w:hint="eastAsia"/>
            <w:sz w:val="24"/>
            <w:szCs w:val="24"/>
            <w:rtl/>
            <w:lang w:eastAsia="he-IL"/>
            <w:rPrChange w:id="1528" w:author="הילית אראל שכטר" w:date="2020-03-16T21:04:00Z">
              <w:rPr>
                <w:rFonts w:hint="eastAsia"/>
                <w:rtl/>
              </w:rPr>
            </w:rPrChange>
          </w:rPr>
          <w:delText>המכשיר</w:delText>
        </w:r>
        <w:r w:rsidRPr="00D2310E" w:rsidDel="003250DC">
          <w:rPr>
            <w:rFonts w:ascii="Times New Roman" w:eastAsia="Times New Roman" w:hAnsi="Times New Roman" w:cs="David"/>
            <w:sz w:val="24"/>
            <w:szCs w:val="24"/>
            <w:rtl/>
            <w:lang w:eastAsia="he-IL"/>
            <w:rPrChange w:id="1529" w:author="הילית אראל שכטר" w:date="2020-03-16T21:04:00Z">
              <w:rPr>
                <w:rtl/>
              </w:rPr>
            </w:rPrChange>
          </w:rPr>
          <w:delText xml:space="preserve"> </w:delText>
        </w:r>
      </w:del>
      <w:ins w:id="1530" w:author="הילית אראל שכטר" w:date="2020-03-16T20:43:00Z">
        <w:r w:rsidR="003250DC" w:rsidRPr="00D2310E">
          <w:rPr>
            <w:rFonts w:ascii="Times New Roman" w:eastAsia="Times New Roman" w:hAnsi="Times New Roman" w:cs="David" w:hint="eastAsia"/>
            <w:sz w:val="24"/>
            <w:szCs w:val="24"/>
            <w:rtl/>
            <w:lang w:eastAsia="he-IL"/>
            <w:rPrChange w:id="1531" w:author="הילית אראל שכטר" w:date="2020-03-16T21:04:00Z">
              <w:rPr>
                <w:rFonts w:hint="eastAsia"/>
                <w:highlight w:val="yellow"/>
                <w:rtl/>
              </w:rPr>
            </w:rPrChange>
          </w:rPr>
          <w:t>מצלמת</w:t>
        </w:r>
        <w:r w:rsidR="003250DC" w:rsidRPr="00D2310E">
          <w:rPr>
            <w:rFonts w:ascii="Times New Roman" w:eastAsia="Times New Roman" w:hAnsi="Times New Roman" w:cs="David"/>
            <w:sz w:val="24"/>
            <w:szCs w:val="24"/>
            <w:rtl/>
            <w:lang w:eastAsia="he-IL"/>
            <w:rPrChange w:id="1532" w:author="הילית אראל שכטר" w:date="2020-03-16T21:04:00Z">
              <w:rPr>
                <w:highlight w:val="yellow"/>
                <w:rtl/>
              </w:rPr>
            </w:rPrChange>
          </w:rPr>
          <w:t xml:space="preserve"> </w:t>
        </w:r>
      </w:ins>
      <w:r w:rsidRPr="00D2310E">
        <w:rPr>
          <w:rFonts w:ascii="Times New Roman" w:eastAsia="Times New Roman" w:hAnsi="Times New Roman" w:cs="David"/>
          <w:sz w:val="24"/>
          <w:szCs w:val="24"/>
          <w:lang w:eastAsia="he-IL"/>
          <w:rPrChange w:id="1533" w:author="הילית אראל שכטר" w:date="2020-03-16T21:04:00Z">
            <w:rPr/>
          </w:rPrChange>
        </w:rPr>
        <w:t>HIP</w:t>
      </w:r>
      <w:r w:rsidRPr="00D2310E">
        <w:rPr>
          <w:rFonts w:ascii="Times New Roman" w:eastAsia="Times New Roman" w:hAnsi="Times New Roman" w:cs="David"/>
          <w:sz w:val="24"/>
          <w:szCs w:val="24"/>
          <w:rtl/>
          <w:lang w:eastAsia="he-IL"/>
          <w:rPrChange w:id="1534" w:author="הילית אראל שכטר" w:date="2020-03-16T21:04:00Z">
            <w:rPr>
              <w:rtl/>
            </w:rPr>
          </w:rPrChange>
        </w:rPr>
        <w:t xml:space="preserve"> </w:t>
      </w:r>
      <w:del w:id="1535" w:author="הילית אראל שכטר" w:date="2020-03-16T20:44:00Z">
        <w:r w:rsidRPr="00D2310E" w:rsidDel="003250DC">
          <w:rPr>
            <w:rFonts w:ascii="Times New Roman" w:eastAsia="Times New Roman" w:hAnsi="Times New Roman" w:cs="David" w:hint="eastAsia"/>
            <w:sz w:val="24"/>
            <w:szCs w:val="24"/>
            <w:rtl/>
            <w:lang w:eastAsia="he-IL"/>
            <w:rPrChange w:id="1536" w:author="הילית אראל שכטר" w:date="2020-03-16T21:04:00Z">
              <w:rPr>
                <w:rFonts w:hint="eastAsia"/>
                <w:rtl/>
              </w:rPr>
            </w:rPrChange>
          </w:rPr>
          <w:delText>אמור</w:delText>
        </w:r>
        <w:r w:rsidRPr="00D2310E" w:rsidDel="003250DC">
          <w:rPr>
            <w:rFonts w:ascii="Times New Roman" w:eastAsia="Times New Roman" w:hAnsi="Times New Roman" w:cs="David"/>
            <w:sz w:val="24"/>
            <w:szCs w:val="24"/>
            <w:rtl/>
            <w:lang w:eastAsia="he-IL"/>
            <w:rPrChange w:id="1537" w:author="הילית אראל שכטר" w:date="2020-03-16T21:04:00Z">
              <w:rPr>
                <w:rtl/>
              </w:rPr>
            </w:rPrChange>
          </w:rPr>
          <w:delText xml:space="preserve"> </w:delText>
        </w:r>
      </w:del>
      <w:ins w:id="1538" w:author="הילית אראל שכטר" w:date="2020-03-16T20:44:00Z">
        <w:r w:rsidR="003250DC" w:rsidRPr="00D2310E">
          <w:rPr>
            <w:rFonts w:ascii="Times New Roman" w:eastAsia="Times New Roman" w:hAnsi="Times New Roman" w:cs="David" w:hint="eastAsia"/>
            <w:sz w:val="24"/>
            <w:szCs w:val="24"/>
            <w:rtl/>
            <w:lang w:eastAsia="he-IL"/>
            <w:rPrChange w:id="1539" w:author="הילית אראל שכטר" w:date="2020-03-16T21:04:00Z">
              <w:rPr>
                <w:rFonts w:hint="eastAsia"/>
                <w:highlight w:val="yellow"/>
                <w:rtl/>
              </w:rPr>
            </w:rPrChange>
          </w:rPr>
          <w:t>מוגדרת</w:t>
        </w:r>
        <w:r w:rsidR="003250DC" w:rsidRPr="00D2310E">
          <w:rPr>
            <w:rFonts w:ascii="Times New Roman" w:eastAsia="Times New Roman" w:hAnsi="Times New Roman" w:cs="David"/>
            <w:sz w:val="24"/>
            <w:szCs w:val="24"/>
            <w:rtl/>
            <w:lang w:eastAsia="he-IL"/>
            <w:rPrChange w:id="1540" w:author="הילית אראל שכטר" w:date="2020-03-16T21:04:00Z">
              <w:rPr>
                <w:highlight w:val="yellow"/>
                <w:rtl/>
              </w:rPr>
            </w:rPrChange>
          </w:rPr>
          <w:t xml:space="preserve"> </w:t>
        </w:r>
        <w:r w:rsidR="003250DC" w:rsidRPr="00D2310E">
          <w:rPr>
            <w:rFonts w:ascii="Times New Roman" w:eastAsia="Times New Roman" w:hAnsi="Times New Roman" w:cs="David" w:hint="eastAsia"/>
            <w:sz w:val="24"/>
            <w:szCs w:val="24"/>
            <w:rtl/>
            <w:lang w:eastAsia="he-IL"/>
            <w:rPrChange w:id="1541" w:author="הילית אראל שכטר" w:date="2020-03-16T21:04:00Z">
              <w:rPr>
                <w:rFonts w:hint="eastAsia"/>
                <w:highlight w:val="yellow"/>
                <w:rtl/>
              </w:rPr>
            </w:rPrChange>
          </w:rPr>
          <w:t>כמצלמה</w:t>
        </w:r>
        <w:r w:rsidR="003250DC" w:rsidRPr="00D2310E">
          <w:rPr>
            <w:rFonts w:ascii="Times New Roman" w:eastAsia="Times New Roman" w:hAnsi="Times New Roman" w:cs="David"/>
            <w:sz w:val="24"/>
            <w:szCs w:val="24"/>
            <w:rtl/>
            <w:lang w:eastAsia="he-IL"/>
            <w:rPrChange w:id="1542" w:author="הילית אראל שכטר" w:date="2020-03-16T21:04:00Z">
              <w:rPr>
                <w:rtl/>
              </w:rPr>
            </w:rPrChange>
          </w:rPr>
          <w:t xml:space="preserve"> </w:t>
        </w:r>
        <w:r w:rsidR="003250DC" w:rsidRPr="00D2310E">
          <w:rPr>
            <w:rFonts w:ascii="Times New Roman" w:eastAsia="Times New Roman" w:hAnsi="Times New Roman" w:cs="David" w:hint="eastAsia"/>
            <w:sz w:val="24"/>
            <w:szCs w:val="24"/>
            <w:rtl/>
            <w:lang w:eastAsia="he-IL"/>
            <w:rPrChange w:id="1543" w:author="הילית אראל שכטר" w:date="2020-03-16T21:04:00Z">
              <w:rPr>
                <w:rFonts w:hint="eastAsia"/>
                <w:highlight w:val="yellow"/>
                <w:rtl/>
              </w:rPr>
            </w:rPrChange>
          </w:rPr>
          <w:t>מיועדת</w:t>
        </w:r>
        <w:r w:rsidR="003250DC" w:rsidRPr="00D2310E">
          <w:rPr>
            <w:rFonts w:ascii="Times New Roman" w:eastAsia="Times New Roman" w:hAnsi="Times New Roman" w:cs="David"/>
            <w:sz w:val="24"/>
            <w:szCs w:val="24"/>
            <w:rtl/>
            <w:lang w:eastAsia="he-IL"/>
            <w:rPrChange w:id="1544" w:author="הילית אראל שכטר" w:date="2020-03-16T21:04:00Z">
              <w:rPr>
                <w:highlight w:val="yellow"/>
                <w:rtl/>
              </w:rPr>
            </w:rPrChange>
          </w:rPr>
          <w:t xml:space="preserve"> לשימוש </w:t>
        </w:r>
      </w:ins>
      <w:del w:id="1545" w:author="הילית אראל שכטר" w:date="2020-03-16T20:44:00Z">
        <w:r w:rsidRPr="00D2310E" w:rsidDel="003250DC">
          <w:rPr>
            <w:rFonts w:ascii="Times New Roman" w:eastAsia="Times New Roman" w:hAnsi="Times New Roman" w:cs="David" w:hint="eastAsia"/>
            <w:sz w:val="24"/>
            <w:szCs w:val="24"/>
            <w:rtl/>
            <w:lang w:eastAsia="he-IL"/>
            <w:rPrChange w:id="1546" w:author="הילית אראל שכטר" w:date="2020-03-16T21:04:00Z">
              <w:rPr>
                <w:rFonts w:hint="eastAsia"/>
                <w:rtl/>
              </w:rPr>
            </w:rPrChange>
          </w:rPr>
          <w:delText>לשמש</w:delText>
        </w:r>
        <w:r w:rsidRPr="00D2310E" w:rsidDel="003250DC">
          <w:rPr>
            <w:rFonts w:ascii="Times New Roman" w:eastAsia="Times New Roman" w:hAnsi="Times New Roman" w:cs="David"/>
            <w:sz w:val="24"/>
            <w:szCs w:val="24"/>
            <w:rtl/>
            <w:lang w:eastAsia="he-IL"/>
            <w:rPrChange w:id="1547" w:author="הילית אראל שכטר" w:date="2020-03-16T21:04:00Z">
              <w:rPr>
                <w:rFonts w:cs="Arial"/>
                <w:rtl/>
              </w:rPr>
            </w:rPrChange>
          </w:rPr>
          <w:delText xml:space="preserve"> </w:delText>
        </w:r>
      </w:del>
      <w:r w:rsidRPr="00D2310E">
        <w:rPr>
          <w:rFonts w:ascii="Times New Roman" w:eastAsia="Times New Roman" w:hAnsi="Times New Roman" w:cs="David" w:hint="eastAsia"/>
          <w:sz w:val="24"/>
          <w:szCs w:val="24"/>
          <w:rtl/>
          <w:lang w:eastAsia="he-IL"/>
          <w:rPrChange w:id="1548" w:author="הילית אראל שכטר" w:date="2020-03-16T21:04:00Z">
            <w:rPr>
              <w:rFonts w:cs="Arial" w:hint="eastAsia"/>
              <w:rtl/>
            </w:rPr>
          </w:rPrChange>
        </w:rPr>
        <w:t>כ</w:t>
      </w:r>
      <w:r w:rsidRPr="00D2310E">
        <w:rPr>
          <w:rFonts w:ascii="Times New Roman" w:eastAsia="Times New Roman" w:hAnsi="Times New Roman" w:cs="David"/>
          <w:sz w:val="24"/>
          <w:szCs w:val="24"/>
          <w:rtl/>
          <w:lang w:eastAsia="he-IL"/>
          <w:rPrChange w:id="1549" w:author="הילית אראל שכטר" w:date="2020-03-16T21:04:00Z">
            <w:rPr>
              <w:rFonts w:cs="Arial"/>
              <w:rtl/>
            </w:rPr>
          </w:rPrChange>
        </w:rPr>
        <w:t xml:space="preserve">מרכז בקרה </w:t>
      </w:r>
      <w:del w:id="1550" w:author="הילית אראל שכטר" w:date="2020-03-16T20:44:00Z">
        <w:r w:rsidRPr="00D2310E" w:rsidDel="003250DC">
          <w:rPr>
            <w:rFonts w:ascii="Times New Roman" w:eastAsia="Times New Roman" w:hAnsi="Times New Roman" w:cs="David"/>
            <w:sz w:val="24"/>
            <w:szCs w:val="24"/>
            <w:rtl/>
            <w:lang w:eastAsia="he-IL"/>
            <w:rPrChange w:id="1551" w:author="הילית אראל שכטר" w:date="2020-03-16T21:04:00Z">
              <w:rPr>
                <w:rFonts w:cs="Arial"/>
                <w:rtl/>
              </w:rPr>
            </w:rPrChange>
          </w:rPr>
          <w:delText>עבור כל הדברים המתרחשים בתוך הבית</w:delText>
        </w:r>
      </w:del>
      <w:ins w:id="1552" w:author="הילית אראל שכטר" w:date="2020-03-16T20:44:00Z">
        <w:r w:rsidR="003250DC" w:rsidRPr="00D2310E">
          <w:rPr>
            <w:rFonts w:ascii="Times New Roman" w:eastAsia="Times New Roman" w:hAnsi="Times New Roman" w:cs="David" w:hint="eastAsia"/>
            <w:sz w:val="24"/>
            <w:szCs w:val="24"/>
            <w:rtl/>
            <w:lang w:eastAsia="he-IL"/>
            <w:rPrChange w:id="1553" w:author="הילית אראל שכטר" w:date="2020-03-16T21:04:00Z">
              <w:rPr>
                <w:rFonts w:cs="Arial" w:hint="eastAsia"/>
                <w:highlight w:val="yellow"/>
                <w:rtl/>
              </w:rPr>
            </w:rPrChange>
          </w:rPr>
          <w:t>ופיקוח</w:t>
        </w:r>
        <w:r w:rsidR="003250DC" w:rsidRPr="00D2310E">
          <w:rPr>
            <w:rFonts w:ascii="Times New Roman" w:eastAsia="Times New Roman" w:hAnsi="Times New Roman" w:cs="David"/>
            <w:sz w:val="24"/>
            <w:szCs w:val="24"/>
            <w:rtl/>
            <w:lang w:eastAsia="he-IL"/>
            <w:rPrChange w:id="1554" w:author="הילית אראל שכטר" w:date="2020-03-16T21:04:00Z">
              <w:rPr>
                <w:rFonts w:cs="Arial"/>
                <w:highlight w:val="yellow"/>
                <w:rtl/>
              </w:rPr>
            </w:rPrChange>
          </w:rPr>
          <w:t xml:space="preserve"> </w:t>
        </w:r>
        <w:r w:rsidR="003250DC" w:rsidRPr="00D2310E">
          <w:rPr>
            <w:rFonts w:ascii="Times New Roman" w:eastAsia="Times New Roman" w:hAnsi="Times New Roman" w:cs="David" w:hint="eastAsia"/>
            <w:sz w:val="24"/>
            <w:szCs w:val="24"/>
            <w:rtl/>
            <w:lang w:eastAsia="he-IL"/>
            <w:rPrChange w:id="1555" w:author="הילית אראל שכטר" w:date="2020-03-16T21:04:00Z">
              <w:rPr>
                <w:rFonts w:cs="Arial" w:hint="eastAsia"/>
                <w:highlight w:val="yellow"/>
                <w:rtl/>
              </w:rPr>
            </w:rPrChange>
          </w:rPr>
          <w:t>ביתי</w:t>
        </w:r>
        <w:r w:rsidR="003250DC" w:rsidRPr="00D2310E">
          <w:rPr>
            <w:rFonts w:ascii="Times New Roman" w:eastAsia="Times New Roman" w:hAnsi="Times New Roman" w:cs="David"/>
            <w:sz w:val="24"/>
            <w:szCs w:val="24"/>
            <w:rtl/>
            <w:lang w:eastAsia="he-IL"/>
            <w:rPrChange w:id="1556" w:author="הילית אראל שכטר" w:date="2020-03-16T21:04:00Z">
              <w:rPr>
                <w:rFonts w:cs="Arial"/>
                <w:highlight w:val="yellow"/>
                <w:rtl/>
              </w:rPr>
            </w:rPrChange>
          </w:rPr>
          <w:t xml:space="preserve"> </w:t>
        </w:r>
        <w:r w:rsidR="003250DC" w:rsidRPr="00D2310E">
          <w:rPr>
            <w:rFonts w:ascii="Times New Roman" w:eastAsia="Times New Roman" w:hAnsi="Times New Roman" w:cs="David" w:hint="eastAsia"/>
            <w:sz w:val="24"/>
            <w:szCs w:val="24"/>
            <w:rtl/>
            <w:lang w:eastAsia="he-IL"/>
            <w:rPrChange w:id="1557" w:author="הילית אראל שכטר" w:date="2020-03-16T21:04:00Z">
              <w:rPr>
                <w:rFonts w:cs="Arial" w:hint="eastAsia"/>
                <w:highlight w:val="yellow"/>
                <w:rtl/>
              </w:rPr>
            </w:rPrChange>
          </w:rPr>
          <w:t>או</w:t>
        </w:r>
        <w:r w:rsidR="003250DC" w:rsidRPr="00D2310E">
          <w:rPr>
            <w:rFonts w:ascii="Times New Roman" w:eastAsia="Times New Roman" w:hAnsi="Times New Roman" w:cs="David"/>
            <w:sz w:val="24"/>
            <w:szCs w:val="24"/>
            <w:rtl/>
            <w:lang w:eastAsia="he-IL"/>
            <w:rPrChange w:id="1558" w:author="הילית אראל שכטר" w:date="2020-03-16T21:04:00Z">
              <w:rPr>
                <w:rFonts w:cs="Arial"/>
                <w:highlight w:val="yellow"/>
                <w:rtl/>
              </w:rPr>
            </w:rPrChange>
          </w:rPr>
          <w:t xml:space="preserve"> </w:t>
        </w:r>
        <w:r w:rsidR="003250DC" w:rsidRPr="00D2310E">
          <w:rPr>
            <w:rFonts w:ascii="Times New Roman" w:eastAsia="Times New Roman" w:hAnsi="Times New Roman" w:cs="David" w:hint="eastAsia"/>
            <w:sz w:val="24"/>
            <w:szCs w:val="24"/>
            <w:rtl/>
            <w:lang w:eastAsia="he-IL"/>
            <w:rPrChange w:id="1559" w:author="הילית אראל שכטר" w:date="2020-03-16T21:04:00Z">
              <w:rPr>
                <w:rFonts w:cs="Arial" w:hint="eastAsia"/>
                <w:highlight w:val="yellow"/>
                <w:rtl/>
              </w:rPr>
            </w:rPrChange>
          </w:rPr>
          <w:t>משרדי</w:t>
        </w:r>
      </w:ins>
      <w:r w:rsidRPr="00D2310E">
        <w:rPr>
          <w:rFonts w:ascii="Times New Roman" w:eastAsia="Times New Roman" w:hAnsi="Times New Roman" w:cs="David"/>
          <w:sz w:val="24"/>
          <w:szCs w:val="24"/>
          <w:rtl/>
          <w:lang w:eastAsia="he-IL"/>
          <w:rPrChange w:id="1560" w:author="הילית אראל שכטר" w:date="2020-03-16T21:04:00Z">
            <w:rPr>
              <w:rFonts w:cs="Arial"/>
              <w:rtl/>
            </w:rPr>
          </w:rPrChange>
        </w:rPr>
        <w:t xml:space="preserve">. </w:t>
      </w:r>
      <w:ins w:id="1561" w:author="הילית אראל שכטר" w:date="2020-03-16T20:44:00Z">
        <w:r w:rsidR="003250DC" w:rsidRPr="00D2310E">
          <w:rPr>
            <w:rFonts w:ascii="Times New Roman" w:eastAsia="Times New Roman" w:hAnsi="Times New Roman" w:cs="David" w:hint="eastAsia"/>
            <w:sz w:val="24"/>
            <w:szCs w:val="24"/>
            <w:rtl/>
            <w:lang w:eastAsia="he-IL"/>
            <w:rPrChange w:id="1562" w:author="הילית אראל שכטר" w:date="2020-03-16T21:04:00Z">
              <w:rPr>
                <w:rFonts w:cs="Arial" w:hint="eastAsia"/>
                <w:highlight w:val="yellow"/>
                <w:rtl/>
              </w:rPr>
            </w:rPrChange>
          </w:rPr>
          <w:t>המצלמה</w:t>
        </w:r>
        <w:r w:rsidR="003250DC" w:rsidRPr="00D2310E">
          <w:rPr>
            <w:rFonts w:ascii="Times New Roman" w:eastAsia="Times New Roman" w:hAnsi="Times New Roman" w:cs="David"/>
            <w:sz w:val="24"/>
            <w:szCs w:val="24"/>
            <w:rtl/>
            <w:lang w:eastAsia="he-IL"/>
            <w:rPrChange w:id="1563" w:author="הילית אראל שכטר" w:date="2020-03-16T21:04:00Z">
              <w:rPr>
                <w:rFonts w:cs="Arial"/>
                <w:highlight w:val="yellow"/>
                <w:rtl/>
              </w:rPr>
            </w:rPrChange>
          </w:rPr>
          <w:t xml:space="preserve"> מיועדת </w:t>
        </w:r>
      </w:ins>
      <w:del w:id="1564" w:author="הילית אראל שכטר" w:date="2020-03-16T20:44:00Z">
        <w:r w:rsidRPr="00D2310E" w:rsidDel="003250DC">
          <w:rPr>
            <w:rFonts w:ascii="Times New Roman" w:eastAsia="Times New Roman" w:hAnsi="Times New Roman" w:cs="David"/>
            <w:sz w:val="24"/>
            <w:szCs w:val="24"/>
            <w:rtl/>
            <w:lang w:eastAsia="he-IL"/>
            <w:rPrChange w:id="1565" w:author="הילית אראל שכטר" w:date="2020-03-16T21:04:00Z">
              <w:rPr>
                <w:rFonts w:cs="Arial"/>
                <w:rtl/>
              </w:rPr>
            </w:rPrChange>
          </w:rPr>
          <w:delText>ה</w:delText>
        </w:r>
        <w:r w:rsidRPr="00D2310E" w:rsidDel="003250DC">
          <w:rPr>
            <w:rFonts w:ascii="Times New Roman" w:eastAsia="Times New Roman" w:hAnsi="Times New Roman" w:cs="David" w:hint="eastAsia"/>
            <w:sz w:val="24"/>
            <w:szCs w:val="24"/>
            <w:rtl/>
            <w:lang w:eastAsia="he-IL"/>
            <w:rPrChange w:id="1566" w:author="הילית אראל שכטר" w:date="2020-03-16T21:04:00Z">
              <w:rPr>
                <w:rFonts w:cs="Arial" w:hint="eastAsia"/>
                <w:rtl/>
              </w:rPr>
            </w:rPrChange>
          </w:rPr>
          <w:delText>וא</w:delText>
        </w:r>
        <w:r w:rsidRPr="00D2310E" w:rsidDel="003250DC">
          <w:rPr>
            <w:rFonts w:ascii="Times New Roman" w:eastAsia="Times New Roman" w:hAnsi="Times New Roman" w:cs="David"/>
            <w:sz w:val="24"/>
            <w:szCs w:val="24"/>
            <w:rtl/>
            <w:lang w:eastAsia="he-IL"/>
            <w:rPrChange w:id="1567" w:author="הילית אראל שכטר" w:date="2020-03-16T21:04:00Z">
              <w:rPr>
                <w:rFonts w:cs="Arial"/>
                <w:rtl/>
              </w:rPr>
            </w:rPrChange>
          </w:rPr>
          <w:delText xml:space="preserve"> אמור </w:delText>
        </w:r>
      </w:del>
      <w:r w:rsidRPr="00D2310E">
        <w:rPr>
          <w:rFonts w:ascii="Times New Roman" w:eastAsia="Times New Roman" w:hAnsi="Times New Roman" w:cs="David" w:hint="eastAsia"/>
          <w:sz w:val="24"/>
          <w:szCs w:val="24"/>
          <w:rtl/>
          <w:lang w:eastAsia="he-IL"/>
          <w:rPrChange w:id="1568" w:author="הילית אראל שכטר" w:date="2020-03-16T21:04:00Z">
            <w:rPr>
              <w:rFonts w:cs="Arial" w:hint="eastAsia"/>
              <w:rtl/>
            </w:rPr>
          </w:rPrChange>
        </w:rPr>
        <w:t>לשמש</w:t>
      </w:r>
      <w:r w:rsidRPr="00D2310E">
        <w:rPr>
          <w:rFonts w:ascii="Times New Roman" w:eastAsia="Times New Roman" w:hAnsi="Times New Roman" w:cs="David"/>
          <w:sz w:val="24"/>
          <w:szCs w:val="24"/>
          <w:rtl/>
          <w:lang w:eastAsia="he-IL"/>
          <w:rPrChange w:id="1569" w:author="הילית אראל שכטר" w:date="2020-03-16T21:04:00Z">
            <w:rPr>
              <w:rFonts w:cs="Arial"/>
              <w:rtl/>
            </w:rPr>
          </w:rPrChange>
        </w:rPr>
        <w:t xml:space="preserve"> כעיניים ואוזניים </w:t>
      </w:r>
      <w:ins w:id="1570" w:author="הילית אראל שכטר" w:date="2020-03-16T20:45:00Z">
        <w:r w:rsidR="003250DC" w:rsidRPr="00D2310E">
          <w:rPr>
            <w:rFonts w:ascii="Times New Roman" w:eastAsia="Times New Roman" w:hAnsi="Times New Roman" w:cs="David" w:hint="eastAsia"/>
            <w:sz w:val="24"/>
            <w:szCs w:val="24"/>
            <w:rtl/>
            <w:lang w:eastAsia="he-IL"/>
            <w:rPrChange w:id="1571" w:author="הילית אראל שכטר" w:date="2020-03-16T21:04:00Z">
              <w:rPr>
                <w:rFonts w:cs="Arial" w:hint="eastAsia"/>
                <w:highlight w:val="yellow"/>
                <w:rtl/>
              </w:rPr>
            </w:rPrChange>
          </w:rPr>
          <w:t>בתוך</w:t>
        </w:r>
        <w:r w:rsidR="003250DC" w:rsidRPr="00D2310E">
          <w:rPr>
            <w:rFonts w:ascii="Times New Roman" w:eastAsia="Times New Roman" w:hAnsi="Times New Roman" w:cs="David"/>
            <w:sz w:val="24"/>
            <w:szCs w:val="24"/>
            <w:rtl/>
            <w:lang w:eastAsia="he-IL"/>
            <w:rPrChange w:id="1572" w:author="הילית אראל שכטר" w:date="2020-03-16T21:04:00Z">
              <w:rPr>
                <w:rFonts w:cs="Arial"/>
                <w:highlight w:val="yellow"/>
                <w:rtl/>
              </w:rPr>
            </w:rPrChange>
          </w:rPr>
          <w:t xml:space="preserve"> הבית גם כאשר נמצאים מחוצה לו, באמצעות חיבור מרחוק. </w:t>
        </w:r>
      </w:ins>
      <w:del w:id="1573" w:author="הילית אראל שכטר" w:date="2020-03-16T20:45:00Z">
        <w:r w:rsidRPr="00D2310E" w:rsidDel="003250DC">
          <w:rPr>
            <w:rFonts w:ascii="Times New Roman" w:eastAsia="Times New Roman" w:hAnsi="Times New Roman" w:cs="David"/>
            <w:sz w:val="24"/>
            <w:szCs w:val="24"/>
            <w:rtl/>
            <w:lang w:eastAsia="he-IL"/>
            <w:rPrChange w:id="1574" w:author="הילית אראל שכטר" w:date="2020-03-16T21:04:00Z">
              <w:rPr>
                <w:rFonts w:cs="Arial"/>
                <w:rtl/>
              </w:rPr>
            </w:rPrChange>
          </w:rPr>
          <w:delText>בזמן ש</w:delText>
        </w:r>
        <w:r w:rsidRPr="00D2310E" w:rsidDel="003250DC">
          <w:rPr>
            <w:rFonts w:ascii="Times New Roman" w:eastAsia="Times New Roman" w:hAnsi="Times New Roman" w:cs="David" w:hint="eastAsia"/>
            <w:sz w:val="24"/>
            <w:szCs w:val="24"/>
            <w:rtl/>
            <w:lang w:eastAsia="he-IL"/>
            <w:rPrChange w:id="1575" w:author="הילית אראל שכטר" w:date="2020-03-16T21:04:00Z">
              <w:rPr>
                <w:rFonts w:cs="Arial" w:hint="eastAsia"/>
                <w:rtl/>
              </w:rPr>
            </w:rPrChange>
          </w:rPr>
          <w:delText>הות</w:delText>
        </w:r>
        <w:r w:rsidRPr="00D2310E" w:rsidDel="003250DC">
          <w:rPr>
            <w:rFonts w:ascii="Times New Roman" w:eastAsia="Times New Roman" w:hAnsi="Times New Roman" w:cs="David"/>
            <w:sz w:val="24"/>
            <w:szCs w:val="24"/>
            <w:rtl/>
            <w:lang w:eastAsia="he-IL"/>
            <w:rPrChange w:id="1576" w:author="הילית אראל שכטר" w:date="2020-03-16T21:04:00Z">
              <w:rPr>
                <w:rFonts w:cs="Arial"/>
                <w:rtl/>
              </w:rPr>
            </w:rPrChange>
          </w:rPr>
          <w:delText xml:space="preserve"> בבית ו</w:delText>
        </w:r>
        <w:r w:rsidRPr="00D2310E" w:rsidDel="003250DC">
          <w:rPr>
            <w:rFonts w:ascii="Times New Roman" w:eastAsia="Times New Roman" w:hAnsi="Times New Roman" w:cs="David" w:hint="eastAsia"/>
            <w:sz w:val="24"/>
            <w:szCs w:val="24"/>
            <w:rtl/>
            <w:lang w:eastAsia="he-IL"/>
            <w:rPrChange w:id="1577" w:author="הילית אראל שכטר" w:date="2020-03-16T21:04:00Z">
              <w:rPr>
                <w:rFonts w:cs="Arial" w:hint="eastAsia"/>
                <w:rtl/>
              </w:rPr>
            </w:rPrChange>
          </w:rPr>
          <w:delText>מאפשר</w:delText>
        </w:r>
        <w:r w:rsidRPr="00D2310E" w:rsidDel="003250DC">
          <w:rPr>
            <w:rFonts w:ascii="Times New Roman" w:eastAsia="Times New Roman" w:hAnsi="Times New Roman" w:cs="David"/>
            <w:sz w:val="24"/>
            <w:szCs w:val="24"/>
            <w:rtl/>
            <w:lang w:eastAsia="he-IL"/>
            <w:rPrChange w:id="1578" w:author="הילית אראל שכטר" w:date="2020-03-16T21:04:00Z">
              <w:rPr>
                <w:rFonts w:cs="Arial"/>
                <w:rtl/>
              </w:rPr>
            </w:rPrChange>
          </w:rPr>
          <w:delText xml:space="preserve"> </w:delText>
        </w:r>
        <w:r w:rsidRPr="00D2310E" w:rsidDel="003250DC">
          <w:rPr>
            <w:rFonts w:ascii="Times New Roman" w:eastAsia="Times New Roman" w:hAnsi="Times New Roman" w:cs="David" w:hint="eastAsia"/>
            <w:sz w:val="24"/>
            <w:szCs w:val="24"/>
            <w:rtl/>
            <w:lang w:eastAsia="he-IL"/>
            <w:rPrChange w:id="1579" w:author="הילית אראל שכטר" w:date="2020-03-16T21:04:00Z">
              <w:rPr>
                <w:rFonts w:cs="Arial" w:hint="eastAsia"/>
                <w:rtl/>
              </w:rPr>
            </w:rPrChange>
          </w:rPr>
          <w:delText>חיבור</w:delText>
        </w:r>
        <w:r w:rsidRPr="00D2310E" w:rsidDel="003250DC">
          <w:rPr>
            <w:rFonts w:ascii="Times New Roman" w:eastAsia="Times New Roman" w:hAnsi="Times New Roman" w:cs="David"/>
            <w:sz w:val="24"/>
            <w:szCs w:val="24"/>
            <w:rtl/>
            <w:lang w:eastAsia="he-IL"/>
            <w:rPrChange w:id="1580" w:author="הילית אראל שכטר" w:date="2020-03-16T21:04:00Z">
              <w:rPr>
                <w:rFonts w:cs="Arial"/>
                <w:rtl/>
              </w:rPr>
            </w:rPrChange>
          </w:rPr>
          <w:delText xml:space="preserve"> בזמן שנמצאים מחוצה לו</w:delText>
        </w:r>
      </w:del>
      <w:r w:rsidRPr="00D2310E">
        <w:rPr>
          <w:rFonts w:ascii="Times New Roman" w:eastAsia="Times New Roman" w:hAnsi="Times New Roman" w:cs="David"/>
          <w:sz w:val="24"/>
          <w:szCs w:val="24"/>
          <w:rtl/>
          <w:lang w:eastAsia="he-IL"/>
          <w:rPrChange w:id="1581" w:author="הילית אראל שכטר" w:date="2020-03-16T21:04:00Z">
            <w:rPr>
              <w:rFonts w:cs="Arial"/>
              <w:rtl/>
            </w:rPr>
          </w:rPrChange>
        </w:rPr>
        <w:t xml:space="preserve">. </w:t>
      </w:r>
      <w:ins w:id="1582" w:author="הילית אראל שכטר" w:date="2020-03-16T20:45:00Z">
        <w:r w:rsidR="003250DC" w:rsidRPr="00D2310E">
          <w:rPr>
            <w:rFonts w:ascii="Times New Roman" w:eastAsia="Times New Roman" w:hAnsi="Times New Roman" w:cs="David" w:hint="eastAsia"/>
            <w:sz w:val="24"/>
            <w:szCs w:val="24"/>
            <w:rtl/>
            <w:lang w:eastAsia="he-IL"/>
            <w:rPrChange w:id="1583" w:author="הילית אראל שכטר" w:date="2020-03-16T21:04:00Z">
              <w:rPr>
                <w:rFonts w:cs="Arial" w:hint="eastAsia"/>
                <w:highlight w:val="yellow"/>
                <w:rtl/>
              </w:rPr>
            </w:rPrChange>
          </w:rPr>
          <w:t>המצלמת</w:t>
        </w:r>
        <w:r w:rsidR="003250DC" w:rsidRPr="00D2310E">
          <w:rPr>
            <w:rFonts w:ascii="Times New Roman" w:eastAsia="Times New Roman" w:hAnsi="Times New Roman" w:cs="David"/>
            <w:sz w:val="24"/>
            <w:szCs w:val="24"/>
            <w:rtl/>
            <w:lang w:eastAsia="he-IL"/>
            <w:rPrChange w:id="1584" w:author="הילית אראל שכטר" w:date="2020-03-16T21:04:00Z">
              <w:rPr>
                <w:rFonts w:cs="Arial"/>
                <w:highlight w:val="yellow"/>
                <w:rtl/>
              </w:rPr>
            </w:rPrChange>
          </w:rPr>
          <w:t xml:space="preserve"> משווקת בתוק המצלמה היחידה אשר </w:t>
        </w:r>
      </w:ins>
      <w:ins w:id="1585" w:author="הילית אראל שכטר" w:date="2020-03-16T20:46:00Z">
        <w:r w:rsidR="003250DC" w:rsidRPr="00D2310E">
          <w:rPr>
            <w:rFonts w:ascii="Times New Roman" w:eastAsia="Times New Roman" w:hAnsi="Times New Roman" w:cs="David" w:hint="eastAsia"/>
            <w:sz w:val="24"/>
            <w:szCs w:val="24"/>
            <w:rtl/>
            <w:lang w:eastAsia="he-IL"/>
            <w:rPrChange w:id="1586" w:author="הילית אראל שכטר" w:date="2020-03-16T21:04:00Z">
              <w:rPr>
                <w:rFonts w:cs="Arial" w:hint="eastAsia"/>
                <w:highlight w:val="yellow"/>
                <w:rtl/>
              </w:rPr>
            </w:rPrChange>
          </w:rPr>
          <w:t>מאפשרת</w:t>
        </w:r>
        <w:r w:rsidR="003250DC" w:rsidRPr="00D2310E">
          <w:rPr>
            <w:rFonts w:ascii="Times New Roman" w:eastAsia="Times New Roman" w:hAnsi="Times New Roman" w:cs="David"/>
            <w:sz w:val="24"/>
            <w:szCs w:val="24"/>
            <w:rtl/>
            <w:lang w:eastAsia="he-IL"/>
            <w:rPrChange w:id="1587" w:author="הילית אראל שכטר" w:date="2020-03-16T21:04:00Z">
              <w:rPr>
                <w:rFonts w:cs="Arial"/>
                <w:highlight w:val="yellow"/>
                <w:rtl/>
              </w:rPr>
            </w:rPrChange>
          </w:rPr>
          <w:t xml:space="preserve"> </w:t>
        </w:r>
      </w:ins>
      <w:ins w:id="1588" w:author="הילית אראל שכטר" w:date="2020-03-16T20:47:00Z">
        <w:r w:rsidR="003250DC" w:rsidRPr="00D2310E">
          <w:rPr>
            <w:rFonts w:ascii="Times New Roman" w:eastAsia="Times New Roman" w:hAnsi="Times New Roman" w:cs="David" w:hint="eastAsia"/>
            <w:sz w:val="24"/>
            <w:szCs w:val="24"/>
            <w:rtl/>
            <w:lang w:eastAsia="he-IL"/>
            <w:rPrChange w:id="1589" w:author="הילית אראל שכטר" w:date="2020-03-16T21:04:00Z">
              <w:rPr>
                <w:rFonts w:cs="Arial" w:hint="eastAsia"/>
                <w:highlight w:val="yellow"/>
                <w:rtl/>
              </w:rPr>
            </w:rPrChange>
          </w:rPr>
          <w:t>אינטראקציה</w:t>
        </w:r>
        <w:r w:rsidR="003250DC" w:rsidRPr="00D2310E">
          <w:rPr>
            <w:rFonts w:ascii="Times New Roman" w:eastAsia="Times New Roman" w:hAnsi="Times New Roman" w:cs="David"/>
            <w:sz w:val="24"/>
            <w:szCs w:val="24"/>
            <w:rtl/>
            <w:lang w:eastAsia="he-IL"/>
            <w:rPrChange w:id="1590" w:author="הילית אראל שכטר" w:date="2020-03-16T21:04:00Z">
              <w:rPr>
                <w:rFonts w:cs="Arial"/>
                <w:highlight w:val="yellow"/>
                <w:rtl/>
              </w:rPr>
            </w:rPrChange>
          </w:rPr>
          <w:t xml:space="preserve"> </w:t>
        </w:r>
      </w:ins>
      <w:ins w:id="1591" w:author="הילית אראל שכטר" w:date="2020-03-16T20:46:00Z">
        <w:r w:rsidR="003250DC" w:rsidRPr="00D2310E">
          <w:rPr>
            <w:rFonts w:ascii="Times New Roman" w:eastAsia="Times New Roman" w:hAnsi="Times New Roman" w:cs="David"/>
            <w:sz w:val="24"/>
            <w:szCs w:val="24"/>
            <w:rtl/>
            <w:lang w:eastAsia="he-IL"/>
            <w:rPrChange w:id="1592" w:author="הילית אראל שכטר" w:date="2020-03-16T21:04:00Z">
              <w:rPr>
                <w:rFonts w:cs="Arial"/>
                <w:highlight w:val="yellow"/>
                <w:rtl/>
              </w:rPr>
            </w:rPrChange>
          </w:rPr>
          <w:t xml:space="preserve"> דו כיוונית. דהיינו, </w:t>
        </w:r>
      </w:ins>
      <w:del w:id="1593" w:author="הילית אראל שכטר" w:date="2020-03-16T20:45:00Z">
        <w:r w:rsidRPr="00D2310E" w:rsidDel="003250DC">
          <w:rPr>
            <w:rFonts w:ascii="Times New Roman" w:eastAsia="Times New Roman" w:hAnsi="Times New Roman" w:cs="David" w:hint="eastAsia"/>
            <w:sz w:val="24"/>
            <w:szCs w:val="24"/>
            <w:rtl/>
            <w:lang w:eastAsia="he-IL"/>
            <w:rPrChange w:id="1594" w:author="הילית אראל שכטר" w:date="2020-03-16T21:04:00Z">
              <w:rPr>
                <w:rFonts w:cs="Arial" w:hint="eastAsia"/>
                <w:rtl/>
              </w:rPr>
            </w:rPrChange>
          </w:rPr>
          <w:delText>ה</w:delText>
        </w:r>
        <w:r w:rsidRPr="00D2310E" w:rsidDel="003250DC">
          <w:rPr>
            <w:rFonts w:ascii="Times New Roman" w:eastAsia="Times New Roman" w:hAnsi="Times New Roman" w:cs="David"/>
            <w:sz w:val="24"/>
            <w:szCs w:val="24"/>
            <w:rtl/>
            <w:lang w:eastAsia="he-IL"/>
            <w:rPrChange w:id="1595" w:author="הילית אראל שכטר" w:date="2020-03-16T21:04:00Z">
              <w:rPr>
                <w:rFonts w:cs="Arial"/>
                <w:rtl/>
              </w:rPr>
            </w:rPrChange>
          </w:rPr>
          <w:delText xml:space="preserve"> </w:delText>
        </w:r>
        <w:r w:rsidRPr="00D2310E" w:rsidDel="003250DC">
          <w:rPr>
            <w:rFonts w:ascii="Times New Roman" w:eastAsia="Times New Roman" w:hAnsi="Times New Roman" w:cs="David"/>
            <w:sz w:val="24"/>
            <w:szCs w:val="24"/>
            <w:lang w:eastAsia="he-IL"/>
            <w:rPrChange w:id="1596" w:author="הילית אראל שכטר" w:date="2020-03-16T21:04:00Z">
              <w:rPr>
                <w:rFonts w:cs="Arial"/>
              </w:rPr>
            </w:rPrChange>
          </w:rPr>
          <w:delText>HIP</w:delText>
        </w:r>
        <w:r w:rsidRPr="00D2310E" w:rsidDel="003250DC">
          <w:rPr>
            <w:rFonts w:ascii="Times New Roman" w:eastAsia="Times New Roman" w:hAnsi="Times New Roman" w:cs="David"/>
            <w:sz w:val="24"/>
            <w:szCs w:val="24"/>
            <w:rtl/>
            <w:lang w:eastAsia="he-IL"/>
            <w:rPrChange w:id="1597" w:author="הילית אראל שכטר" w:date="2020-03-16T21:04:00Z">
              <w:rPr>
                <w:rFonts w:cs="Arial"/>
                <w:rtl/>
              </w:rPr>
            </w:rPrChange>
          </w:rPr>
          <w:delText xml:space="preserve"> היא לכאורה המצלמה היחידה המאפשרת </w:delText>
        </w:r>
      </w:del>
      <w:del w:id="1598" w:author="הילית אראל שכטר" w:date="2020-03-16T20:47:00Z">
        <w:r w:rsidRPr="00D2310E" w:rsidDel="003250DC">
          <w:rPr>
            <w:rFonts w:ascii="Times New Roman" w:eastAsia="Times New Roman" w:hAnsi="Times New Roman" w:cs="David"/>
            <w:sz w:val="24"/>
            <w:szCs w:val="24"/>
            <w:rtl/>
            <w:lang w:eastAsia="he-IL"/>
            <w:rPrChange w:id="1599" w:author="הילית אראל שכטר" w:date="2020-03-16T21:04:00Z">
              <w:rPr>
                <w:rFonts w:cs="Arial"/>
                <w:rtl/>
              </w:rPr>
            </w:rPrChange>
          </w:rPr>
          <w:delText xml:space="preserve">אינטראקציה עם יקירים, </w:delText>
        </w:r>
      </w:del>
      <w:ins w:id="1600" w:author="הילית אראל שכטר" w:date="2020-03-16T20:47:00Z">
        <w:r w:rsidR="003250DC" w:rsidRPr="00D2310E">
          <w:rPr>
            <w:rFonts w:ascii="Times New Roman" w:eastAsia="Times New Roman" w:hAnsi="Times New Roman" w:cs="David"/>
            <w:sz w:val="24"/>
            <w:szCs w:val="24"/>
            <w:rtl/>
            <w:lang w:eastAsia="he-IL"/>
            <w:rPrChange w:id="1601" w:author="הילית אראל שכטר" w:date="2020-03-16T21:04:00Z">
              <w:rPr>
                <w:rFonts w:cs="Arial"/>
                <w:highlight w:val="yellow"/>
                <w:rtl/>
              </w:rPr>
            </w:rPrChange>
          </w:rPr>
          <w:t xml:space="preserve"> יצירת קשר על ידי מי שאינו נמצא בתוך הבית עם מי שנמצא בבית, </w:t>
        </w:r>
      </w:ins>
      <w:r w:rsidRPr="00D2310E">
        <w:rPr>
          <w:rFonts w:ascii="Times New Roman" w:eastAsia="Times New Roman" w:hAnsi="Times New Roman" w:cs="David"/>
          <w:sz w:val="24"/>
          <w:szCs w:val="24"/>
          <w:rtl/>
          <w:lang w:eastAsia="he-IL"/>
          <w:rPrChange w:id="1602" w:author="הילית אראל שכטר" w:date="2020-03-16T21:04:00Z">
            <w:rPr>
              <w:rFonts w:cs="Arial"/>
              <w:rtl/>
            </w:rPr>
          </w:rPrChange>
        </w:rPr>
        <w:t xml:space="preserve">באמצעות </w:t>
      </w:r>
      <w:r w:rsidRPr="00D2310E">
        <w:rPr>
          <w:rFonts w:ascii="Times New Roman" w:eastAsia="Times New Roman" w:hAnsi="Times New Roman" w:cs="David" w:hint="eastAsia"/>
          <w:sz w:val="24"/>
          <w:szCs w:val="24"/>
          <w:rtl/>
          <w:lang w:eastAsia="he-IL"/>
          <w:rPrChange w:id="1603" w:author="הילית אראל שכטר" w:date="2020-03-16T21:04:00Z">
            <w:rPr>
              <w:rFonts w:cs="Arial" w:hint="eastAsia"/>
              <w:rtl/>
            </w:rPr>
          </w:rPrChange>
        </w:rPr>
        <w:t>תקשורת</w:t>
      </w:r>
      <w:r w:rsidRPr="00D2310E">
        <w:rPr>
          <w:rFonts w:ascii="Times New Roman" w:eastAsia="Times New Roman" w:hAnsi="Times New Roman" w:cs="David"/>
          <w:sz w:val="24"/>
          <w:szCs w:val="24"/>
          <w:rtl/>
          <w:lang w:eastAsia="he-IL"/>
          <w:rPrChange w:id="1604"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05" w:author="הילית אראל שכטר" w:date="2020-03-16T21:04:00Z">
            <w:rPr>
              <w:rFonts w:cs="Arial" w:hint="eastAsia"/>
              <w:rtl/>
            </w:rPr>
          </w:rPrChange>
        </w:rPr>
        <w:t>דו</w:t>
      </w:r>
      <w:r w:rsidRPr="00D2310E">
        <w:rPr>
          <w:rFonts w:ascii="Times New Roman" w:eastAsia="Times New Roman" w:hAnsi="Times New Roman" w:cs="David"/>
          <w:sz w:val="24"/>
          <w:szCs w:val="24"/>
          <w:rtl/>
          <w:lang w:eastAsia="he-IL"/>
          <w:rPrChange w:id="1606" w:author="הילית אראל שכטר" w:date="2020-03-16T21:04:00Z">
            <w:rPr>
              <w:rFonts w:cs="Arial"/>
              <w:rtl/>
            </w:rPr>
          </w:rPrChange>
        </w:rPr>
        <w:t xml:space="preserve">-כיוונית באודיו </w:t>
      </w:r>
      <w:r w:rsidRPr="00D2310E">
        <w:rPr>
          <w:rFonts w:ascii="Times New Roman" w:eastAsia="Times New Roman" w:hAnsi="Times New Roman" w:cs="David" w:hint="eastAsia"/>
          <w:sz w:val="24"/>
          <w:szCs w:val="24"/>
          <w:rtl/>
          <w:lang w:eastAsia="he-IL"/>
          <w:rPrChange w:id="1607" w:author="הילית אראל שכטר" w:date="2020-03-16T21:04:00Z">
            <w:rPr>
              <w:rFonts w:cs="Arial" w:hint="eastAsia"/>
              <w:rtl/>
            </w:rPr>
          </w:rPrChange>
        </w:rPr>
        <w:t>וב</w:t>
      </w:r>
      <w:r w:rsidRPr="00D2310E">
        <w:rPr>
          <w:rFonts w:ascii="Times New Roman" w:eastAsia="Times New Roman" w:hAnsi="Times New Roman" w:cs="David"/>
          <w:sz w:val="24"/>
          <w:szCs w:val="24"/>
          <w:rtl/>
          <w:lang w:eastAsia="he-IL"/>
          <w:rPrChange w:id="1608" w:author="הילית אראל שכטר" w:date="2020-03-16T21:04:00Z">
            <w:rPr>
              <w:rFonts w:cs="Arial"/>
              <w:rtl/>
            </w:rPr>
          </w:rPrChange>
        </w:rPr>
        <w:t xml:space="preserve">וידאו, </w:t>
      </w:r>
      <w:r w:rsidRPr="00D2310E">
        <w:rPr>
          <w:rFonts w:ascii="Times New Roman" w:eastAsia="Times New Roman" w:hAnsi="Times New Roman" w:cs="David" w:hint="eastAsia"/>
          <w:sz w:val="24"/>
          <w:szCs w:val="24"/>
          <w:rtl/>
          <w:lang w:eastAsia="he-IL"/>
          <w:rPrChange w:id="1609" w:author="הילית אראל שכטר" w:date="2020-03-16T21:04:00Z">
            <w:rPr>
              <w:rFonts w:cs="Arial" w:hint="eastAsia"/>
              <w:rtl/>
            </w:rPr>
          </w:rPrChange>
        </w:rPr>
        <w:t>באמצעות</w:t>
      </w:r>
      <w:r w:rsidRPr="00D2310E">
        <w:rPr>
          <w:rFonts w:ascii="Times New Roman" w:eastAsia="Times New Roman" w:hAnsi="Times New Roman" w:cs="David"/>
          <w:sz w:val="24"/>
          <w:szCs w:val="24"/>
          <w:rtl/>
          <w:lang w:eastAsia="he-IL"/>
          <w:rPrChange w:id="1610" w:author="הילית אראל שכטר" w:date="2020-03-16T21:04:00Z">
            <w:rPr>
              <w:rFonts w:cs="Arial"/>
              <w:rtl/>
            </w:rPr>
          </w:rPrChange>
        </w:rPr>
        <w:t xml:space="preserve"> מסך מגע </w:t>
      </w:r>
      <w:r w:rsidRPr="00D2310E">
        <w:rPr>
          <w:rFonts w:ascii="Times New Roman" w:eastAsia="Times New Roman" w:hAnsi="Times New Roman" w:cs="David"/>
          <w:sz w:val="24"/>
          <w:szCs w:val="24"/>
          <w:lang w:eastAsia="he-IL"/>
          <w:rPrChange w:id="1611" w:author="הילית אראל שכטר" w:date="2020-03-16T21:04:00Z">
            <w:rPr/>
          </w:rPrChange>
        </w:rPr>
        <w:t>LCD</w:t>
      </w:r>
      <w:r w:rsidRPr="00D2310E">
        <w:rPr>
          <w:rFonts w:ascii="Times New Roman" w:eastAsia="Times New Roman" w:hAnsi="Times New Roman" w:cs="David"/>
          <w:sz w:val="24"/>
          <w:szCs w:val="24"/>
          <w:rtl/>
          <w:lang w:eastAsia="he-IL"/>
          <w:rPrChange w:id="1612"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13" w:author="הילית אראל שכטר" w:date="2020-03-16T21:04:00Z">
            <w:rPr>
              <w:rFonts w:cs="Arial" w:hint="eastAsia"/>
              <w:rtl/>
            </w:rPr>
          </w:rPrChange>
        </w:rPr>
        <w:t>ו</w:t>
      </w:r>
      <w:r w:rsidRPr="00D2310E">
        <w:rPr>
          <w:rFonts w:ascii="Times New Roman" w:eastAsia="Times New Roman" w:hAnsi="Times New Roman" w:cs="David"/>
          <w:sz w:val="24"/>
          <w:szCs w:val="24"/>
          <w:rtl/>
          <w:lang w:eastAsia="he-IL"/>
          <w:rPrChange w:id="1614" w:author="הילית אראל שכטר" w:date="2020-03-16T21:04:00Z">
            <w:rPr>
              <w:rFonts w:cs="Arial"/>
              <w:rtl/>
            </w:rPr>
          </w:rPrChange>
        </w:rPr>
        <w:t xml:space="preserve">מערכת רמקול. כמו כן, </w:t>
      </w:r>
      <w:ins w:id="1615" w:author="הילית אראל שכטר" w:date="2020-03-16T20:48:00Z">
        <w:r w:rsidR="003250DC" w:rsidRPr="00D2310E">
          <w:rPr>
            <w:rFonts w:ascii="Times New Roman" w:eastAsia="Times New Roman" w:hAnsi="Times New Roman" w:cs="David" w:hint="eastAsia"/>
            <w:sz w:val="24"/>
            <w:szCs w:val="24"/>
            <w:rtl/>
            <w:lang w:eastAsia="he-IL"/>
            <w:rPrChange w:id="1616" w:author="הילית אראל שכטר" w:date="2020-03-16T21:04:00Z">
              <w:rPr>
                <w:rFonts w:cs="Arial" w:hint="eastAsia"/>
                <w:highlight w:val="yellow"/>
                <w:rtl/>
              </w:rPr>
            </w:rPrChange>
          </w:rPr>
          <w:t>על</w:t>
        </w:r>
        <w:r w:rsidR="003250DC" w:rsidRPr="00D2310E">
          <w:rPr>
            <w:rFonts w:ascii="Times New Roman" w:eastAsia="Times New Roman" w:hAnsi="Times New Roman" w:cs="David"/>
            <w:sz w:val="24"/>
            <w:szCs w:val="24"/>
            <w:rtl/>
            <w:lang w:eastAsia="he-IL"/>
            <w:rPrChange w:id="1617" w:author="הילית אראל שכטר" w:date="2020-03-16T21:04:00Z">
              <w:rPr>
                <w:rFonts w:cs="Arial"/>
                <w:highlight w:val="yellow"/>
                <w:rtl/>
              </w:rPr>
            </w:rPrChange>
          </w:rPr>
          <w:t xml:space="preserve"> פי מסמכי הפטנט והמצגים, </w:t>
        </w:r>
      </w:ins>
      <w:r w:rsidRPr="00D2310E">
        <w:rPr>
          <w:rFonts w:ascii="Times New Roman" w:eastAsia="Times New Roman" w:hAnsi="Times New Roman" w:cs="David" w:hint="eastAsia"/>
          <w:sz w:val="24"/>
          <w:szCs w:val="24"/>
          <w:rtl/>
          <w:lang w:eastAsia="he-IL"/>
          <w:rPrChange w:id="1618" w:author="הילית אראל שכטר" w:date="2020-03-16T21:04:00Z">
            <w:rPr>
              <w:rFonts w:cs="Arial" w:hint="eastAsia"/>
              <w:rtl/>
            </w:rPr>
          </w:rPrChange>
        </w:rPr>
        <w:t>המכשיר</w:t>
      </w:r>
      <w:r w:rsidRPr="00D2310E">
        <w:rPr>
          <w:rFonts w:ascii="Times New Roman" w:eastAsia="Times New Roman" w:hAnsi="Times New Roman" w:cs="David"/>
          <w:sz w:val="24"/>
          <w:szCs w:val="24"/>
          <w:rtl/>
          <w:lang w:eastAsia="he-IL"/>
          <w:rPrChange w:id="1619" w:author="הילית אראל שכטר" w:date="2020-03-16T21:04:00Z">
            <w:rPr>
              <w:rFonts w:cs="Arial"/>
              <w:rtl/>
            </w:rPr>
          </w:rPrChange>
        </w:rPr>
        <w:t xml:space="preserve"> כולל גם </w:t>
      </w:r>
      <w:ins w:id="1620" w:author="הילית אראל שכטר" w:date="2020-03-16T20:48:00Z">
        <w:r w:rsidR="003250DC" w:rsidRPr="00D2310E">
          <w:rPr>
            <w:rFonts w:ascii="Times New Roman" w:eastAsia="Times New Roman" w:hAnsi="Times New Roman" w:cs="David"/>
            <w:sz w:val="24"/>
            <w:szCs w:val="24"/>
            <w:rtl/>
            <w:lang w:eastAsia="he-IL"/>
            <w:rPrChange w:id="1621" w:author="הילית אראל שכטר" w:date="2020-03-16T21:04:00Z">
              <w:rPr>
                <w:rFonts w:cs="Arial"/>
                <w:highlight w:val="yellow"/>
                <w:rtl/>
              </w:rPr>
            </w:rPrChange>
          </w:rPr>
          <w:t>"</w:t>
        </w:r>
      </w:ins>
      <w:r w:rsidRPr="00D2310E">
        <w:rPr>
          <w:rFonts w:ascii="Times New Roman" w:eastAsia="Times New Roman" w:hAnsi="Times New Roman" w:cs="David"/>
          <w:sz w:val="24"/>
          <w:szCs w:val="24"/>
          <w:rtl/>
          <w:lang w:eastAsia="he-IL"/>
          <w:rPrChange w:id="1622" w:author="הילית אראל שכטר" w:date="2020-03-16T21:04:00Z">
            <w:rPr>
              <w:rFonts w:cs="Arial"/>
              <w:rtl/>
            </w:rPr>
          </w:rPrChange>
        </w:rPr>
        <w:t>סייע</w:t>
      </w:r>
      <w:ins w:id="1623" w:author="הילית אראל שכטר" w:date="2020-03-16T20:47:00Z">
        <w:r w:rsidR="003250DC" w:rsidRPr="00D2310E">
          <w:rPr>
            <w:rFonts w:ascii="Times New Roman" w:eastAsia="Times New Roman" w:hAnsi="Times New Roman" w:cs="David"/>
            <w:sz w:val="24"/>
            <w:szCs w:val="24"/>
            <w:rtl/>
            <w:lang w:eastAsia="he-IL"/>
            <w:rPrChange w:id="1624" w:author="הילית אראל שכטר" w:date="2020-03-16T21:04:00Z">
              <w:rPr>
                <w:rFonts w:cs="Arial"/>
                <w:highlight w:val="yellow"/>
                <w:rtl/>
              </w:rPr>
            </w:rPrChange>
          </w:rPr>
          <w:t>"</w:t>
        </w:r>
      </w:ins>
      <w:del w:id="1625" w:author="הילית אראל שכטר" w:date="2020-03-16T20:47:00Z">
        <w:r w:rsidRPr="00D2310E" w:rsidDel="003250DC">
          <w:rPr>
            <w:rFonts w:ascii="Times New Roman" w:eastAsia="Times New Roman" w:hAnsi="Times New Roman" w:cs="David"/>
            <w:sz w:val="24"/>
            <w:szCs w:val="24"/>
            <w:rtl/>
            <w:lang w:eastAsia="he-IL"/>
            <w:rPrChange w:id="1626" w:author="הילית אראל שכטר" w:date="2020-03-16T21:04:00Z">
              <w:rPr>
                <w:rFonts w:cs="Arial"/>
                <w:rtl/>
              </w:rPr>
            </w:rPrChange>
          </w:rPr>
          <w:delText>,</w:delText>
        </w:r>
      </w:del>
      <w:r w:rsidRPr="00D2310E">
        <w:rPr>
          <w:rFonts w:ascii="Times New Roman" w:eastAsia="Times New Roman" w:hAnsi="Times New Roman" w:cs="David"/>
          <w:sz w:val="24"/>
          <w:szCs w:val="24"/>
          <w:rtl/>
          <w:lang w:eastAsia="he-IL"/>
          <w:rPrChange w:id="1627" w:author="הילית אראל שכטר" w:date="2020-03-16T21:04:00Z">
            <w:rPr>
              <w:rFonts w:cs="Arial"/>
              <w:rtl/>
            </w:rPr>
          </w:rPrChange>
        </w:rPr>
        <w:t xml:space="preserve"> </w:t>
      </w:r>
      <w:ins w:id="1628" w:author="הילית אראל שכטר" w:date="2020-03-16T20:48:00Z">
        <w:r w:rsidR="003250DC" w:rsidRPr="00D2310E">
          <w:rPr>
            <w:rFonts w:ascii="Times New Roman" w:eastAsia="Times New Roman" w:hAnsi="Times New Roman" w:cs="David" w:hint="eastAsia"/>
            <w:sz w:val="24"/>
            <w:szCs w:val="24"/>
            <w:rtl/>
            <w:lang w:eastAsia="he-IL"/>
            <w:rPrChange w:id="1629" w:author="הילית אראל שכטר" w:date="2020-03-16T21:04:00Z">
              <w:rPr>
                <w:rFonts w:cs="Arial" w:hint="eastAsia"/>
                <w:highlight w:val="yellow"/>
                <w:rtl/>
              </w:rPr>
            </w:rPrChange>
          </w:rPr>
          <w:t>שהינו</w:t>
        </w:r>
        <w:r w:rsidR="003250DC" w:rsidRPr="00D2310E">
          <w:rPr>
            <w:rFonts w:ascii="Times New Roman" w:eastAsia="Times New Roman" w:hAnsi="Times New Roman" w:cs="David"/>
            <w:sz w:val="24"/>
            <w:szCs w:val="24"/>
            <w:rtl/>
            <w:lang w:eastAsia="he-IL"/>
            <w:rPrChange w:id="1630" w:author="הילית אראל שכטר" w:date="2020-03-16T21:04:00Z">
              <w:rPr>
                <w:rFonts w:cs="Arial"/>
                <w:highlight w:val="yellow"/>
                <w:rtl/>
              </w:rPr>
            </w:rPrChange>
          </w:rPr>
          <w:t xml:space="preserve"> </w:t>
        </w:r>
      </w:ins>
      <w:r w:rsidRPr="00D2310E">
        <w:rPr>
          <w:rFonts w:ascii="Times New Roman" w:eastAsia="Times New Roman" w:hAnsi="Times New Roman" w:cs="David"/>
          <w:sz w:val="24"/>
          <w:szCs w:val="24"/>
          <w:rtl/>
          <w:lang w:eastAsia="he-IL"/>
          <w:rPrChange w:id="1631" w:author="הילית אראל שכטר" w:date="2020-03-16T21:04:00Z">
            <w:rPr>
              <w:rFonts w:cs="Arial"/>
              <w:rtl/>
            </w:rPr>
          </w:rPrChange>
        </w:rPr>
        <w:t>מערכת פקודה קולית המאפשרת לבצע שיחה על ידי אמירת שם האדם.</w:t>
      </w:r>
      <w:ins w:id="1632" w:author="הילית אראל שכטר" w:date="2020-03-16T19:38:00Z">
        <w:r w:rsidR="00D061D1" w:rsidRPr="00D2310E">
          <w:rPr>
            <w:rFonts w:ascii="Times New Roman" w:eastAsia="Times New Roman" w:hAnsi="Times New Roman" w:cs="David"/>
            <w:sz w:val="24"/>
            <w:szCs w:val="24"/>
            <w:rtl/>
            <w:lang w:eastAsia="he-IL"/>
            <w:rPrChange w:id="1633" w:author="הילית אראל שכטר" w:date="2020-03-16T21:04:00Z">
              <w:rPr>
                <w:rFonts w:cs="Arial"/>
                <w:rtl/>
              </w:rPr>
            </w:rPrChange>
          </w:rPr>
          <w:t xml:space="preserve"> </w:t>
        </w:r>
      </w:ins>
    </w:p>
    <w:p w14:paraId="65C06BC1" w14:textId="1816C41E" w:rsidR="00657244" w:rsidRPr="00D2310E" w:rsidRDefault="00657244">
      <w:pPr>
        <w:numPr>
          <w:ilvl w:val="0"/>
          <w:numId w:val="24"/>
        </w:numPr>
        <w:autoSpaceDE w:val="0"/>
        <w:autoSpaceDN w:val="0"/>
        <w:bidi/>
        <w:spacing w:before="120" w:after="120" w:line="360" w:lineRule="auto"/>
        <w:jc w:val="both"/>
        <w:rPr>
          <w:rFonts w:ascii="Times New Roman" w:eastAsia="Times New Roman" w:hAnsi="Times New Roman" w:cs="David"/>
          <w:sz w:val="24"/>
          <w:szCs w:val="24"/>
          <w:rtl/>
          <w:lang w:eastAsia="he-IL"/>
          <w:rPrChange w:id="1634" w:author="הילית אראל שכטר" w:date="2020-03-16T21:04:00Z">
            <w:rPr>
              <w:rFonts w:cs="Arial"/>
              <w:rtl/>
            </w:rPr>
          </w:rPrChange>
        </w:rPr>
        <w:pPrChange w:id="1635" w:author="הילית אראל שכטר" w:date="2020-03-16T21:04:00Z">
          <w:pPr>
            <w:bidi/>
            <w:ind w:left="720"/>
          </w:pPr>
        </w:pPrChange>
      </w:pPr>
      <w:r w:rsidRPr="00D2310E">
        <w:rPr>
          <w:rFonts w:ascii="Times New Roman" w:eastAsia="Times New Roman" w:hAnsi="Times New Roman" w:cs="David" w:hint="eastAsia"/>
          <w:sz w:val="24"/>
          <w:szCs w:val="24"/>
          <w:rtl/>
          <w:lang w:eastAsia="he-IL"/>
          <w:rPrChange w:id="1636" w:author="הילית אראל שכטר" w:date="2020-03-16T21:04:00Z">
            <w:rPr>
              <w:rFonts w:cs="Arial" w:hint="eastAsia"/>
              <w:rtl/>
            </w:rPr>
          </w:rPrChange>
        </w:rPr>
        <w:t>מכשיר</w:t>
      </w:r>
      <w:r w:rsidRPr="00D2310E">
        <w:rPr>
          <w:rFonts w:ascii="Times New Roman" w:eastAsia="Times New Roman" w:hAnsi="Times New Roman" w:cs="David"/>
          <w:sz w:val="24"/>
          <w:szCs w:val="24"/>
          <w:rtl/>
          <w:lang w:eastAsia="he-IL"/>
          <w:rPrChange w:id="1637" w:author="הילית אראל שכטר" w:date="2020-03-16T21:04:00Z">
            <w:rPr>
              <w:rFonts w:cs="Arial"/>
              <w:rtl/>
            </w:rPr>
          </w:rPrChange>
        </w:rPr>
        <w:t xml:space="preserve"> ה </w:t>
      </w:r>
      <w:r w:rsidRPr="00D2310E">
        <w:rPr>
          <w:rFonts w:ascii="Times New Roman" w:eastAsia="Times New Roman" w:hAnsi="Times New Roman" w:cs="David"/>
          <w:sz w:val="24"/>
          <w:szCs w:val="24"/>
          <w:lang w:eastAsia="he-IL"/>
          <w:rPrChange w:id="1638" w:author="הילית אראל שכטר" w:date="2020-03-16T21:04:00Z">
            <w:rPr>
              <w:rFonts w:cs="Arial"/>
            </w:rPr>
          </w:rPrChange>
        </w:rPr>
        <w:t>HD</w:t>
      </w:r>
      <w:r w:rsidRPr="00D2310E">
        <w:rPr>
          <w:rFonts w:ascii="Times New Roman" w:eastAsia="Times New Roman" w:hAnsi="Times New Roman" w:cs="David"/>
          <w:sz w:val="24"/>
          <w:szCs w:val="24"/>
          <w:rtl/>
          <w:lang w:eastAsia="he-IL"/>
          <w:rPrChange w:id="1639" w:author="הילית אראל שכטר" w:date="2020-03-16T21:04:00Z">
            <w:rPr>
              <w:rFonts w:cs="Arial"/>
              <w:rtl/>
            </w:rPr>
          </w:rPrChange>
        </w:rPr>
        <w:t xml:space="preserve"> דומה במהותו למכשיר ה </w:t>
      </w:r>
      <w:r w:rsidRPr="00D2310E">
        <w:rPr>
          <w:rFonts w:ascii="Times New Roman" w:eastAsia="Times New Roman" w:hAnsi="Times New Roman" w:cs="David"/>
          <w:sz w:val="24"/>
          <w:szCs w:val="24"/>
          <w:lang w:eastAsia="he-IL"/>
          <w:rPrChange w:id="1640" w:author="הילית אראל שכטר" w:date="2020-03-16T21:04:00Z">
            <w:rPr>
              <w:rFonts w:cs="Arial"/>
            </w:rPr>
          </w:rPrChange>
        </w:rPr>
        <w:t>HIP</w:t>
      </w:r>
      <w:r w:rsidRPr="00D2310E">
        <w:rPr>
          <w:rFonts w:ascii="Times New Roman" w:eastAsia="Times New Roman" w:hAnsi="Times New Roman" w:cs="David"/>
          <w:sz w:val="24"/>
          <w:szCs w:val="24"/>
          <w:rtl/>
          <w:lang w:eastAsia="he-IL"/>
          <w:rPrChange w:id="1641" w:author="הילית אראל שכטר" w:date="2020-03-16T21:04:00Z">
            <w:rPr>
              <w:rFonts w:cs="Arial"/>
              <w:rtl/>
            </w:rPr>
          </w:rPrChange>
        </w:rPr>
        <w:t xml:space="preserve"> הכולל לכאורה גם פונקצית פעמון </w:t>
      </w:r>
      <w:r w:rsidRPr="00D2310E">
        <w:rPr>
          <w:rFonts w:ascii="Times New Roman" w:eastAsia="Times New Roman" w:hAnsi="Times New Roman" w:cs="David" w:hint="eastAsia"/>
          <w:sz w:val="24"/>
          <w:szCs w:val="24"/>
          <w:rtl/>
          <w:lang w:eastAsia="he-IL"/>
          <w:rPrChange w:id="1642" w:author="הילית אראל שכטר" w:date="2020-03-16T21:04:00Z">
            <w:rPr>
              <w:rFonts w:cs="Arial" w:hint="eastAsia"/>
              <w:rtl/>
            </w:rPr>
          </w:rPrChange>
        </w:rPr>
        <w:t>דלת</w:t>
      </w:r>
      <w:r w:rsidRPr="00D2310E">
        <w:rPr>
          <w:rFonts w:ascii="Times New Roman" w:eastAsia="Times New Roman" w:hAnsi="Times New Roman" w:cs="David"/>
          <w:sz w:val="24"/>
          <w:szCs w:val="24"/>
          <w:rtl/>
          <w:lang w:eastAsia="he-IL"/>
          <w:rPrChange w:id="1643"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44" w:author="הילית אראל שכטר" w:date="2020-03-16T21:04:00Z">
            <w:rPr>
              <w:rFonts w:cs="Arial" w:hint="eastAsia"/>
              <w:rtl/>
            </w:rPr>
          </w:rPrChange>
        </w:rPr>
        <w:t>המאפשר</w:t>
      </w:r>
      <w:r w:rsidRPr="00D2310E">
        <w:rPr>
          <w:rFonts w:ascii="Times New Roman" w:eastAsia="Times New Roman" w:hAnsi="Times New Roman" w:cs="David"/>
          <w:sz w:val="24"/>
          <w:szCs w:val="24"/>
          <w:rtl/>
          <w:lang w:eastAsia="he-IL"/>
          <w:rPrChange w:id="1645"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46" w:author="הילית אראל שכטר" w:date="2020-03-16T21:04:00Z">
            <w:rPr>
              <w:rFonts w:cs="Arial" w:hint="eastAsia"/>
              <w:rtl/>
            </w:rPr>
          </w:rPrChange>
        </w:rPr>
        <w:t>חיבור</w:t>
      </w:r>
      <w:r w:rsidRPr="00D2310E">
        <w:rPr>
          <w:rFonts w:ascii="Times New Roman" w:eastAsia="Times New Roman" w:hAnsi="Times New Roman" w:cs="David"/>
          <w:sz w:val="24"/>
          <w:szCs w:val="24"/>
          <w:rtl/>
          <w:lang w:eastAsia="he-IL"/>
          <w:rPrChange w:id="1647"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48" w:author="הילית אראל שכטר" w:date="2020-03-16T21:04:00Z">
            <w:rPr>
              <w:rFonts w:cs="Arial" w:hint="eastAsia"/>
              <w:rtl/>
            </w:rPr>
          </w:rPrChange>
        </w:rPr>
        <w:t>מכל</w:t>
      </w:r>
      <w:r w:rsidRPr="00D2310E">
        <w:rPr>
          <w:rFonts w:ascii="Times New Roman" w:eastAsia="Times New Roman" w:hAnsi="Times New Roman" w:cs="David"/>
          <w:sz w:val="24"/>
          <w:szCs w:val="24"/>
          <w:rtl/>
          <w:lang w:eastAsia="he-IL"/>
          <w:rPrChange w:id="1649"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50" w:author="הילית אראל שכטר" w:date="2020-03-16T21:04:00Z">
            <w:rPr>
              <w:rFonts w:cs="Arial" w:hint="eastAsia"/>
              <w:rtl/>
            </w:rPr>
          </w:rPrChange>
        </w:rPr>
        <w:t>מקום</w:t>
      </w:r>
      <w:r w:rsidRPr="00D2310E">
        <w:rPr>
          <w:rFonts w:ascii="Times New Roman" w:eastAsia="Times New Roman" w:hAnsi="Times New Roman" w:cs="David"/>
          <w:sz w:val="24"/>
          <w:szCs w:val="24"/>
          <w:rtl/>
          <w:lang w:eastAsia="he-IL"/>
          <w:rPrChange w:id="1651" w:author="הילית אראל שכטר" w:date="2020-03-16T21:04:00Z">
            <w:rPr>
              <w:rFonts w:cs="Arial"/>
              <w:rtl/>
            </w:rPr>
          </w:rPrChange>
        </w:rPr>
        <w:t xml:space="preserve">. מכשיר </w:t>
      </w:r>
      <w:r w:rsidRPr="00D2310E">
        <w:rPr>
          <w:rFonts w:ascii="Times New Roman" w:eastAsia="Times New Roman" w:hAnsi="Times New Roman" w:cs="David" w:hint="eastAsia"/>
          <w:sz w:val="24"/>
          <w:szCs w:val="24"/>
          <w:rtl/>
          <w:lang w:eastAsia="he-IL"/>
          <w:rPrChange w:id="1652" w:author="הילית אראל שכטר" w:date="2020-03-16T21:04:00Z">
            <w:rPr>
              <w:rFonts w:cs="Arial" w:hint="eastAsia"/>
              <w:rtl/>
            </w:rPr>
          </w:rPrChange>
        </w:rPr>
        <w:t>ה</w:t>
      </w:r>
      <w:r w:rsidRPr="00D2310E">
        <w:rPr>
          <w:rFonts w:ascii="Times New Roman" w:eastAsia="Times New Roman" w:hAnsi="Times New Roman" w:cs="David"/>
          <w:sz w:val="24"/>
          <w:szCs w:val="24"/>
          <w:rtl/>
          <w:lang w:eastAsia="he-IL"/>
          <w:rPrChange w:id="1653" w:author="הילית אראל שכטר" w:date="2020-03-16T21:04:00Z">
            <w:rPr>
              <w:rFonts w:cs="Arial"/>
              <w:rtl/>
            </w:rPr>
          </w:rPrChange>
        </w:rPr>
        <w:t xml:space="preserve"> </w:t>
      </w:r>
      <w:r w:rsidRPr="00D2310E">
        <w:rPr>
          <w:rFonts w:ascii="Times New Roman" w:eastAsia="Times New Roman" w:hAnsi="Times New Roman" w:cs="David"/>
          <w:sz w:val="24"/>
          <w:szCs w:val="24"/>
          <w:lang w:eastAsia="he-IL"/>
          <w:rPrChange w:id="1654" w:author="הילית אראל שכטר" w:date="2020-03-16T21:04:00Z">
            <w:rPr>
              <w:rFonts w:cs="Arial"/>
            </w:rPr>
          </w:rPrChange>
        </w:rPr>
        <w:t>HD</w:t>
      </w:r>
      <w:r w:rsidRPr="00D2310E">
        <w:rPr>
          <w:rFonts w:ascii="Times New Roman" w:eastAsia="Times New Roman" w:hAnsi="Times New Roman" w:cs="David"/>
          <w:sz w:val="24"/>
          <w:szCs w:val="24"/>
          <w:rtl/>
          <w:lang w:eastAsia="he-IL"/>
          <w:rPrChange w:id="1655" w:author="הילית אראל שכטר" w:date="2020-03-16T21:04:00Z">
            <w:rPr>
              <w:rFonts w:cs="Arial"/>
              <w:rtl/>
            </w:rPr>
          </w:rPrChange>
        </w:rPr>
        <w:t xml:space="preserve"> אמור לאפשר קבל</w:t>
      </w:r>
      <w:r w:rsidRPr="00D2310E">
        <w:rPr>
          <w:rFonts w:ascii="Times New Roman" w:eastAsia="Times New Roman" w:hAnsi="Times New Roman" w:cs="David" w:hint="eastAsia"/>
          <w:sz w:val="24"/>
          <w:szCs w:val="24"/>
          <w:rtl/>
          <w:lang w:eastAsia="he-IL"/>
          <w:rPrChange w:id="1656" w:author="הילית אראל שכטר" w:date="2020-03-16T21:04:00Z">
            <w:rPr>
              <w:rFonts w:cs="Arial" w:hint="eastAsia"/>
              <w:rtl/>
            </w:rPr>
          </w:rPrChange>
        </w:rPr>
        <w:t>ת</w:t>
      </w:r>
      <w:r w:rsidRPr="00D2310E">
        <w:rPr>
          <w:rFonts w:ascii="Times New Roman" w:eastAsia="Times New Roman" w:hAnsi="Times New Roman" w:cs="David"/>
          <w:sz w:val="24"/>
          <w:szCs w:val="24"/>
          <w:rtl/>
          <w:lang w:eastAsia="he-IL"/>
          <w:rPrChange w:id="1657" w:author="הילית אראל שכטר" w:date="2020-03-16T21:04:00Z">
            <w:rPr>
              <w:rFonts w:cs="Arial"/>
              <w:rtl/>
            </w:rPr>
          </w:rPrChange>
        </w:rPr>
        <w:t xml:space="preserve"> הודעה מיידית על האפליקציה הניידת או על המכשיר הביתי (</w:t>
      </w:r>
      <w:r w:rsidRPr="00D2310E">
        <w:rPr>
          <w:rFonts w:ascii="Times New Roman" w:eastAsia="Times New Roman" w:hAnsi="Times New Roman" w:cs="David"/>
          <w:sz w:val="24"/>
          <w:szCs w:val="24"/>
          <w:lang w:eastAsia="he-IL"/>
          <w:rPrChange w:id="1658" w:author="הילית אראל שכטר" w:date="2020-03-16T21:04:00Z">
            <w:rPr>
              <w:rFonts w:cs="Arial"/>
            </w:rPr>
          </w:rPrChange>
        </w:rPr>
        <w:t>HIP</w:t>
      </w:r>
      <w:r w:rsidRPr="00D2310E">
        <w:rPr>
          <w:rFonts w:ascii="Times New Roman" w:eastAsia="Times New Roman" w:hAnsi="Times New Roman" w:cs="David"/>
          <w:sz w:val="24"/>
          <w:szCs w:val="24"/>
          <w:rtl/>
          <w:lang w:eastAsia="he-IL"/>
          <w:rPrChange w:id="1659" w:author="הילית אראל שכטר" w:date="2020-03-16T21:04:00Z">
            <w:rPr>
              <w:rFonts w:cs="Arial"/>
              <w:rtl/>
            </w:rPr>
          </w:rPrChange>
        </w:rPr>
        <w:t xml:space="preserve">) כשמישהו מצלצל בפעמון או בוחר אזור חכם ומקבל התראות לפני שהאורחים מגיעים לדלת הקדמית. </w:t>
      </w:r>
      <w:r w:rsidRPr="00D2310E">
        <w:rPr>
          <w:rFonts w:ascii="Times New Roman" w:eastAsia="Times New Roman" w:hAnsi="Times New Roman" w:cs="David" w:hint="eastAsia"/>
          <w:sz w:val="24"/>
          <w:szCs w:val="24"/>
          <w:rtl/>
          <w:lang w:eastAsia="he-IL"/>
          <w:rPrChange w:id="1660" w:author="הילית אראל שכטר" w:date="2020-03-16T21:04:00Z">
            <w:rPr>
              <w:rFonts w:cs="Arial" w:hint="eastAsia"/>
              <w:rtl/>
            </w:rPr>
          </w:rPrChange>
        </w:rPr>
        <w:t>פונקצית</w:t>
      </w:r>
      <w:r w:rsidRPr="00D2310E">
        <w:rPr>
          <w:rFonts w:ascii="Times New Roman" w:eastAsia="Times New Roman" w:hAnsi="Times New Roman" w:cs="David"/>
          <w:sz w:val="24"/>
          <w:szCs w:val="24"/>
          <w:rtl/>
          <w:lang w:eastAsia="he-IL"/>
          <w:rPrChange w:id="1661" w:author="הילית אראל שכטר" w:date="2020-03-16T21:04:00Z">
            <w:rPr>
              <w:rFonts w:cs="Arial"/>
              <w:rtl/>
            </w:rPr>
          </w:rPrChange>
        </w:rPr>
        <w:t xml:space="preserve"> פעמון דלת אמורה לאפשר ראיה של מי </w:t>
      </w:r>
      <w:r w:rsidRPr="00D2310E">
        <w:rPr>
          <w:rFonts w:ascii="Times New Roman" w:eastAsia="Times New Roman" w:hAnsi="Times New Roman" w:cs="David" w:hint="eastAsia"/>
          <w:sz w:val="24"/>
          <w:szCs w:val="24"/>
          <w:rtl/>
          <w:lang w:eastAsia="he-IL"/>
          <w:rPrChange w:id="1662" w:author="הילית אראל שכטר" w:date="2020-03-16T21:04:00Z">
            <w:rPr>
              <w:rFonts w:cs="Arial" w:hint="eastAsia"/>
              <w:rtl/>
            </w:rPr>
          </w:rPrChange>
        </w:rPr>
        <w:t>ש</w:t>
      </w:r>
      <w:r w:rsidRPr="00D2310E">
        <w:rPr>
          <w:rFonts w:ascii="Times New Roman" w:eastAsia="Times New Roman" w:hAnsi="Times New Roman" w:cs="David"/>
          <w:sz w:val="24"/>
          <w:szCs w:val="24"/>
          <w:rtl/>
          <w:lang w:eastAsia="he-IL"/>
          <w:rPrChange w:id="1663" w:author="הילית אראל שכטר" w:date="2020-03-16T21:04:00Z">
            <w:rPr>
              <w:rFonts w:cs="Arial"/>
              <w:rtl/>
            </w:rPr>
          </w:rPrChange>
        </w:rPr>
        <w:t xml:space="preserve">נמצא </w:t>
      </w:r>
      <w:r w:rsidRPr="00D2310E">
        <w:rPr>
          <w:rFonts w:ascii="Times New Roman" w:eastAsia="Times New Roman" w:hAnsi="Times New Roman" w:cs="David" w:hint="eastAsia"/>
          <w:sz w:val="24"/>
          <w:szCs w:val="24"/>
          <w:rtl/>
          <w:lang w:eastAsia="he-IL"/>
          <w:rPrChange w:id="1664" w:author="הילית אראל שכטר" w:date="2020-03-16T21:04:00Z">
            <w:rPr>
              <w:rFonts w:cs="Arial" w:hint="eastAsia"/>
              <w:rtl/>
            </w:rPr>
          </w:rPrChange>
        </w:rPr>
        <w:t>בפתח</w:t>
      </w:r>
      <w:r w:rsidRPr="00D2310E">
        <w:rPr>
          <w:rFonts w:ascii="Times New Roman" w:eastAsia="Times New Roman" w:hAnsi="Times New Roman" w:cs="David"/>
          <w:sz w:val="24"/>
          <w:szCs w:val="24"/>
          <w:rtl/>
          <w:lang w:eastAsia="he-IL"/>
          <w:rPrChange w:id="1665"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66" w:author="הילית אראל שכטר" w:date="2020-03-16T21:04:00Z">
            <w:rPr>
              <w:rFonts w:cs="Arial" w:hint="eastAsia"/>
              <w:rtl/>
            </w:rPr>
          </w:rPrChange>
        </w:rPr>
        <w:t>ה</w:t>
      </w:r>
      <w:r w:rsidRPr="00D2310E">
        <w:rPr>
          <w:rFonts w:ascii="Times New Roman" w:eastAsia="Times New Roman" w:hAnsi="Times New Roman" w:cs="David"/>
          <w:sz w:val="24"/>
          <w:szCs w:val="24"/>
          <w:rtl/>
          <w:lang w:eastAsia="he-IL"/>
          <w:rPrChange w:id="1667" w:author="הילית אראל שכטר" w:date="2020-03-16T21:04:00Z">
            <w:rPr>
              <w:rFonts w:cs="Arial"/>
              <w:rtl/>
            </w:rPr>
          </w:rPrChange>
        </w:rPr>
        <w:t>דלת</w:t>
      </w:r>
      <w:ins w:id="1668" w:author="הילית אראל שכטר" w:date="2020-03-16T20:51:00Z">
        <w:r w:rsidR="0081213B" w:rsidRPr="00D2310E">
          <w:rPr>
            <w:rFonts w:ascii="Times New Roman" w:eastAsia="Times New Roman" w:hAnsi="Times New Roman" w:cs="David"/>
            <w:sz w:val="24"/>
            <w:szCs w:val="24"/>
            <w:rtl/>
            <w:lang w:eastAsia="he-IL"/>
            <w:rPrChange w:id="1669" w:author="הילית אראל שכטר" w:date="2020-03-16T21:04:00Z">
              <w:rPr>
                <w:rFonts w:cs="Arial"/>
                <w:rtl/>
              </w:rPr>
            </w:rPrChange>
          </w:rPr>
          <w:t xml:space="preserve"> דרך האפליקציה בנייד</w:t>
        </w:r>
      </w:ins>
      <w:r w:rsidRPr="00D2310E">
        <w:rPr>
          <w:rFonts w:ascii="Times New Roman" w:eastAsia="Times New Roman" w:hAnsi="Times New Roman" w:cs="David"/>
          <w:sz w:val="24"/>
          <w:szCs w:val="24"/>
          <w:rtl/>
          <w:lang w:eastAsia="he-IL"/>
          <w:rPrChange w:id="1670" w:author="הילית אראל שכטר" w:date="2020-03-16T21:04:00Z">
            <w:rPr>
              <w:rFonts w:cs="Arial"/>
              <w:rtl/>
            </w:rPr>
          </w:rPrChange>
        </w:rPr>
        <w:t xml:space="preserve">. </w:t>
      </w:r>
      <w:r w:rsidRPr="00D2310E">
        <w:rPr>
          <w:rFonts w:ascii="Times New Roman" w:eastAsia="Times New Roman" w:hAnsi="Times New Roman" w:cs="David" w:hint="eastAsia"/>
          <w:sz w:val="24"/>
          <w:szCs w:val="24"/>
          <w:rtl/>
          <w:lang w:eastAsia="he-IL"/>
          <w:rPrChange w:id="1671" w:author="הילית אראל שכטר" w:date="2020-03-16T21:04:00Z">
            <w:rPr>
              <w:rFonts w:cs="Arial" w:hint="eastAsia"/>
              <w:rtl/>
            </w:rPr>
          </w:rPrChange>
        </w:rPr>
        <w:t>המכשיר</w:t>
      </w:r>
      <w:r w:rsidRPr="00D2310E">
        <w:rPr>
          <w:rFonts w:ascii="Times New Roman" w:eastAsia="Times New Roman" w:hAnsi="Times New Roman" w:cs="David"/>
          <w:sz w:val="24"/>
          <w:szCs w:val="24"/>
          <w:rtl/>
          <w:lang w:eastAsia="he-IL"/>
          <w:rPrChange w:id="1672" w:author="הילית אראל שכטר" w:date="2020-03-16T21:04:00Z">
            <w:rPr>
              <w:rFonts w:cs="Arial"/>
              <w:rtl/>
            </w:rPr>
          </w:rPrChange>
        </w:rPr>
        <w:t xml:space="preserve"> אמור לכלול וידאו ושמע בהבחנה גבוהה </w:t>
      </w:r>
      <w:r w:rsidRPr="00D2310E">
        <w:rPr>
          <w:rFonts w:ascii="Times New Roman" w:eastAsia="Times New Roman" w:hAnsi="Times New Roman" w:cs="David" w:hint="eastAsia"/>
          <w:sz w:val="24"/>
          <w:szCs w:val="24"/>
          <w:rtl/>
          <w:lang w:eastAsia="he-IL"/>
          <w:rPrChange w:id="1673" w:author="הילית אראל שכטר" w:date="2020-03-16T21:04:00Z">
            <w:rPr>
              <w:rFonts w:cs="Arial" w:hint="eastAsia"/>
              <w:rtl/>
            </w:rPr>
          </w:rPrChange>
        </w:rPr>
        <w:t>המאפשרת</w:t>
      </w:r>
      <w:r w:rsidRPr="00D2310E">
        <w:rPr>
          <w:rFonts w:ascii="Times New Roman" w:eastAsia="Times New Roman" w:hAnsi="Times New Roman" w:cs="David"/>
          <w:sz w:val="24"/>
          <w:szCs w:val="24"/>
          <w:rtl/>
          <w:lang w:eastAsia="he-IL"/>
          <w:rPrChange w:id="1674" w:author="הילית אראל שכטר" w:date="2020-03-16T21:04:00Z">
            <w:rPr>
              <w:rFonts w:cs="Arial"/>
              <w:rtl/>
            </w:rPr>
          </w:rPrChange>
        </w:rPr>
        <w:t xml:space="preserve"> פת</w:t>
      </w:r>
      <w:r w:rsidRPr="00D2310E">
        <w:rPr>
          <w:rFonts w:ascii="Times New Roman" w:eastAsia="Times New Roman" w:hAnsi="Times New Roman" w:cs="David" w:hint="eastAsia"/>
          <w:sz w:val="24"/>
          <w:szCs w:val="24"/>
          <w:rtl/>
          <w:lang w:eastAsia="he-IL"/>
          <w:rPrChange w:id="1675" w:author="הילית אראל שכטר" w:date="2020-03-16T21:04:00Z">
            <w:rPr>
              <w:rFonts w:cs="Arial" w:hint="eastAsia"/>
              <w:rtl/>
            </w:rPr>
          </w:rPrChange>
        </w:rPr>
        <w:t>יחת</w:t>
      </w:r>
      <w:r w:rsidRPr="00D2310E">
        <w:rPr>
          <w:rFonts w:ascii="Times New Roman" w:eastAsia="Times New Roman" w:hAnsi="Times New Roman" w:cs="David"/>
          <w:sz w:val="24"/>
          <w:szCs w:val="24"/>
          <w:rtl/>
          <w:lang w:eastAsia="he-IL"/>
          <w:rPrChange w:id="1676" w:author="הילית אראל שכטר" w:date="2020-03-16T21:04:00Z">
            <w:rPr>
              <w:rFonts w:cs="Arial"/>
              <w:rtl/>
            </w:rPr>
          </w:rPrChange>
        </w:rPr>
        <w:t xml:space="preserve"> הדלת מכל מקום.</w:t>
      </w:r>
    </w:p>
    <w:p w14:paraId="21F2B836" w14:textId="11C30131" w:rsidR="00657244" w:rsidDel="0081213B" w:rsidRDefault="00657244">
      <w:pPr>
        <w:bidi/>
        <w:ind w:left="720"/>
        <w:jc w:val="both"/>
        <w:rPr>
          <w:del w:id="1677" w:author="הילית אראל שכטר" w:date="2020-03-16T20:51:00Z"/>
        </w:rPr>
        <w:pPrChange w:id="1678" w:author="הילית אראל שכטר" w:date="2020-03-16T19:05:00Z">
          <w:pPr>
            <w:bidi/>
            <w:ind w:left="720"/>
          </w:pPr>
        </w:pPrChange>
      </w:pPr>
      <w:del w:id="1679" w:author="הילית אראל שכטר" w:date="2020-03-16T20:51:00Z">
        <w:r w:rsidDel="0081213B">
          <w:rPr>
            <w:rFonts w:cs="Arial" w:hint="cs"/>
            <w:rtl/>
          </w:rPr>
          <w:delText xml:space="preserve">בכל מקום בחוות דעת זאת, כשנאמר המכשיר הכוונה למכשיר ה </w:delText>
        </w:r>
        <w:r w:rsidDel="0081213B">
          <w:rPr>
            <w:rFonts w:cs="Arial" w:hint="cs"/>
          </w:rPr>
          <w:delText>HIP</w:delText>
        </w:r>
        <w:r w:rsidDel="0081213B">
          <w:rPr>
            <w:rFonts w:cs="Arial" w:hint="cs"/>
            <w:rtl/>
          </w:rPr>
          <w:delText xml:space="preserve"> אלה אם נאמר אחרת. </w:delText>
        </w:r>
      </w:del>
    </w:p>
    <w:p w14:paraId="7791B513" w14:textId="78B21D79" w:rsidR="00657244" w:rsidRPr="00D2310E" w:rsidRDefault="00657244">
      <w:pPr>
        <w:numPr>
          <w:ilvl w:val="0"/>
          <w:numId w:val="24"/>
        </w:numPr>
        <w:autoSpaceDE w:val="0"/>
        <w:autoSpaceDN w:val="0"/>
        <w:bidi/>
        <w:spacing w:before="120" w:after="120" w:line="360" w:lineRule="auto"/>
        <w:jc w:val="both"/>
        <w:rPr>
          <w:rFonts w:ascii="Times New Roman" w:eastAsia="Times New Roman" w:hAnsi="Times New Roman" w:cs="David"/>
          <w:sz w:val="24"/>
          <w:szCs w:val="24"/>
          <w:rtl/>
          <w:lang w:eastAsia="he-IL"/>
          <w:rPrChange w:id="1680" w:author="הילית אראל שכטר" w:date="2020-03-16T21:05:00Z">
            <w:rPr>
              <w:rtl/>
            </w:rPr>
          </w:rPrChange>
        </w:rPr>
        <w:pPrChange w:id="1681" w:author="הילית אראל שכטר" w:date="2020-03-16T21:05:00Z">
          <w:pPr>
            <w:bidi/>
            <w:ind w:left="720"/>
          </w:pPr>
        </w:pPrChange>
      </w:pPr>
      <w:r w:rsidRPr="00D2310E">
        <w:rPr>
          <w:rFonts w:ascii="Times New Roman" w:eastAsia="Times New Roman" w:hAnsi="Times New Roman" w:cs="David" w:hint="eastAsia"/>
          <w:sz w:val="24"/>
          <w:szCs w:val="24"/>
          <w:rtl/>
          <w:lang w:eastAsia="he-IL"/>
          <w:rPrChange w:id="1682" w:author="הילית אראל שכטר" w:date="2020-03-16T21:05:00Z">
            <w:rPr>
              <w:rFonts w:hint="eastAsia"/>
              <w:rtl/>
            </w:rPr>
          </w:rPrChange>
        </w:rPr>
        <w:t>כפי</w:t>
      </w:r>
      <w:r w:rsidRPr="00D2310E">
        <w:rPr>
          <w:rFonts w:ascii="Times New Roman" w:eastAsia="Times New Roman" w:hAnsi="Times New Roman" w:cs="David"/>
          <w:sz w:val="24"/>
          <w:szCs w:val="24"/>
          <w:rtl/>
          <w:lang w:eastAsia="he-IL"/>
          <w:rPrChange w:id="1683" w:author="הילית אראל שכטר" w:date="2020-03-16T21:05:00Z">
            <w:rPr>
              <w:rtl/>
            </w:rPr>
          </w:rPrChange>
        </w:rPr>
        <w:t xml:space="preserve"> </w:t>
      </w:r>
      <w:r w:rsidRPr="00D2310E">
        <w:rPr>
          <w:rFonts w:ascii="Times New Roman" w:eastAsia="Times New Roman" w:hAnsi="Times New Roman" w:cs="David" w:hint="eastAsia"/>
          <w:sz w:val="24"/>
          <w:szCs w:val="24"/>
          <w:rtl/>
          <w:lang w:eastAsia="he-IL"/>
          <w:rPrChange w:id="1684" w:author="הילית אראל שכטר" w:date="2020-03-16T21:05:00Z">
            <w:rPr>
              <w:rFonts w:hint="eastAsia"/>
              <w:rtl/>
            </w:rPr>
          </w:rPrChange>
        </w:rPr>
        <w:t>שמתואר</w:t>
      </w:r>
      <w:r w:rsidRPr="00D2310E">
        <w:rPr>
          <w:rFonts w:ascii="Times New Roman" w:eastAsia="Times New Roman" w:hAnsi="Times New Roman" w:cs="David"/>
          <w:sz w:val="24"/>
          <w:szCs w:val="24"/>
          <w:rtl/>
          <w:lang w:eastAsia="he-IL"/>
          <w:rPrChange w:id="1685" w:author="הילית אראל שכטר" w:date="2020-03-16T21:05:00Z">
            <w:rPr>
              <w:rtl/>
            </w:rPr>
          </w:rPrChange>
        </w:rPr>
        <w:t xml:space="preserve"> </w:t>
      </w:r>
      <w:r w:rsidRPr="00D2310E">
        <w:rPr>
          <w:rFonts w:ascii="Times New Roman" w:eastAsia="Times New Roman" w:hAnsi="Times New Roman" w:cs="David" w:hint="eastAsia"/>
          <w:sz w:val="24"/>
          <w:szCs w:val="24"/>
          <w:rtl/>
          <w:lang w:eastAsia="he-IL"/>
          <w:rPrChange w:id="1686" w:author="הילית אראל שכטר" w:date="2020-03-16T21:05:00Z">
            <w:rPr>
              <w:rFonts w:hint="eastAsia"/>
              <w:rtl/>
            </w:rPr>
          </w:rPrChange>
        </w:rPr>
        <w:t>ב</w:t>
      </w:r>
      <w:ins w:id="1687" w:author="הילית אראל שכטר" w:date="2020-03-16T20:51:00Z">
        <w:r w:rsidR="0081213B" w:rsidRPr="00D2310E">
          <w:rPr>
            <w:rFonts w:ascii="Times New Roman" w:eastAsia="Times New Roman" w:hAnsi="Times New Roman" w:cs="David" w:hint="eastAsia"/>
            <w:sz w:val="24"/>
            <w:szCs w:val="24"/>
            <w:rtl/>
            <w:lang w:eastAsia="he-IL"/>
            <w:rPrChange w:id="1688" w:author="הילית אראל שכטר" w:date="2020-03-16T21:05:00Z">
              <w:rPr>
                <w:rFonts w:hint="eastAsia"/>
                <w:rtl/>
              </w:rPr>
            </w:rPrChange>
          </w:rPr>
          <w:t>מסמכי</w:t>
        </w:r>
        <w:r w:rsidR="0081213B" w:rsidRPr="00D2310E">
          <w:rPr>
            <w:rFonts w:ascii="Times New Roman" w:eastAsia="Times New Roman" w:hAnsi="Times New Roman" w:cs="David"/>
            <w:sz w:val="24"/>
            <w:szCs w:val="24"/>
            <w:rtl/>
            <w:lang w:eastAsia="he-IL"/>
            <w:rPrChange w:id="1689" w:author="הילית אראל שכטר" w:date="2020-03-16T21:05:00Z">
              <w:rPr>
                <w:rtl/>
              </w:rPr>
            </w:rPrChange>
          </w:rPr>
          <w:t xml:space="preserve">, המצלמות </w:t>
        </w:r>
      </w:ins>
      <w:del w:id="1690" w:author="הילית אראל שכטר" w:date="2020-03-16T20:51:00Z">
        <w:r w:rsidRPr="00D2310E" w:rsidDel="0081213B">
          <w:rPr>
            <w:rFonts w:ascii="Times New Roman" w:eastAsia="Times New Roman" w:hAnsi="Times New Roman" w:cs="David" w:hint="eastAsia"/>
            <w:sz w:val="24"/>
            <w:szCs w:val="24"/>
            <w:rtl/>
            <w:lang w:eastAsia="he-IL"/>
            <w:rPrChange w:id="1691" w:author="הילית אראל שכטר" w:date="2020-03-16T21:05:00Z">
              <w:rPr>
                <w:rFonts w:hint="eastAsia"/>
                <w:rtl/>
              </w:rPr>
            </w:rPrChange>
          </w:rPr>
          <w:delText>פטנט</w:delText>
        </w:r>
        <w:r w:rsidRPr="00D2310E" w:rsidDel="0081213B">
          <w:rPr>
            <w:rFonts w:ascii="Times New Roman" w:eastAsia="Times New Roman" w:hAnsi="Times New Roman" w:cs="David"/>
            <w:sz w:val="24"/>
            <w:szCs w:val="24"/>
            <w:rtl/>
            <w:lang w:eastAsia="he-IL"/>
            <w:rPrChange w:id="1692" w:author="הילית אראל שכטר" w:date="2020-03-16T21:05:00Z">
              <w:rPr>
                <w:rtl/>
              </w:rPr>
            </w:rPrChange>
          </w:rPr>
          <w:delText xml:space="preserve"> </w:delText>
        </w:r>
        <w:r w:rsidRPr="00D2310E" w:rsidDel="0081213B">
          <w:rPr>
            <w:rFonts w:ascii="Times New Roman" w:eastAsia="Times New Roman" w:hAnsi="Times New Roman" w:cs="David"/>
            <w:sz w:val="24"/>
            <w:szCs w:val="24"/>
            <w:lang w:eastAsia="he-IL"/>
            <w:rPrChange w:id="1693" w:author="הילית אראל שכטר" w:date="2020-03-16T21:05:00Z">
              <w:rPr/>
            </w:rPrChange>
          </w:rPr>
          <w:delText>US 2018 / 0007331 A1</w:delText>
        </w:r>
      </w:del>
      <w:r w:rsidRPr="00D2310E">
        <w:rPr>
          <w:rFonts w:ascii="Times New Roman" w:eastAsia="Times New Roman" w:hAnsi="Times New Roman" w:cs="David"/>
          <w:sz w:val="24"/>
          <w:szCs w:val="24"/>
          <w:rtl/>
          <w:lang w:eastAsia="he-IL"/>
          <w:rPrChange w:id="1694" w:author="הילית אראל שכטר" w:date="2020-03-16T21:05:00Z">
            <w:rPr>
              <w:rtl/>
            </w:rPr>
          </w:rPrChange>
        </w:rPr>
        <w:t xml:space="preserve"> </w:t>
      </w:r>
      <w:del w:id="1695" w:author="הילית אראל שכטר" w:date="2020-03-16T20:51:00Z">
        <w:r w:rsidRPr="00D2310E" w:rsidDel="0081213B">
          <w:rPr>
            <w:rFonts w:ascii="Times New Roman" w:eastAsia="Times New Roman" w:hAnsi="Times New Roman" w:cs="David" w:hint="eastAsia"/>
            <w:sz w:val="24"/>
            <w:szCs w:val="24"/>
            <w:rtl/>
            <w:lang w:eastAsia="he-IL"/>
            <w:rPrChange w:id="1696" w:author="הילית אראל שכטר" w:date="2020-03-16T21:05:00Z">
              <w:rPr>
                <w:rFonts w:hint="eastAsia"/>
                <w:rtl/>
              </w:rPr>
            </w:rPrChange>
          </w:rPr>
          <w:delText>המכשיר</w:delText>
        </w:r>
        <w:r w:rsidRPr="00D2310E" w:rsidDel="0081213B">
          <w:rPr>
            <w:rFonts w:ascii="Times New Roman" w:eastAsia="Times New Roman" w:hAnsi="Times New Roman" w:cs="David"/>
            <w:sz w:val="24"/>
            <w:szCs w:val="24"/>
            <w:rtl/>
            <w:lang w:eastAsia="he-IL"/>
            <w:rPrChange w:id="1697" w:author="הילית אראל שכטר" w:date="2020-03-16T21:05:00Z">
              <w:rPr>
                <w:rtl/>
              </w:rPr>
            </w:rPrChange>
          </w:rPr>
          <w:delText xml:space="preserve"> </w:delText>
        </w:r>
      </w:del>
      <w:r w:rsidRPr="00D2310E">
        <w:rPr>
          <w:rFonts w:ascii="Times New Roman" w:eastAsia="Times New Roman" w:hAnsi="Times New Roman" w:cs="David" w:hint="eastAsia"/>
          <w:sz w:val="24"/>
          <w:szCs w:val="24"/>
          <w:rtl/>
          <w:lang w:eastAsia="he-IL"/>
          <w:rPrChange w:id="1698" w:author="הילית אראל שכטר" w:date="2020-03-16T21:05:00Z">
            <w:rPr>
              <w:rFonts w:hint="eastAsia"/>
              <w:rtl/>
            </w:rPr>
          </w:rPrChange>
        </w:rPr>
        <w:t>כולל</w:t>
      </w:r>
      <w:ins w:id="1699" w:author="הילית אראל שכטר" w:date="2020-03-16T20:51:00Z">
        <w:r w:rsidR="0081213B" w:rsidRPr="00D2310E">
          <w:rPr>
            <w:rFonts w:ascii="Times New Roman" w:eastAsia="Times New Roman" w:hAnsi="Times New Roman" w:cs="David" w:hint="eastAsia"/>
            <w:sz w:val="24"/>
            <w:szCs w:val="24"/>
            <w:rtl/>
            <w:lang w:eastAsia="he-IL"/>
            <w:rPrChange w:id="1700" w:author="הילית אראל שכטר" w:date="2020-03-16T21:05:00Z">
              <w:rPr>
                <w:rFonts w:hint="eastAsia"/>
                <w:rtl/>
              </w:rPr>
            </w:rPrChange>
          </w:rPr>
          <w:t>ות</w:t>
        </w:r>
      </w:ins>
      <w:r w:rsidRPr="00D2310E">
        <w:rPr>
          <w:rFonts w:ascii="Times New Roman" w:eastAsia="Times New Roman" w:hAnsi="Times New Roman" w:cs="David"/>
          <w:sz w:val="24"/>
          <w:szCs w:val="24"/>
          <w:rtl/>
          <w:lang w:eastAsia="he-IL"/>
          <w:rPrChange w:id="1701" w:author="הילית אראל שכטר" w:date="2020-03-16T21:05:00Z">
            <w:rPr>
              <w:rtl/>
            </w:rPr>
          </w:rPrChange>
        </w:rPr>
        <w:t xml:space="preserve"> את הרכיבים הבאים:</w:t>
      </w:r>
    </w:p>
    <w:p w14:paraId="2BDC825B" w14:textId="413A173E" w:rsidR="00657244" w:rsidRPr="00D2310E" w:rsidDel="00D2310E" w:rsidRDefault="00657244">
      <w:pPr>
        <w:numPr>
          <w:ilvl w:val="0"/>
          <w:numId w:val="24"/>
        </w:numPr>
        <w:autoSpaceDE w:val="0"/>
        <w:autoSpaceDN w:val="0"/>
        <w:bidi/>
        <w:spacing w:before="120" w:after="120" w:line="360" w:lineRule="auto"/>
        <w:rPr>
          <w:del w:id="1702" w:author="הילית אראל שכטר" w:date="2020-03-16T21:06:00Z"/>
          <w:rFonts w:ascii="Times New Roman" w:eastAsia="Times New Roman" w:hAnsi="Times New Roman" w:cs="David"/>
          <w:sz w:val="24"/>
          <w:szCs w:val="24"/>
          <w:rtl/>
          <w:lang w:eastAsia="he-IL"/>
          <w:rPrChange w:id="1703" w:author="הילית אראל שכטר" w:date="2020-03-16T21:05:00Z">
            <w:rPr>
              <w:del w:id="1704" w:author="הילית אראל שכטר" w:date="2020-03-16T21:06:00Z"/>
              <w:sz w:val="20"/>
              <w:szCs w:val="20"/>
              <w:rtl/>
            </w:rPr>
          </w:rPrChange>
        </w:rPr>
        <w:pPrChange w:id="1705" w:author="הילית אראל שכטר" w:date="2020-03-16T21:05:00Z">
          <w:pPr>
            <w:pStyle w:val="ListParagraph"/>
            <w:bidi/>
          </w:pPr>
        </w:pPrChange>
      </w:pPr>
      <w:r w:rsidRPr="00D2310E">
        <w:rPr>
          <w:rFonts w:ascii="Times New Roman" w:eastAsia="Times New Roman" w:hAnsi="Times New Roman" w:cs="David"/>
          <w:sz w:val="24"/>
          <w:szCs w:val="24"/>
          <w:rtl/>
          <w:lang w:eastAsia="he-IL"/>
          <w:rPrChange w:id="1706" w:author="הילית אראל שכטר" w:date="2020-03-16T21:05:00Z">
            <w:rPr>
              <w:sz w:val="20"/>
              <w:szCs w:val="20"/>
              <w:rtl/>
            </w:rPr>
          </w:rPrChange>
        </w:rPr>
        <w:t xml:space="preserve">(0007) מסך מגע (ממשק רגיש למגע) המציג תוכן ומאפשר למשתמש לבחור פונקציות שונות </w:t>
      </w:r>
      <w:r w:rsidRPr="00D2310E">
        <w:rPr>
          <w:rFonts w:ascii="Times New Roman" w:eastAsia="Times New Roman" w:hAnsi="Times New Roman" w:cs="David"/>
          <w:sz w:val="24"/>
          <w:szCs w:val="24"/>
          <w:rtl/>
          <w:lang w:eastAsia="he-IL"/>
          <w:rPrChange w:id="1707" w:author="הילית אראל שכטר" w:date="2020-03-16T21:05:00Z">
            <w:rPr>
              <w:sz w:val="20"/>
              <w:szCs w:val="20"/>
              <w:rtl/>
            </w:rPr>
          </w:rPrChange>
        </w:rPr>
        <w:br/>
        <w:t xml:space="preserve">(0007) </w:t>
      </w:r>
      <w:r w:rsidRPr="00D2310E">
        <w:rPr>
          <w:rFonts w:ascii="Times New Roman" w:eastAsia="Times New Roman" w:hAnsi="Times New Roman" w:cs="David" w:hint="eastAsia"/>
          <w:sz w:val="24"/>
          <w:szCs w:val="24"/>
          <w:rtl/>
          <w:lang w:eastAsia="he-IL"/>
          <w:rPrChange w:id="1708" w:author="הילית אראל שכטר" w:date="2020-03-16T21:05:00Z">
            <w:rPr>
              <w:rFonts w:hint="eastAsia"/>
              <w:sz w:val="20"/>
              <w:szCs w:val="20"/>
              <w:rtl/>
            </w:rPr>
          </w:rPrChange>
        </w:rPr>
        <w:t>תקשורת</w:t>
      </w:r>
      <w:r w:rsidRPr="00D2310E">
        <w:rPr>
          <w:rFonts w:ascii="Times New Roman" w:eastAsia="Times New Roman" w:hAnsi="Times New Roman" w:cs="David"/>
          <w:sz w:val="24"/>
          <w:szCs w:val="24"/>
          <w:rtl/>
          <w:lang w:eastAsia="he-IL"/>
          <w:rPrChange w:id="1709"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10" w:author="הילית אראל שכטר" w:date="2020-03-16T21:05:00Z">
            <w:rPr>
              <w:rFonts w:hint="eastAsia"/>
              <w:sz w:val="20"/>
              <w:szCs w:val="20"/>
              <w:rtl/>
            </w:rPr>
          </w:rPrChange>
        </w:rPr>
        <w:t>אלחוטית</w:t>
      </w:r>
      <w:ins w:id="1711" w:author="הילית אראל שכטר" w:date="2020-03-16T21:05:00Z">
        <w:r w:rsidR="00D2310E">
          <w:rPr>
            <w:rFonts w:ascii="Times New Roman" w:eastAsia="Times New Roman" w:hAnsi="Times New Roman" w:cs="David"/>
            <w:sz w:val="24"/>
            <w:szCs w:val="24"/>
            <w:rtl/>
            <w:lang w:eastAsia="he-IL"/>
          </w:rPr>
          <w:tab/>
        </w:r>
      </w:ins>
      <w:r w:rsidRPr="00D2310E">
        <w:rPr>
          <w:rFonts w:ascii="Times New Roman" w:eastAsia="Times New Roman" w:hAnsi="Times New Roman" w:cs="David"/>
          <w:sz w:val="24"/>
          <w:szCs w:val="24"/>
          <w:rtl/>
          <w:lang w:eastAsia="he-IL"/>
          <w:rPrChange w:id="1712" w:author="הילית אראל שכטר" w:date="2020-03-16T21:05:00Z">
            <w:rPr>
              <w:sz w:val="20"/>
              <w:szCs w:val="20"/>
              <w:rtl/>
            </w:rPr>
          </w:rPrChange>
        </w:rPr>
        <w:br/>
        <w:t xml:space="preserve">(0008) </w:t>
      </w:r>
      <w:r w:rsidRPr="00D2310E">
        <w:rPr>
          <w:rFonts w:ascii="Times New Roman" w:eastAsia="Times New Roman" w:hAnsi="Times New Roman" w:cs="David" w:hint="eastAsia"/>
          <w:sz w:val="24"/>
          <w:szCs w:val="24"/>
          <w:rtl/>
          <w:lang w:eastAsia="he-IL"/>
          <w:rPrChange w:id="1713" w:author="הילית אראל שכטר" w:date="2020-03-16T21:05:00Z">
            <w:rPr>
              <w:rFonts w:hint="eastAsia"/>
              <w:sz w:val="20"/>
              <w:szCs w:val="20"/>
              <w:rtl/>
            </w:rPr>
          </w:rPrChange>
        </w:rPr>
        <w:t>מעבד</w:t>
      </w:r>
      <w:r w:rsidRPr="00D2310E">
        <w:rPr>
          <w:rFonts w:ascii="Times New Roman" w:eastAsia="Times New Roman" w:hAnsi="Times New Roman" w:cs="David"/>
          <w:sz w:val="24"/>
          <w:szCs w:val="24"/>
          <w:rtl/>
          <w:lang w:eastAsia="he-IL"/>
          <w:rPrChange w:id="1714"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15" w:author="הילית אראל שכטר" w:date="2020-03-16T21:05:00Z">
            <w:rPr>
              <w:rFonts w:hint="eastAsia"/>
              <w:sz w:val="20"/>
              <w:szCs w:val="20"/>
              <w:rtl/>
            </w:rPr>
          </w:rPrChange>
        </w:rPr>
        <w:t>רב</w:t>
      </w:r>
      <w:r w:rsidRPr="00D2310E">
        <w:rPr>
          <w:rFonts w:ascii="Times New Roman" w:eastAsia="Times New Roman" w:hAnsi="Times New Roman" w:cs="David"/>
          <w:sz w:val="24"/>
          <w:szCs w:val="24"/>
          <w:rtl/>
          <w:lang w:eastAsia="he-IL"/>
          <w:rPrChange w:id="1716"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17" w:author="הילית אראל שכטר" w:date="2020-03-16T21:05:00Z">
            <w:rPr>
              <w:rFonts w:hint="eastAsia"/>
              <w:sz w:val="20"/>
              <w:szCs w:val="20"/>
              <w:rtl/>
            </w:rPr>
          </w:rPrChange>
        </w:rPr>
        <w:t>עוצמה</w:t>
      </w:r>
      <w:r w:rsidRPr="00D2310E">
        <w:rPr>
          <w:rFonts w:ascii="Times New Roman" w:eastAsia="Times New Roman" w:hAnsi="Times New Roman" w:cs="David"/>
          <w:sz w:val="24"/>
          <w:szCs w:val="24"/>
          <w:rtl/>
          <w:lang w:eastAsia="he-IL"/>
          <w:rPrChange w:id="1718"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19" w:author="הילית אראל שכטר" w:date="2020-03-16T21:05:00Z">
            <w:rPr>
              <w:rFonts w:hint="eastAsia"/>
              <w:sz w:val="20"/>
              <w:szCs w:val="20"/>
              <w:rtl/>
            </w:rPr>
          </w:rPrChange>
        </w:rPr>
        <w:t>שאחראי</w:t>
      </w:r>
      <w:r w:rsidRPr="00D2310E">
        <w:rPr>
          <w:rFonts w:ascii="Times New Roman" w:eastAsia="Times New Roman" w:hAnsi="Times New Roman" w:cs="David"/>
          <w:sz w:val="24"/>
          <w:szCs w:val="24"/>
          <w:rtl/>
          <w:lang w:eastAsia="he-IL"/>
          <w:rPrChange w:id="1720"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21" w:author="הילית אראל שכטר" w:date="2020-03-16T21:05:00Z">
            <w:rPr>
              <w:rFonts w:hint="eastAsia"/>
              <w:sz w:val="20"/>
              <w:szCs w:val="20"/>
              <w:rtl/>
            </w:rPr>
          </w:rPrChange>
        </w:rPr>
        <w:t>על</w:t>
      </w:r>
      <w:r w:rsidRPr="00D2310E">
        <w:rPr>
          <w:rFonts w:ascii="Times New Roman" w:eastAsia="Times New Roman" w:hAnsi="Times New Roman" w:cs="David"/>
          <w:sz w:val="24"/>
          <w:szCs w:val="24"/>
          <w:rtl/>
          <w:lang w:eastAsia="he-IL"/>
          <w:rPrChange w:id="1722"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23" w:author="הילית אראל שכטר" w:date="2020-03-16T21:05:00Z">
            <w:rPr>
              <w:rFonts w:hint="eastAsia"/>
              <w:sz w:val="20"/>
              <w:szCs w:val="20"/>
              <w:rtl/>
            </w:rPr>
          </w:rPrChange>
        </w:rPr>
        <w:t>שלל</w:t>
      </w:r>
      <w:r w:rsidRPr="00D2310E">
        <w:rPr>
          <w:rFonts w:ascii="Times New Roman" w:eastAsia="Times New Roman" w:hAnsi="Times New Roman" w:cs="David"/>
          <w:sz w:val="24"/>
          <w:szCs w:val="24"/>
          <w:rtl/>
          <w:lang w:eastAsia="he-IL"/>
          <w:rPrChange w:id="1724"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25" w:author="הילית אראל שכטר" w:date="2020-03-16T21:05:00Z">
            <w:rPr>
              <w:rFonts w:hint="eastAsia"/>
              <w:sz w:val="20"/>
              <w:szCs w:val="20"/>
              <w:rtl/>
            </w:rPr>
          </w:rPrChange>
        </w:rPr>
        <w:t>תכונות</w:t>
      </w:r>
      <w:r w:rsidRPr="00D2310E">
        <w:rPr>
          <w:rFonts w:ascii="Times New Roman" w:eastAsia="Times New Roman" w:hAnsi="Times New Roman" w:cs="David"/>
          <w:sz w:val="24"/>
          <w:szCs w:val="24"/>
          <w:rtl/>
          <w:lang w:eastAsia="he-IL"/>
          <w:rPrChange w:id="1726"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27" w:author="הילית אראל שכטר" w:date="2020-03-16T21:05:00Z">
            <w:rPr>
              <w:rFonts w:hint="eastAsia"/>
              <w:sz w:val="20"/>
              <w:szCs w:val="20"/>
              <w:rtl/>
            </w:rPr>
          </w:rPrChange>
        </w:rPr>
        <w:t>עיבוד</w:t>
      </w:r>
      <w:r w:rsidRPr="00D2310E">
        <w:rPr>
          <w:rFonts w:ascii="Times New Roman" w:eastAsia="Times New Roman" w:hAnsi="Times New Roman" w:cs="David"/>
          <w:sz w:val="24"/>
          <w:szCs w:val="24"/>
          <w:rtl/>
          <w:lang w:eastAsia="he-IL"/>
          <w:rPrChange w:id="1728"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29" w:author="הילית אראל שכטר" w:date="2020-03-16T21:05:00Z">
            <w:rPr>
              <w:rFonts w:hint="eastAsia"/>
              <w:sz w:val="20"/>
              <w:szCs w:val="20"/>
              <w:rtl/>
            </w:rPr>
          </w:rPrChange>
        </w:rPr>
        <w:t>תמונה</w:t>
      </w:r>
      <w:r w:rsidRPr="00D2310E">
        <w:rPr>
          <w:rFonts w:ascii="Times New Roman" w:eastAsia="Times New Roman" w:hAnsi="Times New Roman" w:cs="David"/>
          <w:sz w:val="24"/>
          <w:szCs w:val="24"/>
          <w:rtl/>
          <w:lang w:eastAsia="he-IL"/>
          <w:rPrChange w:id="1730"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31" w:author="הילית אראל שכטר" w:date="2020-03-16T21:05:00Z">
            <w:rPr>
              <w:rFonts w:hint="eastAsia"/>
              <w:sz w:val="20"/>
              <w:szCs w:val="20"/>
              <w:rtl/>
            </w:rPr>
          </w:rPrChange>
        </w:rPr>
        <w:t>כמו</w:t>
      </w:r>
      <w:r w:rsidRPr="00D2310E">
        <w:rPr>
          <w:rFonts w:ascii="Times New Roman" w:eastAsia="Times New Roman" w:hAnsi="Times New Roman" w:cs="David"/>
          <w:sz w:val="24"/>
          <w:szCs w:val="24"/>
          <w:rtl/>
          <w:lang w:eastAsia="he-IL"/>
          <w:rPrChange w:id="1732"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33" w:author="הילית אראל שכטר" w:date="2020-03-16T21:05:00Z">
            <w:rPr>
              <w:rFonts w:hint="eastAsia"/>
              <w:sz w:val="20"/>
              <w:szCs w:val="20"/>
              <w:rtl/>
            </w:rPr>
          </w:rPrChange>
        </w:rPr>
        <w:t>גם</w:t>
      </w:r>
      <w:r w:rsidRPr="00D2310E">
        <w:rPr>
          <w:rFonts w:ascii="Times New Roman" w:eastAsia="Times New Roman" w:hAnsi="Times New Roman" w:cs="David"/>
          <w:sz w:val="24"/>
          <w:szCs w:val="24"/>
          <w:rtl/>
          <w:lang w:eastAsia="he-IL"/>
          <w:rPrChange w:id="1734"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35" w:author="הילית אראל שכטר" w:date="2020-03-16T21:05:00Z">
            <w:rPr>
              <w:rFonts w:hint="eastAsia"/>
              <w:sz w:val="20"/>
              <w:szCs w:val="20"/>
              <w:rtl/>
            </w:rPr>
          </w:rPrChange>
        </w:rPr>
        <w:t>פונקציות</w:t>
      </w:r>
      <w:r w:rsidRPr="00D2310E">
        <w:rPr>
          <w:rFonts w:ascii="Times New Roman" w:eastAsia="Times New Roman" w:hAnsi="Times New Roman" w:cs="David"/>
          <w:sz w:val="24"/>
          <w:szCs w:val="24"/>
          <w:rtl/>
          <w:lang w:eastAsia="he-IL"/>
          <w:rPrChange w:id="1736"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37" w:author="הילית אראל שכטר" w:date="2020-03-16T21:05:00Z">
            <w:rPr>
              <w:rFonts w:hint="eastAsia"/>
              <w:sz w:val="20"/>
              <w:szCs w:val="20"/>
              <w:rtl/>
            </w:rPr>
          </w:rPrChange>
        </w:rPr>
        <w:t>ותכונות</w:t>
      </w:r>
      <w:r w:rsidRPr="00D2310E">
        <w:rPr>
          <w:rFonts w:ascii="Times New Roman" w:eastAsia="Times New Roman" w:hAnsi="Times New Roman" w:cs="David"/>
          <w:sz w:val="24"/>
          <w:szCs w:val="24"/>
          <w:rtl/>
          <w:lang w:eastAsia="he-IL"/>
          <w:rPrChange w:id="1738"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39" w:author="הילית אראל שכטר" w:date="2020-03-16T21:05:00Z">
            <w:rPr>
              <w:rFonts w:hint="eastAsia"/>
              <w:sz w:val="20"/>
              <w:szCs w:val="20"/>
              <w:rtl/>
            </w:rPr>
          </w:rPrChange>
        </w:rPr>
        <w:t>אחרות</w:t>
      </w:r>
      <w:ins w:id="1740" w:author="הילית אראל שכטר" w:date="2020-03-16T20:52:00Z">
        <w:r w:rsidR="0081213B" w:rsidRPr="00D2310E">
          <w:rPr>
            <w:rFonts w:ascii="Times New Roman" w:eastAsia="Times New Roman" w:hAnsi="Times New Roman" w:cs="David"/>
            <w:sz w:val="24"/>
            <w:szCs w:val="24"/>
            <w:rtl/>
            <w:lang w:eastAsia="he-IL"/>
            <w:rPrChange w:id="1741" w:author="הילית אראל שכטר" w:date="2020-03-16T21:05:00Z">
              <w:rPr>
                <w:sz w:val="20"/>
                <w:szCs w:val="20"/>
                <w:rtl/>
              </w:rPr>
            </w:rPrChange>
          </w:rPr>
          <w:t xml:space="preserve"> - פירוט</w:t>
        </w:r>
      </w:ins>
      <w:r w:rsidRPr="00D2310E">
        <w:rPr>
          <w:rFonts w:ascii="Times New Roman" w:eastAsia="Times New Roman" w:hAnsi="Times New Roman" w:cs="David"/>
          <w:sz w:val="24"/>
          <w:szCs w:val="24"/>
          <w:rtl/>
          <w:lang w:eastAsia="he-IL"/>
          <w:rPrChange w:id="1742" w:author="הילית אראל שכטר" w:date="2020-03-16T21:05:00Z">
            <w:rPr>
              <w:sz w:val="20"/>
              <w:szCs w:val="20"/>
              <w:rtl/>
            </w:rPr>
          </w:rPrChange>
        </w:rPr>
        <w:t>.</w:t>
      </w:r>
      <w:ins w:id="1743" w:author="הילית אראל שכטר" w:date="2020-03-16T21:05:00Z">
        <w:r w:rsidR="00D2310E">
          <w:rPr>
            <w:rFonts w:ascii="Times New Roman" w:eastAsia="Times New Roman" w:hAnsi="Times New Roman" w:cs="David"/>
            <w:sz w:val="24"/>
            <w:szCs w:val="24"/>
            <w:rtl/>
            <w:lang w:eastAsia="he-IL"/>
          </w:rPr>
          <w:tab/>
        </w:r>
      </w:ins>
      <w:r w:rsidRPr="00D2310E">
        <w:rPr>
          <w:rFonts w:ascii="Times New Roman" w:eastAsia="Times New Roman" w:hAnsi="Times New Roman" w:cs="David"/>
          <w:sz w:val="24"/>
          <w:szCs w:val="24"/>
          <w:rtl/>
          <w:lang w:eastAsia="he-IL"/>
          <w:rPrChange w:id="1744" w:author="הילית אראל שכטר" w:date="2020-03-16T21:05:00Z">
            <w:rPr>
              <w:sz w:val="20"/>
              <w:szCs w:val="20"/>
              <w:rtl/>
            </w:rPr>
          </w:rPrChange>
        </w:rPr>
        <w:br/>
        <w:t xml:space="preserve">(0009) </w:t>
      </w:r>
      <w:r w:rsidRPr="00D2310E">
        <w:rPr>
          <w:rFonts w:ascii="Times New Roman" w:eastAsia="Times New Roman" w:hAnsi="Times New Roman" w:cs="David" w:hint="eastAsia"/>
          <w:sz w:val="24"/>
          <w:szCs w:val="24"/>
          <w:rtl/>
          <w:lang w:eastAsia="he-IL"/>
          <w:rPrChange w:id="1745" w:author="הילית אראל שכטר" w:date="2020-03-16T21:05:00Z">
            <w:rPr>
              <w:rFonts w:hint="eastAsia"/>
              <w:sz w:val="20"/>
              <w:szCs w:val="20"/>
              <w:rtl/>
            </w:rPr>
          </w:rPrChange>
        </w:rPr>
        <w:t>מצלמה</w:t>
      </w:r>
      <w:r w:rsidRPr="00D2310E">
        <w:rPr>
          <w:rFonts w:ascii="Times New Roman" w:eastAsia="Times New Roman" w:hAnsi="Times New Roman" w:cs="David"/>
          <w:sz w:val="24"/>
          <w:szCs w:val="24"/>
          <w:rtl/>
          <w:lang w:eastAsia="he-IL"/>
          <w:rPrChange w:id="1746"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47" w:author="הילית אראל שכטר" w:date="2020-03-16T21:05:00Z">
            <w:rPr>
              <w:rFonts w:hint="eastAsia"/>
              <w:sz w:val="20"/>
              <w:szCs w:val="20"/>
              <w:rtl/>
            </w:rPr>
          </w:rPrChange>
        </w:rPr>
        <w:t>מודול</w:t>
      </w:r>
      <w:r w:rsidRPr="00D2310E">
        <w:rPr>
          <w:rFonts w:ascii="Times New Roman" w:eastAsia="Times New Roman" w:hAnsi="Times New Roman" w:cs="David"/>
          <w:sz w:val="24"/>
          <w:szCs w:val="24"/>
          <w:rtl/>
          <w:lang w:eastAsia="he-IL"/>
          <w:rPrChange w:id="1748"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49" w:author="הילית אראל שכטר" w:date="2020-03-16T21:05:00Z">
            <w:rPr>
              <w:rFonts w:hint="eastAsia"/>
              <w:sz w:val="20"/>
              <w:szCs w:val="20"/>
              <w:rtl/>
            </w:rPr>
          </w:rPrChange>
        </w:rPr>
        <w:t>תקשורת</w:t>
      </w:r>
      <w:r w:rsidRPr="00D2310E">
        <w:rPr>
          <w:rFonts w:ascii="Times New Roman" w:eastAsia="Times New Roman" w:hAnsi="Times New Roman" w:cs="David"/>
          <w:sz w:val="24"/>
          <w:szCs w:val="24"/>
          <w:rtl/>
          <w:lang w:eastAsia="he-IL"/>
          <w:rPrChange w:id="1750"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51" w:author="הילית אראל שכטר" w:date="2020-03-16T21:05:00Z">
            <w:rPr>
              <w:rFonts w:hint="eastAsia"/>
              <w:sz w:val="20"/>
              <w:szCs w:val="20"/>
              <w:rtl/>
            </w:rPr>
          </w:rPrChange>
        </w:rPr>
        <w:t>אלחוטית</w:t>
      </w:r>
      <w:r w:rsidRPr="00D2310E">
        <w:rPr>
          <w:rFonts w:ascii="Times New Roman" w:eastAsia="Times New Roman" w:hAnsi="Times New Roman" w:cs="David"/>
          <w:sz w:val="24"/>
          <w:szCs w:val="24"/>
          <w:rtl/>
          <w:lang w:eastAsia="he-IL"/>
          <w:rPrChange w:id="1752"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53" w:author="הילית אראל שכטר" w:date="2020-03-16T21:05:00Z">
            <w:rPr>
              <w:rFonts w:hint="eastAsia"/>
              <w:sz w:val="20"/>
              <w:szCs w:val="20"/>
              <w:rtl/>
            </w:rPr>
          </w:rPrChange>
        </w:rPr>
        <w:t>מסך</w:t>
      </w:r>
      <w:r w:rsidRPr="00D2310E">
        <w:rPr>
          <w:rFonts w:ascii="Times New Roman" w:eastAsia="Times New Roman" w:hAnsi="Times New Roman" w:cs="David"/>
          <w:sz w:val="24"/>
          <w:szCs w:val="24"/>
          <w:rtl/>
          <w:lang w:eastAsia="he-IL"/>
          <w:rPrChange w:id="1754"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55" w:author="הילית אראל שכטר" w:date="2020-03-16T21:05:00Z">
            <w:rPr>
              <w:rFonts w:hint="eastAsia"/>
              <w:sz w:val="20"/>
              <w:szCs w:val="20"/>
              <w:rtl/>
            </w:rPr>
          </w:rPrChange>
        </w:rPr>
        <w:t>רגיש</w:t>
      </w:r>
      <w:r w:rsidRPr="00D2310E">
        <w:rPr>
          <w:rFonts w:ascii="Times New Roman" w:eastAsia="Times New Roman" w:hAnsi="Times New Roman" w:cs="David"/>
          <w:sz w:val="24"/>
          <w:szCs w:val="24"/>
          <w:rtl/>
          <w:lang w:eastAsia="he-IL"/>
          <w:rPrChange w:id="1756"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57" w:author="הילית אראל שכטר" w:date="2020-03-16T21:05:00Z">
            <w:rPr>
              <w:rFonts w:hint="eastAsia"/>
              <w:sz w:val="20"/>
              <w:szCs w:val="20"/>
              <w:rtl/>
            </w:rPr>
          </w:rPrChange>
        </w:rPr>
        <w:t>למגע</w:t>
      </w:r>
      <w:ins w:id="1758" w:author="הילית אראל שכטר" w:date="2020-03-16T21:05:00Z">
        <w:r w:rsidR="00D2310E">
          <w:rPr>
            <w:rFonts w:ascii="Times New Roman" w:eastAsia="Times New Roman" w:hAnsi="Times New Roman" w:cs="David"/>
            <w:sz w:val="24"/>
            <w:szCs w:val="24"/>
            <w:rtl/>
            <w:lang w:eastAsia="he-IL"/>
          </w:rPr>
          <w:tab/>
        </w:r>
      </w:ins>
      <w:r w:rsidRPr="00D2310E">
        <w:rPr>
          <w:rFonts w:ascii="Times New Roman" w:eastAsia="Times New Roman" w:hAnsi="Times New Roman" w:cs="David"/>
          <w:sz w:val="24"/>
          <w:szCs w:val="24"/>
          <w:rtl/>
          <w:lang w:eastAsia="he-IL"/>
          <w:rPrChange w:id="1759" w:author="הילית אראל שכטר" w:date="2020-03-16T21:05:00Z">
            <w:rPr>
              <w:sz w:val="20"/>
              <w:szCs w:val="20"/>
              <w:rtl/>
            </w:rPr>
          </w:rPrChange>
        </w:rPr>
        <w:br/>
        <w:t xml:space="preserve">(0010) </w:t>
      </w:r>
      <w:r w:rsidRPr="00D2310E">
        <w:rPr>
          <w:rFonts w:ascii="Times New Roman" w:eastAsia="Times New Roman" w:hAnsi="Times New Roman" w:cs="David" w:hint="eastAsia"/>
          <w:sz w:val="24"/>
          <w:szCs w:val="24"/>
          <w:rtl/>
          <w:lang w:eastAsia="he-IL"/>
          <w:rPrChange w:id="1760" w:author="הילית אראל שכטר" w:date="2020-03-16T21:05:00Z">
            <w:rPr>
              <w:rFonts w:hint="eastAsia"/>
              <w:sz w:val="20"/>
              <w:szCs w:val="20"/>
              <w:rtl/>
            </w:rPr>
          </w:rPrChange>
        </w:rPr>
        <w:t>מיקרופון</w:t>
      </w:r>
      <w:r w:rsidRPr="00D2310E">
        <w:rPr>
          <w:rFonts w:ascii="Times New Roman" w:eastAsia="Times New Roman" w:hAnsi="Times New Roman" w:cs="David"/>
          <w:sz w:val="24"/>
          <w:szCs w:val="24"/>
          <w:rtl/>
          <w:lang w:eastAsia="he-IL"/>
          <w:rPrChange w:id="1761"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62" w:author="הילית אראל שכטר" w:date="2020-03-16T21:05:00Z">
            <w:rPr>
              <w:rFonts w:hint="eastAsia"/>
              <w:sz w:val="20"/>
              <w:szCs w:val="20"/>
              <w:rtl/>
            </w:rPr>
          </w:rPrChange>
        </w:rPr>
        <w:t>רמקול</w:t>
      </w:r>
      <w:r w:rsidRPr="00D2310E">
        <w:rPr>
          <w:rFonts w:ascii="Times New Roman" w:eastAsia="Times New Roman" w:hAnsi="Times New Roman" w:cs="David"/>
          <w:sz w:val="24"/>
          <w:szCs w:val="24"/>
          <w:rtl/>
          <w:lang w:eastAsia="he-IL"/>
          <w:rPrChange w:id="1763"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64" w:author="הילית אראל שכטר" w:date="2020-03-16T21:05:00Z">
            <w:rPr>
              <w:rFonts w:hint="eastAsia"/>
              <w:sz w:val="20"/>
              <w:szCs w:val="20"/>
              <w:rtl/>
            </w:rPr>
          </w:rPrChange>
        </w:rPr>
        <w:t>סוללה</w:t>
      </w:r>
      <w:r w:rsidRPr="00D2310E">
        <w:rPr>
          <w:rFonts w:ascii="Times New Roman" w:eastAsia="Times New Roman" w:hAnsi="Times New Roman" w:cs="David"/>
          <w:sz w:val="24"/>
          <w:szCs w:val="24"/>
          <w:rtl/>
          <w:lang w:eastAsia="he-IL"/>
          <w:rPrChange w:id="1765"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66" w:author="הילית אראל שכטר" w:date="2020-03-16T21:05:00Z">
            <w:rPr>
              <w:rFonts w:hint="eastAsia"/>
              <w:sz w:val="20"/>
              <w:szCs w:val="20"/>
              <w:rtl/>
            </w:rPr>
          </w:rPrChange>
        </w:rPr>
        <w:t>נטענת</w:t>
      </w:r>
      <w:r w:rsidRPr="00D2310E">
        <w:rPr>
          <w:rFonts w:ascii="Times New Roman" w:eastAsia="Times New Roman" w:hAnsi="Times New Roman" w:cs="David"/>
          <w:sz w:val="24"/>
          <w:szCs w:val="24"/>
          <w:rtl/>
          <w:lang w:eastAsia="he-IL"/>
          <w:rPrChange w:id="1767"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68" w:author="הילית אראל שכטר" w:date="2020-03-16T21:05:00Z">
            <w:rPr>
              <w:rFonts w:hint="eastAsia"/>
              <w:sz w:val="20"/>
              <w:szCs w:val="20"/>
              <w:rtl/>
            </w:rPr>
          </w:rPrChange>
        </w:rPr>
        <w:t>ויציאת</w:t>
      </w:r>
      <w:r w:rsidRPr="00D2310E">
        <w:rPr>
          <w:rFonts w:ascii="Times New Roman" w:eastAsia="Times New Roman" w:hAnsi="Times New Roman" w:cs="David"/>
          <w:sz w:val="24"/>
          <w:szCs w:val="24"/>
          <w:rtl/>
          <w:lang w:eastAsia="he-IL"/>
          <w:rPrChange w:id="1769"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70" w:author="הילית אראל שכטר" w:date="2020-03-16T21:05:00Z">
            <w:rPr>
              <w:rFonts w:hint="eastAsia"/>
              <w:sz w:val="20"/>
              <w:szCs w:val="20"/>
              <w:rtl/>
            </w:rPr>
          </w:rPrChange>
        </w:rPr>
        <w:t>טעינה</w:t>
      </w:r>
      <w:ins w:id="1771" w:author="הילית אראל שכטר" w:date="2020-03-16T21:05:00Z">
        <w:r w:rsidR="00D2310E">
          <w:rPr>
            <w:rFonts w:ascii="Times New Roman" w:eastAsia="Times New Roman" w:hAnsi="Times New Roman" w:cs="David"/>
            <w:sz w:val="24"/>
            <w:szCs w:val="24"/>
            <w:rtl/>
            <w:lang w:eastAsia="he-IL"/>
          </w:rPr>
          <w:tab/>
        </w:r>
      </w:ins>
      <w:r w:rsidRPr="00D2310E">
        <w:rPr>
          <w:rFonts w:ascii="Times New Roman" w:eastAsia="Times New Roman" w:hAnsi="Times New Roman" w:cs="David"/>
          <w:sz w:val="24"/>
          <w:szCs w:val="24"/>
          <w:rtl/>
          <w:lang w:eastAsia="he-IL"/>
          <w:rPrChange w:id="1772" w:author="הילית אראל שכטר" w:date="2020-03-16T21:05:00Z">
            <w:rPr>
              <w:sz w:val="20"/>
              <w:szCs w:val="20"/>
              <w:rtl/>
            </w:rPr>
          </w:rPrChange>
        </w:rPr>
        <w:br/>
        <w:t xml:space="preserve">(0011) חיישן טמפרטורה, חיישן לחות, חיישון משולב לטמפרטורה וללחות, חיישן אור, מחוון פעילות וכפתור </w:t>
      </w:r>
      <w:r w:rsidR="00571531" w:rsidRPr="00D2310E">
        <w:rPr>
          <w:rFonts w:ascii="Times New Roman" w:eastAsia="Times New Roman" w:hAnsi="Times New Roman" w:cs="David"/>
          <w:sz w:val="24"/>
          <w:szCs w:val="24"/>
          <w:rtl/>
          <w:lang w:eastAsia="he-IL"/>
          <w:rPrChange w:id="1773" w:author="הילית אראל שכטר" w:date="2020-03-16T21:05:00Z">
            <w:rPr>
              <w:sz w:val="20"/>
              <w:szCs w:val="20"/>
              <w:rtl/>
            </w:rPr>
          </w:rPrChange>
        </w:rPr>
        <w:t xml:space="preserve"> הפעלה</w:t>
      </w:r>
      <w:ins w:id="1774" w:author="הילית אראל שכטר" w:date="2020-03-16T20:53:00Z">
        <w:r w:rsidR="0081213B" w:rsidRPr="00D2310E">
          <w:rPr>
            <w:rFonts w:ascii="Times New Roman" w:eastAsia="Times New Roman" w:hAnsi="Times New Roman" w:cs="David"/>
            <w:sz w:val="24"/>
            <w:szCs w:val="24"/>
            <w:rtl/>
            <w:lang w:eastAsia="he-IL"/>
            <w:rPrChange w:id="1775" w:author="הילית אראל שכטר" w:date="2020-03-16T21:05:00Z">
              <w:rPr>
                <w:sz w:val="20"/>
                <w:szCs w:val="20"/>
                <w:rtl/>
              </w:rPr>
            </w:rPrChange>
          </w:rPr>
          <w:t xml:space="preserve"> – מה המטרה של אלו? </w:t>
        </w:r>
      </w:ins>
      <w:r w:rsidRPr="00D2310E">
        <w:rPr>
          <w:rFonts w:ascii="Times New Roman" w:eastAsia="Times New Roman" w:hAnsi="Times New Roman" w:cs="David"/>
          <w:sz w:val="24"/>
          <w:szCs w:val="24"/>
          <w:rtl/>
          <w:lang w:eastAsia="he-IL"/>
          <w:rPrChange w:id="1776" w:author="הילית אראל שכטר" w:date="2020-03-16T21:05:00Z">
            <w:rPr>
              <w:sz w:val="20"/>
              <w:szCs w:val="20"/>
              <w:rtl/>
            </w:rPr>
          </w:rPrChange>
        </w:rPr>
        <w:br/>
        <w:t xml:space="preserve">(0012) </w:t>
      </w:r>
      <w:r w:rsidRPr="00D2310E">
        <w:rPr>
          <w:rFonts w:ascii="Times New Roman" w:eastAsia="Times New Roman" w:hAnsi="Times New Roman" w:cs="David" w:hint="eastAsia"/>
          <w:sz w:val="24"/>
          <w:szCs w:val="24"/>
          <w:rtl/>
          <w:lang w:eastAsia="he-IL"/>
          <w:rPrChange w:id="1777" w:author="הילית אראל שכטר" w:date="2020-03-16T21:05:00Z">
            <w:rPr>
              <w:rFonts w:hint="eastAsia"/>
              <w:sz w:val="20"/>
              <w:szCs w:val="20"/>
              <w:rtl/>
            </w:rPr>
          </w:rPrChange>
        </w:rPr>
        <w:t>עדשת</w:t>
      </w:r>
      <w:r w:rsidRPr="00D2310E">
        <w:rPr>
          <w:rFonts w:ascii="Times New Roman" w:eastAsia="Times New Roman" w:hAnsi="Times New Roman" w:cs="David"/>
          <w:sz w:val="24"/>
          <w:szCs w:val="24"/>
          <w:rtl/>
          <w:lang w:eastAsia="he-IL"/>
          <w:rPrChange w:id="1778"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79" w:author="הילית אראל שכטר" w:date="2020-03-16T21:05:00Z">
            <w:rPr>
              <w:rFonts w:hint="eastAsia"/>
              <w:sz w:val="20"/>
              <w:szCs w:val="20"/>
              <w:rtl/>
            </w:rPr>
          </w:rPrChange>
        </w:rPr>
        <w:t>זוית</w:t>
      </w:r>
      <w:r w:rsidRPr="00D2310E">
        <w:rPr>
          <w:rFonts w:ascii="Times New Roman" w:eastAsia="Times New Roman" w:hAnsi="Times New Roman" w:cs="David"/>
          <w:sz w:val="24"/>
          <w:szCs w:val="24"/>
          <w:rtl/>
          <w:lang w:eastAsia="he-IL"/>
          <w:rPrChange w:id="1780"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81" w:author="הילית אראל שכטר" w:date="2020-03-16T21:05:00Z">
            <w:rPr>
              <w:rFonts w:hint="eastAsia"/>
              <w:sz w:val="20"/>
              <w:szCs w:val="20"/>
              <w:rtl/>
            </w:rPr>
          </w:rPrChange>
        </w:rPr>
        <w:t>רחבה</w:t>
      </w:r>
      <w:r w:rsidRPr="00D2310E">
        <w:rPr>
          <w:rFonts w:ascii="Times New Roman" w:eastAsia="Times New Roman" w:hAnsi="Times New Roman" w:cs="David"/>
          <w:sz w:val="24"/>
          <w:szCs w:val="24"/>
          <w:rtl/>
          <w:lang w:eastAsia="he-IL"/>
          <w:rPrChange w:id="1782"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83" w:author="הילית אראל שכטר" w:date="2020-03-16T21:05:00Z">
            <w:rPr>
              <w:rFonts w:hint="eastAsia"/>
              <w:sz w:val="20"/>
              <w:szCs w:val="20"/>
              <w:rtl/>
            </w:rPr>
          </w:rPrChange>
        </w:rPr>
        <w:t>ריובי</w:t>
      </w:r>
      <w:r w:rsidRPr="00D2310E">
        <w:rPr>
          <w:rFonts w:ascii="Times New Roman" w:eastAsia="Times New Roman" w:hAnsi="Times New Roman" w:cs="David"/>
          <w:sz w:val="24"/>
          <w:szCs w:val="24"/>
          <w:rtl/>
          <w:lang w:eastAsia="he-IL"/>
          <w:rPrChange w:id="1784"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85" w:author="הילית אראל שכטר" w:date="2020-03-16T21:05:00Z">
            <w:rPr>
              <w:rFonts w:hint="eastAsia"/>
              <w:sz w:val="20"/>
              <w:szCs w:val="20"/>
              <w:rtl/>
            </w:rPr>
          </w:rPrChange>
        </w:rPr>
        <w:t>דיודות</w:t>
      </w:r>
      <w:r w:rsidRPr="00D2310E">
        <w:rPr>
          <w:rFonts w:ascii="Times New Roman" w:eastAsia="Times New Roman" w:hAnsi="Times New Roman" w:cs="David"/>
          <w:sz w:val="24"/>
          <w:szCs w:val="24"/>
          <w:rtl/>
          <w:lang w:eastAsia="he-IL"/>
          <w:rPrChange w:id="1786"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87" w:author="הילית אראל שכטר" w:date="2020-03-16T21:05:00Z">
            <w:rPr>
              <w:rFonts w:hint="eastAsia"/>
              <w:sz w:val="20"/>
              <w:szCs w:val="20"/>
              <w:rtl/>
            </w:rPr>
          </w:rPrChange>
        </w:rPr>
        <w:t>פולטות</w:t>
      </w:r>
      <w:r w:rsidRPr="00D2310E">
        <w:rPr>
          <w:rFonts w:ascii="Times New Roman" w:eastAsia="Times New Roman" w:hAnsi="Times New Roman" w:cs="David"/>
          <w:sz w:val="24"/>
          <w:szCs w:val="24"/>
          <w:rtl/>
          <w:lang w:eastAsia="he-IL"/>
          <w:rPrChange w:id="1788"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89" w:author="הילית אראל שכטר" w:date="2020-03-16T21:05:00Z">
            <w:rPr>
              <w:rFonts w:hint="eastAsia"/>
              <w:sz w:val="20"/>
              <w:szCs w:val="20"/>
              <w:rtl/>
            </w:rPr>
          </w:rPrChange>
        </w:rPr>
        <w:t>אור</w:t>
      </w:r>
      <w:r w:rsidRPr="00D2310E">
        <w:rPr>
          <w:rFonts w:ascii="Times New Roman" w:eastAsia="Times New Roman" w:hAnsi="Times New Roman" w:cs="David"/>
          <w:sz w:val="24"/>
          <w:szCs w:val="24"/>
          <w:rtl/>
          <w:lang w:eastAsia="he-IL"/>
          <w:rPrChange w:id="1790"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1" w:author="הילית אראל שכטר" w:date="2020-03-16T21:05:00Z">
            <w:rPr>
              <w:rFonts w:hint="eastAsia"/>
              <w:sz w:val="20"/>
              <w:szCs w:val="20"/>
              <w:rtl/>
            </w:rPr>
          </w:rPrChange>
        </w:rPr>
        <w:t>אינפרא</w:t>
      </w:r>
      <w:r w:rsidRPr="00D2310E">
        <w:rPr>
          <w:rFonts w:ascii="Times New Roman" w:eastAsia="Times New Roman" w:hAnsi="Times New Roman" w:cs="David"/>
          <w:sz w:val="24"/>
          <w:szCs w:val="24"/>
          <w:rtl/>
          <w:lang w:eastAsia="he-IL"/>
          <w:rPrChange w:id="1792"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3" w:author="הילית אראל שכטר" w:date="2020-03-16T21:05:00Z">
            <w:rPr>
              <w:rFonts w:hint="eastAsia"/>
              <w:sz w:val="20"/>
              <w:szCs w:val="20"/>
              <w:rtl/>
            </w:rPr>
          </w:rPrChange>
        </w:rPr>
        <w:t>אדום</w:t>
      </w:r>
      <w:r w:rsidRPr="00D2310E">
        <w:rPr>
          <w:rFonts w:ascii="Times New Roman" w:eastAsia="Times New Roman" w:hAnsi="Times New Roman" w:cs="David"/>
          <w:sz w:val="24"/>
          <w:szCs w:val="24"/>
          <w:rtl/>
          <w:lang w:eastAsia="he-IL"/>
          <w:rPrChange w:id="1794"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5" w:author="הילית אראל שכטר" w:date="2020-03-16T21:05:00Z">
            <w:rPr>
              <w:rFonts w:hint="eastAsia"/>
              <w:sz w:val="20"/>
              <w:szCs w:val="20"/>
              <w:rtl/>
            </w:rPr>
          </w:rPrChange>
        </w:rPr>
        <w:t>מיקרו</w:t>
      </w:r>
      <w:r w:rsidRPr="00D2310E">
        <w:rPr>
          <w:rFonts w:ascii="Times New Roman" w:eastAsia="Times New Roman" w:hAnsi="Times New Roman" w:cs="David"/>
          <w:sz w:val="24"/>
          <w:szCs w:val="24"/>
          <w:rtl/>
          <w:lang w:eastAsia="he-IL"/>
          <w:rPrChange w:id="1796"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7" w:author="הילית אראל שכטר" w:date="2020-03-16T21:05:00Z">
            <w:rPr>
              <w:rFonts w:hint="eastAsia"/>
              <w:sz w:val="20"/>
              <w:szCs w:val="20"/>
              <w:rtl/>
            </w:rPr>
          </w:rPrChange>
        </w:rPr>
        <w:t>מעבד</w:t>
      </w:r>
      <w:r w:rsidRPr="00D2310E">
        <w:rPr>
          <w:rFonts w:ascii="Times New Roman" w:eastAsia="Times New Roman" w:hAnsi="Times New Roman" w:cs="David"/>
          <w:sz w:val="24"/>
          <w:szCs w:val="24"/>
          <w:rtl/>
          <w:lang w:eastAsia="he-IL"/>
          <w:rPrChange w:id="1798"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799" w:author="הילית אראל שכטר" w:date="2020-03-16T21:05:00Z">
            <w:rPr>
              <w:rFonts w:hint="eastAsia"/>
              <w:sz w:val="20"/>
              <w:szCs w:val="20"/>
              <w:rtl/>
            </w:rPr>
          </w:rPrChange>
        </w:rPr>
        <w:t>אחד</w:t>
      </w:r>
      <w:r w:rsidRPr="00D2310E">
        <w:rPr>
          <w:rFonts w:ascii="Times New Roman" w:eastAsia="Times New Roman" w:hAnsi="Times New Roman" w:cs="David"/>
          <w:sz w:val="24"/>
          <w:szCs w:val="24"/>
          <w:rtl/>
          <w:lang w:eastAsia="he-IL"/>
          <w:rPrChange w:id="1800"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01" w:author="הילית אראל שכטר" w:date="2020-03-16T21:05:00Z">
            <w:rPr>
              <w:rFonts w:hint="eastAsia"/>
              <w:sz w:val="20"/>
              <w:szCs w:val="20"/>
              <w:rtl/>
            </w:rPr>
          </w:rPrChange>
        </w:rPr>
        <w:t>ויחידת</w:t>
      </w:r>
      <w:r w:rsidRPr="00D2310E">
        <w:rPr>
          <w:rFonts w:ascii="Times New Roman" w:eastAsia="Times New Roman" w:hAnsi="Times New Roman" w:cs="David"/>
          <w:sz w:val="24"/>
          <w:szCs w:val="24"/>
          <w:rtl/>
          <w:lang w:eastAsia="he-IL"/>
          <w:rPrChange w:id="1802"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03" w:author="הילית אראל שכטר" w:date="2020-03-16T21:05:00Z">
            <w:rPr>
              <w:rFonts w:hint="eastAsia"/>
              <w:sz w:val="20"/>
              <w:szCs w:val="20"/>
              <w:rtl/>
            </w:rPr>
          </w:rPrChange>
        </w:rPr>
        <w:t>עיבוד</w:t>
      </w:r>
      <w:r w:rsidRPr="00D2310E">
        <w:rPr>
          <w:rFonts w:ascii="Times New Roman" w:eastAsia="Times New Roman" w:hAnsi="Times New Roman" w:cs="David"/>
          <w:sz w:val="24"/>
          <w:szCs w:val="24"/>
          <w:rtl/>
          <w:lang w:eastAsia="he-IL"/>
          <w:rPrChange w:id="1804" w:author="הילית אראל שכטר" w:date="2020-03-16T21:05:00Z">
            <w:rPr>
              <w:sz w:val="20"/>
              <w:szCs w:val="20"/>
              <w:rtl/>
            </w:rPr>
          </w:rPrChange>
        </w:rPr>
        <w:t xml:space="preserve"> </w:t>
      </w:r>
      <w:r w:rsidRPr="00D2310E">
        <w:rPr>
          <w:rFonts w:ascii="Times New Roman" w:eastAsia="Times New Roman" w:hAnsi="Times New Roman" w:cs="David" w:hint="eastAsia"/>
          <w:sz w:val="24"/>
          <w:szCs w:val="24"/>
          <w:rtl/>
          <w:lang w:eastAsia="he-IL"/>
          <w:rPrChange w:id="1805" w:author="הילית אראל שכטר" w:date="2020-03-16T21:05:00Z">
            <w:rPr>
              <w:rFonts w:hint="eastAsia"/>
              <w:sz w:val="20"/>
              <w:szCs w:val="20"/>
              <w:rtl/>
            </w:rPr>
          </w:rPrChange>
        </w:rPr>
        <w:t>גרפית</w:t>
      </w:r>
      <w:r w:rsidRPr="00D2310E">
        <w:rPr>
          <w:rFonts w:ascii="Times New Roman" w:eastAsia="Times New Roman" w:hAnsi="Times New Roman" w:cs="David"/>
          <w:sz w:val="24"/>
          <w:szCs w:val="24"/>
          <w:rtl/>
          <w:lang w:eastAsia="he-IL"/>
          <w:rPrChange w:id="1806" w:author="הילית אראל שכטר" w:date="2020-03-16T21:05:00Z">
            <w:rPr>
              <w:sz w:val="20"/>
              <w:szCs w:val="20"/>
              <w:rtl/>
            </w:rPr>
          </w:rPrChange>
        </w:rPr>
        <w:t xml:space="preserve"> (</w:t>
      </w:r>
      <w:r w:rsidRPr="00D2310E">
        <w:rPr>
          <w:rFonts w:ascii="Times New Roman" w:eastAsia="Times New Roman" w:hAnsi="Times New Roman" w:cs="David"/>
          <w:sz w:val="24"/>
          <w:szCs w:val="24"/>
          <w:lang w:eastAsia="he-IL"/>
          <w:rPrChange w:id="1807" w:author="הילית אראל שכטר" w:date="2020-03-16T21:05:00Z">
            <w:rPr>
              <w:sz w:val="20"/>
              <w:szCs w:val="20"/>
            </w:rPr>
          </w:rPrChange>
        </w:rPr>
        <w:t>GPU</w:t>
      </w:r>
      <w:r w:rsidRPr="00D2310E">
        <w:rPr>
          <w:rFonts w:ascii="Times New Roman" w:eastAsia="Times New Roman" w:hAnsi="Times New Roman" w:cs="David"/>
          <w:sz w:val="24"/>
          <w:szCs w:val="24"/>
          <w:rtl/>
          <w:lang w:eastAsia="he-IL"/>
          <w:rPrChange w:id="1808" w:author="הילית אראל שכטר" w:date="2020-03-16T21:05:00Z">
            <w:rPr>
              <w:sz w:val="20"/>
              <w:szCs w:val="20"/>
              <w:rtl/>
            </w:rPr>
          </w:rPrChange>
        </w:rPr>
        <w:t>).</w:t>
      </w:r>
    </w:p>
    <w:p w14:paraId="458198A0" w14:textId="77777777" w:rsidR="00657244" w:rsidRPr="00D2310E" w:rsidRDefault="00657244">
      <w:pPr>
        <w:autoSpaceDE w:val="0"/>
        <w:autoSpaceDN w:val="0"/>
        <w:bidi/>
        <w:spacing w:before="120" w:after="120" w:line="360" w:lineRule="auto"/>
        <w:ind w:left="360"/>
        <w:rPr>
          <w:rFonts w:ascii="Times New Roman" w:eastAsia="Times New Roman" w:hAnsi="Times New Roman" w:cs="David"/>
          <w:sz w:val="24"/>
          <w:szCs w:val="24"/>
          <w:lang w:eastAsia="he-IL"/>
          <w:rPrChange w:id="1809" w:author="הילית אראל שכטר" w:date="2020-03-16T21:06:00Z">
            <w:rPr>
              <w:sz w:val="20"/>
              <w:szCs w:val="20"/>
            </w:rPr>
          </w:rPrChange>
        </w:rPr>
        <w:pPrChange w:id="1810" w:author="הילית אראל שכטר" w:date="2020-03-16T21:06:00Z">
          <w:pPr>
            <w:pStyle w:val="ListParagraph"/>
            <w:bidi/>
          </w:pPr>
        </w:pPrChange>
      </w:pPr>
      <w:r w:rsidRPr="00D2310E">
        <w:rPr>
          <w:rFonts w:ascii="Times New Roman" w:eastAsia="Times New Roman" w:hAnsi="Times New Roman" w:cs="David"/>
          <w:sz w:val="24"/>
          <w:szCs w:val="24"/>
          <w:rtl/>
          <w:lang w:eastAsia="he-IL"/>
          <w:rPrChange w:id="1811" w:author="הילית אראל שכטר" w:date="2020-03-16T21:06:00Z">
            <w:rPr>
              <w:sz w:val="20"/>
              <w:szCs w:val="20"/>
              <w:rtl/>
            </w:rPr>
          </w:rPrChange>
        </w:rPr>
        <w:t xml:space="preserve">(0014) </w:t>
      </w:r>
      <w:r w:rsidRPr="00D2310E">
        <w:rPr>
          <w:rFonts w:ascii="Times New Roman" w:eastAsia="Times New Roman" w:hAnsi="Times New Roman" w:cs="David" w:hint="eastAsia"/>
          <w:sz w:val="24"/>
          <w:szCs w:val="24"/>
          <w:rtl/>
          <w:lang w:eastAsia="he-IL"/>
          <w:rPrChange w:id="1812" w:author="הילית אראל שכטר" w:date="2020-03-16T21:06:00Z">
            <w:rPr>
              <w:rFonts w:hint="eastAsia"/>
              <w:sz w:val="20"/>
              <w:szCs w:val="20"/>
              <w:rtl/>
            </w:rPr>
          </w:rPrChange>
        </w:rPr>
        <w:t>שרת</w:t>
      </w:r>
      <w:r w:rsidRPr="00D2310E">
        <w:rPr>
          <w:rFonts w:ascii="Times New Roman" w:eastAsia="Times New Roman" w:hAnsi="Times New Roman" w:cs="David"/>
          <w:sz w:val="24"/>
          <w:szCs w:val="24"/>
          <w:rtl/>
          <w:lang w:eastAsia="he-IL"/>
          <w:rPrChange w:id="1813" w:author="הילית אראל שכטר" w:date="2020-03-16T21:06:00Z">
            <w:rPr>
              <w:sz w:val="20"/>
              <w:szCs w:val="20"/>
              <w:rtl/>
            </w:rPr>
          </w:rPrChange>
        </w:rPr>
        <w:t xml:space="preserve"> </w:t>
      </w:r>
      <w:r w:rsidRPr="00D2310E">
        <w:rPr>
          <w:rFonts w:ascii="Times New Roman" w:eastAsia="Times New Roman" w:hAnsi="Times New Roman" w:cs="David" w:hint="eastAsia"/>
          <w:sz w:val="24"/>
          <w:szCs w:val="24"/>
          <w:rtl/>
          <w:lang w:eastAsia="he-IL"/>
          <w:rPrChange w:id="1814" w:author="הילית אראל שכטר" w:date="2020-03-16T21:06:00Z">
            <w:rPr>
              <w:rFonts w:hint="eastAsia"/>
              <w:sz w:val="20"/>
              <w:szCs w:val="20"/>
              <w:rtl/>
            </w:rPr>
          </w:rPrChange>
        </w:rPr>
        <w:t>מדיה</w:t>
      </w:r>
    </w:p>
    <w:p w14:paraId="17C91B7A" w14:textId="5967A356" w:rsidR="00657244" w:rsidRPr="00D2310E" w:rsidRDefault="0081213B">
      <w:pPr>
        <w:autoSpaceDE w:val="0"/>
        <w:autoSpaceDN w:val="0"/>
        <w:bidi/>
        <w:spacing w:before="120" w:after="120" w:line="360" w:lineRule="auto"/>
        <w:ind w:left="360"/>
        <w:jc w:val="both"/>
        <w:rPr>
          <w:rFonts w:ascii="Times New Roman" w:eastAsia="Times New Roman" w:hAnsi="Times New Roman" w:cs="David"/>
          <w:sz w:val="24"/>
          <w:szCs w:val="24"/>
          <w:lang w:eastAsia="he-IL"/>
          <w:rPrChange w:id="1815" w:author="הילית אראל שכטר" w:date="2020-03-16T21:05:00Z">
            <w:rPr/>
          </w:rPrChange>
        </w:rPr>
        <w:pPrChange w:id="1816" w:author="הילית אראל שכטר" w:date="2020-03-16T21:06:00Z">
          <w:pPr>
            <w:pStyle w:val="ListParagraph"/>
            <w:bidi/>
          </w:pPr>
        </w:pPrChange>
      </w:pPr>
      <w:ins w:id="1817" w:author="הילית אראל שכטר" w:date="2020-03-16T20:52:00Z">
        <w:r w:rsidRPr="00D2310E">
          <w:rPr>
            <w:rFonts w:ascii="Times New Roman" w:eastAsia="Times New Roman" w:hAnsi="Times New Roman" w:cs="David"/>
            <w:sz w:val="24"/>
            <w:szCs w:val="24"/>
            <w:rtl/>
            <w:lang w:eastAsia="he-IL"/>
            <w:rPrChange w:id="1818" w:author="הילית אראל שכטר" w:date="2020-03-16T21:05:00Z">
              <w:rPr>
                <w:rtl/>
              </w:rPr>
            </w:rPrChange>
          </w:rPr>
          <w:t>(עמוס – מה אלו המספרים שבסוגריים?)</w:t>
        </w:r>
      </w:ins>
    </w:p>
    <w:p w14:paraId="192FD9A2" w14:textId="73850ACA" w:rsidR="00657244" w:rsidRPr="00D2310E" w:rsidRDefault="00D2310E">
      <w:pPr>
        <w:numPr>
          <w:ilvl w:val="0"/>
          <w:numId w:val="24"/>
        </w:numPr>
        <w:autoSpaceDE w:val="0"/>
        <w:autoSpaceDN w:val="0"/>
        <w:bidi/>
        <w:spacing w:before="120" w:after="120" w:line="360" w:lineRule="auto"/>
        <w:jc w:val="both"/>
        <w:rPr>
          <w:rFonts w:ascii="David" w:hAnsi="David" w:cs="David"/>
          <w:sz w:val="24"/>
          <w:szCs w:val="24"/>
          <w:rPrChange w:id="1819" w:author="הילית אראל שכטר" w:date="2020-03-16T21:10:00Z">
            <w:rPr/>
          </w:rPrChange>
        </w:rPr>
        <w:pPrChange w:id="1820" w:author="הילית אראל שכטר" w:date="2020-03-16T20:59:00Z">
          <w:pPr>
            <w:pStyle w:val="ListParagraph"/>
            <w:numPr>
              <w:numId w:val="5"/>
            </w:numPr>
            <w:bidi/>
            <w:ind w:hanging="360"/>
          </w:pPr>
        </w:pPrChange>
      </w:pPr>
      <w:ins w:id="1821" w:author="הילית אראל שכטר" w:date="2020-03-16T21:03:00Z">
        <w:r w:rsidRPr="00D2310E">
          <w:rPr>
            <w:rFonts w:ascii="David" w:hAnsi="David" w:cs="David" w:hint="eastAsia"/>
            <w:sz w:val="24"/>
            <w:szCs w:val="24"/>
            <w:rtl/>
            <w:rPrChange w:id="1822" w:author="הילית אראל שכטר" w:date="2020-03-16T21:10:00Z">
              <w:rPr>
                <w:rFonts w:hint="eastAsia"/>
                <w:rtl/>
              </w:rPr>
            </w:rPrChange>
          </w:rPr>
          <w:t>פעולות</w:t>
        </w:r>
        <w:r w:rsidRPr="00D2310E">
          <w:rPr>
            <w:rFonts w:ascii="David" w:hAnsi="David" w:cs="David"/>
            <w:sz w:val="24"/>
            <w:szCs w:val="24"/>
            <w:rtl/>
            <w:rPrChange w:id="1823" w:author="הילית אראל שכטר" w:date="2020-03-16T21:10:00Z">
              <w:rPr>
                <w:rtl/>
              </w:rPr>
            </w:rPrChange>
          </w:rPr>
          <w:t xml:space="preserve"> </w:t>
        </w:r>
        <w:r w:rsidRPr="00D2310E">
          <w:rPr>
            <w:rFonts w:ascii="David" w:hAnsi="David" w:cs="David" w:hint="eastAsia"/>
            <w:sz w:val="24"/>
            <w:szCs w:val="24"/>
            <w:rtl/>
            <w:rPrChange w:id="1824" w:author="הילית אראל שכטר" w:date="2020-03-16T21:10:00Z">
              <w:rPr>
                <w:rFonts w:hint="eastAsia"/>
                <w:rtl/>
              </w:rPr>
            </w:rPrChange>
          </w:rPr>
          <w:t>הבדיקה</w:t>
        </w:r>
        <w:r w:rsidRPr="00D2310E">
          <w:rPr>
            <w:rFonts w:ascii="David" w:hAnsi="David" w:cs="David"/>
            <w:sz w:val="24"/>
            <w:szCs w:val="24"/>
            <w:rtl/>
            <w:rPrChange w:id="1825" w:author="הילית אראל שכטר" w:date="2020-03-16T21:10:00Z">
              <w:rPr>
                <w:rtl/>
              </w:rPr>
            </w:rPrChange>
          </w:rPr>
          <w:t xml:space="preserve"> </w:t>
        </w:r>
        <w:r w:rsidRPr="00D2310E">
          <w:rPr>
            <w:rFonts w:ascii="David" w:hAnsi="David" w:cs="David" w:hint="eastAsia"/>
            <w:sz w:val="24"/>
            <w:szCs w:val="24"/>
            <w:rtl/>
            <w:rPrChange w:id="1826" w:author="הילית אראל שכטר" w:date="2020-03-16T21:10:00Z">
              <w:rPr>
                <w:rFonts w:hint="eastAsia"/>
                <w:rtl/>
              </w:rPr>
            </w:rPrChange>
          </w:rPr>
          <w:t>שבוצעו</w:t>
        </w:r>
      </w:ins>
      <w:del w:id="1827" w:author="הילית אראל שכטר" w:date="2020-03-16T21:03:00Z">
        <w:r w:rsidR="00657244" w:rsidRPr="00D2310E" w:rsidDel="00D2310E">
          <w:rPr>
            <w:rFonts w:ascii="David" w:hAnsi="David" w:cs="David" w:hint="eastAsia"/>
            <w:sz w:val="24"/>
            <w:szCs w:val="24"/>
            <w:rtl/>
            <w:rPrChange w:id="1828" w:author="הילית אראל שכטר" w:date="2020-03-16T21:10:00Z">
              <w:rPr>
                <w:rFonts w:hint="eastAsia"/>
                <w:rtl/>
              </w:rPr>
            </w:rPrChange>
          </w:rPr>
          <w:delText>היקף</w:delText>
        </w:r>
        <w:r w:rsidR="00657244" w:rsidRPr="00D2310E" w:rsidDel="00D2310E">
          <w:rPr>
            <w:rFonts w:ascii="David" w:hAnsi="David" w:cs="David"/>
            <w:sz w:val="24"/>
            <w:szCs w:val="24"/>
            <w:rtl/>
            <w:rPrChange w:id="1829" w:author="הילית אראל שכטר" w:date="2020-03-16T21:10:00Z">
              <w:rPr>
                <w:rtl/>
              </w:rPr>
            </w:rPrChange>
          </w:rPr>
          <w:delText xml:space="preserve"> </w:delText>
        </w:r>
        <w:r w:rsidR="00657244" w:rsidRPr="00D2310E" w:rsidDel="00D2310E">
          <w:rPr>
            <w:rFonts w:ascii="David" w:hAnsi="David" w:cs="David" w:hint="eastAsia"/>
            <w:sz w:val="24"/>
            <w:szCs w:val="24"/>
            <w:rtl/>
            <w:rPrChange w:id="1830" w:author="הילית אראל שכטר" w:date="2020-03-16T21:10:00Z">
              <w:rPr>
                <w:rFonts w:hint="eastAsia"/>
                <w:rtl/>
              </w:rPr>
            </w:rPrChange>
          </w:rPr>
          <w:delText>וסביבת</w:delText>
        </w:r>
        <w:r w:rsidR="00657244" w:rsidRPr="00D2310E" w:rsidDel="00D2310E">
          <w:rPr>
            <w:rFonts w:ascii="David" w:hAnsi="David" w:cs="David"/>
            <w:sz w:val="24"/>
            <w:szCs w:val="24"/>
            <w:rtl/>
            <w:rPrChange w:id="1831" w:author="הילית אראל שכטר" w:date="2020-03-16T21:10:00Z">
              <w:rPr>
                <w:rtl/>
              </w:rPr>
            </w:rPrChange>
          </w:rPr>
          <w:delText xml:space="preserve"> </w:delText>
        </w:r>
        <w:r w:rsidR="00657244" w:rsidRPr="00D2310E" w:rsidDel="00D2310E">
          <w:rPr>
            <w:rFonts w:ascii="David" w:hAnsi="David" w:cs="David" w:hint="eastAsia"/>
            <w:sz w:val="24"/>
            <w:szCs w:val="24"/>
            <w:rtl/>
            <w:rPrChange w:id="1832" w:author="הילית אראל שכטר" w:date="2020-03-16T21:10:00Z">
              <w:rPr>
                <w:rFonts w:hint="eastAsia"/>
                <w:rtl/>
              </w:rPr>
            </w:rPrChange>
          </w:rPr>
          <w:delText>העבודה</w:delText>
        </w:r>
      </w:del>
      <w:r w:rsidR="00657244" w:rsidRPr="00D2310E">
        <w:rPr>
          <w:rFonts w:ascii="David" w:hAnsi="David" w:cs="David"/>
          <w:sz w:val="24"/>
          <w:szCs w:val="24"/>
          <w:rtl/>
          <w:rPrChange w:id="1833" w:author="הילית אראל שכטר" w:date="2020-03-16T21:10:00Z">
            <w:rPr>
              <w:rtl/>
            </w:rPr>
          </w:rPrChange>
        </w:rPr>
        <w:t>:</w:t>
      </w:r>
    </w:p>
    <w:p w14:paraId="5BBCEC2C" w14:textId="3303A52B" w:rsidR="00657244" w:rsidRPr="00D2310E" w:rsidRDefault="00657244">
      <w:pPr>
        <w:numPr>
          <w:ilvl w:val="1"/>
          <w:numId w:val="24"/>
        </w:numPr>
        <w:autoSpaceDE w:val="0"/>
        <w:autoSpaceDN w:val="0"/>
        <w:bidi/>
        <w:spacing w:before="120" w:after="120" w:line="360" w:lineRule="auto"/>
        <w:jc w:val="both"/>
        <w:rPr>
          <w:rFonts w:ascii="David" w:hAnsi="David" w:cs="David"/>
          <w:sz w:val="24"/>
          <w:szCs w:val="24"/>
          <w:rPrChange w:id="1834" w:author="הילית אראל שכטר" w:date="2020-03-16T21:10:00Z">
            <w:rPr/>
          </w:rPrChange>
        </w:rPr>
        <w:pPrChange w:id="1835" w:author="הילית אראל שכטר" w:date="2020-03-16T21:01:00Z">
          <w:pPr>
            <w:pStyle w:val="ListParagraph"/>
            <w:numPr>
              <w:ilvl w:val="1"/>
              <w:numId w:val="5"/>
            </w:numPr>
            <w:bidi/>
            <w:ind w:left="1080" w:hanging="720"/>
          </w:pPr>
        </w:pPrChange>
      </w:pPr>
      <w:r w:rsidRPr="00D2310E">
        <w:rPr>
          <w:rFonts w:ascii="David" w:hAnsi="David" w:cs="David" w:hint="eastAsia"/>
          <w:sz w:val="24"/>
          <w:szCs w:val="24"/>
          <w:rtl/>
          <w:rPrChange w:id="1836" w:author="הילית אראל שכטר" w:date="2020-03-16T21:10:00Z">
            <w:rPr>
              <w:rFonts w:hint="eastAsia"/>
              <w:rtl/>
            </w:rPr>
          </w:rPrChange>
        </w:rPr>
        <w:lastRenderedPageBreak/>
        <w:t>סביבת</w:t>
      </w:r>
      <w:r w:rsidRPr="00D2310E">
        <w:rPr>
          <w:rFonts w:ascii="David" w:hAnsi="David" w:cs="David"/>
          <w:sz w:val="24"/>
          <w:szCs w:val="24"/>
          <w:rtl/>
          <w:rPrChange w:id="1837" w:author="הילית אראל שכטר" w:date="2020-03-16T21:10:00Z">
            <w:rPr>
              <w:rtl/>
            </w:rPr>
          </w:rPrChange>
        </w:rPr>
        <w:t xml:space="preserve"> </w:t>
      </w:r>
      <w:r w:rsidRPr="00D2310E">
        <w:rPr>
          <w:rFonts w:ascii="David" w:hAnsi="David" w:cs="David" w:hint="eastAsia"/>
          <w:sz w:val="24"/>
          <w:szCs w:val="24"/>
          <w:rtl/>
          <w:rPrChange w:id="1838" w:author="הילית אראל שכטר" w:date="2020-03-16T21:10:00Z">
            <w:rPr>
              <w:rFonts w:hint="eastAsia"/>
              <w:rtl/>
            </w:rPr>
          </w:rPrChange>
        </w:rPr>
        <w:t>הבדיקה</w:t>
      </w:r>
      <w:r w:rsidRPr="00D2310E">
        <w:rPr>
          <w:rFonts w:ascii="David" w:hAnsi="David" w:cs="David"/>
          <w:sz w:val="24"/>
          <w:szCs w:val="24"/>
          <w:rtl/>
          <w:rPrChange w:id="1839" w:author="הילית אראל שכטר" w:date="2020-03-16T21:10:00Z">
            <w:rPr>
              <w:rtl/>
            </w:rPr>
          </w:rPrChange>
        </w:rPr>
        <w:t>:</w:t>
      </w:r>
      <w:ins w:id="1840" w:author="הילית אראל שכטר" w:date="2020-03-16T21:01:00Z">
        <w:r w:rsidR="002265E1" w:rsidRPr="00D2310E">
          <w:rPr>
            <w:rFonts w:ascii="David" w:hAnsi="David" w:cs="David"/>
            <w:sz w:val="24"/>
            <w:szCs w:val="24"/>
            <w:rtl/>
            <w:rPrChange w:id="1841" w:author="הילית אראל שכטר" w:date="2020-03-16T21:10:00Z">
              <w:rPr>
                <w:rtl/>
              </w:rPr>
            </w:rPrChange>
          </w:rPr>
          <w:t xml:space="preserve"> </w:t>
        </w:r>
        <w:r w:rsidR="002265E1" w:rsidRPr="00D2310E">
          <w:rPr>
            <w:rFonts w:ascii="David" w:hAnsi="David" w:cs="David" w:hint="eastAsia"/>
            <w:sz w:val="24"/>
            <w:szCs w:val="24"/>
            <w:highlight w:val="yellow"/>
            <w:rtl/>
            <w:rPrChange w:id="1842" w:author="הילית אראל שכטר" w:date="2020-03-16T21:10:00Z">
              <w:rPr>
                <w:rFonts w:hint="eastAsia"/>
                <w:rtl/>
              </w:rPr>
            </w:rPrChange>
          </w:rPr>
          <w:t>יש</w:t>
        </w:r>
        <w:r w:rsidR="002265E1" w:rsidRPr="00D2310E">
          <w:rPr>
            <w:rFonts w:ascii="David" w:hAnsi="David" w:cs="David"/>
            <w:sz w:val="24"/>
            <w:szCs w:val="24"/>
            <w:highlight w:val="yellow"/>
            <w:rtl/>
            <w:rPrChange w:id="1843" w:author="הילית אראל שכטר" w:date="2020-03-16T21:10:00Z">
              <w:rPr>
                <w:rtl/>
              </w:rPr>
            </w:rPrChange>
          </w:rPr>
          <w:t xml:space="preserve"> </w:t>
        </w:r>
      </w:ins>
      <w:ins w:id="1844" w:author="הילית אראל שכטר" w:date="2020-03-16T21:03:00Z">
        <w:r w:rsidR="00D2310E" w:rsidRPr="00D2310E">
          <w:rPr>
            <w:rFonts w:ascii="David" w:hAnsi="David" w:cs="David" w:hint="eastAsia"/>
            <w:sz w:val="24"/>
            <w:szCs w:val="24"/>
            <w:highlight w:val="yellow"/>
            <w:rtl/>
            <w:rPrChange w:id="1845" w:author="הילית אראל שכטר" w:date="2020-03-16T21:10:00Z">
              <w:rPr>
                <w:rFonts w:hint="eastAsia"/>
                <w:highlight w:val="yellow"/>
                <w:rtl/>
              </w:rPr>
            </w:rPrChange>
          </w:rPr>
          <w:t>לנסח</w:t>
        </w:r>
      </w:ins>
      <w:ins w:id="1846" w:author="הילית אראל שכטר" w:date="2020-03-16T21:01:00Z">
        <w:r w:rsidR="002265E1" w:rsidRPr="00D2310E">
          <w:rPr>
            <w:rFonts w:ascii="David" w:hAnsi="David" w:cs="David"/>
            <w:sz w:val="24"/>
            <w:szCs w:val="24"/>
            <w:highlight w:val="yellow"/>
            <w:rtl/>
            <w:rPrChange w:id="1847" w:author="הילית אראל שכטר" w:date="2020-03-16T21:10:00Z">
              <w:rPr>
                <w:rtl/>
              </w:rPr>
            </w:rPrChange>
          </w:rPr>
          <w:t xml:space="preserve"> פרק זה </w:t>
        </w:r>
        <w:r w:rsidR="00D2310E" w:rsidRPr="00D2310E">
          <w:rPr>
            <w:rFonts w:ascii="David" w:hAnsi="David" w:cs="David" w:hint="eastAsia"/>
            <w:sz w:val="24"/>
            <w:szCs w:val="24"/>
            <w:highlight w:val="yellow"/>
            <w:rtl/>
            <w:rPrChange w:id="1848" w:author="הילית אראל שכטר" w:date="2020-03-16T21:10:00Z">
              <w:rPr>
                <w:rFonts w:hint="eastAsia"/>
                <w:rtl/>
              </w:rPr>
            </w:rPrChange>
          </w:rPr>
          <w:t>במלל</w:t>
        </w:r>
        <w:r w:rsidR="00D2310E" w:rsidRPr="00D2310E">
          <w:rPr>
            <w:rFonts w:ascii="David" w:hAnsi="David" w:cs="David"/>
            <w:sz w:val="24"/>
            <w:szCs w:val="24"/>
            <w:highlight w:val="yellow"/>
            <w:rtl/>
            <w:rPrChange w:id="1849" w:author="הילית אראל שכטר" w:date="2020-03-16T21:10:00Z">
              <w:rPr>
                <w:rtl/>
              </w:rPr>
            </w:rPrChange>
          </w:rPr>
          <w:t xml:space="preserve"> תיאורי ולא בתמצות </w:t>
        </w:r>
      </w:ins>
      <w:ins w:id="1850" w:author="הילית אראל שכטר" w:date="2020-03-16T21:02:00Z">
        <w:r w:rsidR="00D2310E" w:rsidRPr="00D2310E">
          <w:rPr>
            <w:rFonts w:ascii="David" w:hAnsi="David" w:cs="David" w:hint="eastAsia"/>
            <w:sz w:val="24"/>
            <w:szCs w:val="24"/>
            <w:highlight w:val="yellow"/>
            <w:rtl/>
            <w:rPrChange w:id="1851" w:author="הילית אראל שכטר" w:date="2020-03-16T21:10:00Z">
              <w:rPr>
                <w:rFonts w:hint="eastAsia"/>
                <w:rtl/>
              </w:rPr>
            </w:rPrChange>
          </w:rPr>
          <w:t>טכני</w:t>
        </w:r>
        <w:r w:rsidR="00D2310E" w:rsidRPr="00D2310E">
          <w:rPr>
            <w:rFonts w:ascii="David" w:hAnsi="David" w:cs="David"/>
            <w:sz w:val="24"/>
            <w:szCs w:val="24"/>
            <w:rtl/>
            <w:rPrChange w:id="1852" w:author="הילית אראל שכטר" w:date="2020-03-16T21:10:00Z">
              <w:rPr>
                <w:rtl/>
              </w:rPr>
            </w:rPrChange>
          </w:rPr>
          <w:t xml:space="preserve">. </w:t>
        </w:r>
      </w:ins>
    </w:p>
    <w:p w14:paraId="79BD4965" w14:textId="77777777" w:rsidR="00657244" w:rsidRPr="00D2310E" w:rsidRDefault="00657244">
      <w:pPr>
        <w:numPr>
          <w:ilvl w:val="1"/>
          <w:numId w:val="24"/>
        </w:numPr>
        <w:autoSpaceDE w:val="0"/>
        <w:autoSpaceDN w:val="0"/>
        <w:bidi/>
        <w:spacing w:before="120" w:after="120" w:line="360" w:lineRule="auto"/>
        <w:jc w:val="both"/>
        <w:rPr>
          <w:rFonts w:ascii="David" w:hAnsi="David" w:cs="David"/>
          <w:sz w:val="24"/>
          <w:szCs w:val="24"/>
          <w:rPrChange w:id="1853" w:author="הילית אראל שכטר" w:date="2020-03-16T21:10:00Z">
            <w:rPr/>
          </w:rPrChange>
        </w:rPr>
        <w:pPrChange w:id="1854" w:author="הילית אראל שכטר" w:date="2020-03-16T21:07:00Z">
          <w:pPr>
            <w:pStyle w:val="ListParagraph"/>
            <w:numPr>
              <w:ilvl w:val="2"/>
              <w:numId w:val="10"/>
            </w:numPr>
            <w:bidi/>
            <w:ind w:left="1080" w:hanging="720"/>
          </w:pPr>
        </w:pPrChange>
      </w:pPr>
      <w:r w:rsidRPr="00D2310E">
        <w:rPr>
          <w:rFonts w:ascii="David" w:hAnsi="David" w:cs="David" w:hint="eastAsia"/>
          <w:sz w:val="24"/>
          <w:szCs w:val="24"/>
          <w:rtl/>
          <w:rPrChange w:id="1855" w:author="הילית אראל שכטר" w:date="2020-03-16T21:10:00Z">
            <w:rPr>
              <w:rFonts w:hint="eastAsia"/>
              <w:rtl/>
            </w:rPr>
          </w:rPrChange>
        </w:rPr>
        <w:t>מכשיר</w:t>
      </w:r>
      <w:r w:rsidRPr="00D2310E">
        <w:rPr>
          <w:rFonts w:ascii="David" w:hAnsi="David" w:cs="David"/>
          <w:sz w:val="24"/>
          <w:szCs w:val="24"/>
          <w:rtl/>
          <w:rPrChange w:id="1856" w:author="הילית אראל שכטר" w:date="2020-03-16T21:10:00Z">
            <w:rPr>
              <w:rtl/>
            </w:rPr>
          </w:rPrChange>
        </w:rPr>
        <w:t xml:space="preserve"> </w:t>
      </w:r>
      <w:r w:rsidRPr="00D2310E">
        <w:rPr>
          <w:rFonts w:ascii="David" w:hAnsi="David" w:cs="David"/>
          <w:sz w:val="24"/>
          <w:szCs w:val="24"/>
          <w:rPrChange w:id="1857" w:author="הילית אראל שכטר" w:date="2020-03-16T21:10:00Z">
            <w:rPr/>
          </w:rPrChange>
        </w:rPr>
        <w:t>Hipcam Indoor Pro (HIP) version 5000</w:t>
      </w:r>
      <w:r w:rsidRPr="00D2310E">
        <w:rPr>
          <w:rFonts w:ascii="David" w:hAnsi="David" w:cs="David"/>
          <w:sz w:val="24"/>
          <w:szCs w:val="24"/>
          <w:rtl/>
          <w:rPrChange w:id="1858" w:author="הילית אראל שכטר" w:date="2020-03-16T21:10:00Z">
            <w:rPr>
              <w:rtl/>
            </w:rPr>
          </w:rPrChange>
        </w:rPr>
        <w:t xml:space="preserve"> ומכשיר </w:t>
      </w:r>
      <w:r w:rsidRPr="00D2310E">
        <w:rPr>
          <w:rFonts w:ascii="David" w:hAnsi="David" w:cs="David"/>
          <w:sz w:val="24"/>
          <w:szCs w:val="24"/>
          <w:rPrChange w:id="1859" w:author="הילית אראל שכטר" w:date="2020-03-16T21:10:00Z">
            <w:rPr/>
          </w:rPrChange>
        </w:rPr>
        <w:t>Hipcam Doorbell (HD)</w:t>
      </w:r>
      <w:r w:rsidRPr="00D2310E">
        <w:rPr>
          <w:rFonts w:ascii="David" w:hAnsi="David" w:cs="David"/>
          <w:sz w:val="24"/>
          <w:szCs w:val="24"/>
          <w:rtl/>
          <w:rPrChange w:id="1860" w:author="הילית אראל שכטר" w:date="2020-03-16T21:10:00Z">
            <w:rPr>
              <w:rtl/>
            </w:rPr>
          </w:rPrChange>
        </w:rPr>
        <w:t xml:space="preserve"> </w:t>
      </w:r>
    </w:p>
    <w:p w14:paraId="6DB599BB" w14:textId="77777777" w:rsidR="00657244" w:rsidRPr="00D2310E" w:rsidRDefault="00657244">
      <w:pPr>
        <w:numPr>
          <w:ilvl w:val="1"/>
          <w:numId w:val="24"/>
        </w:numPr>
        <w:autoSpaceDE w:val="0"/>
        <w:autoSpaceDN w:val="0"/>
        <w:bidi/>
        <w:spacing w:before="120" w:after="120" w:line="360" w:lineRule="auto"/>
        <w:jc w:val="both"/>
        <w:rPr>
          <w:rFonts w:ascii="David" w:hAnsi="David" w:cs="David"/>
          <w:sz w:val="24"/>
          <w:szCs w:val="24"/>
          <w:rPrChange w:id="1861" w:author="הילית אראל שכטר" w:date="2020-03-16T21:10:00Z">
            <w:rPr/>
          </w:rPrChange>
        </w:rPr>
        <w:pPrChange w:id="1862" w:author="הילית אראל שכטר" w:date="2020-03-16T21:07:00Z">
          <w:pPr>
            <w:pStyle w:val="ListParagraph"/>
            <w:numPr>
              <w:ilvl w:val="2"/>
              <w:numId w:val="10"/>
            </w:numPr>
            <w:bidi/>
            <w:ind w:left="1080" w:hanging="720"/>
          </w:pPr>
        </w:pPrChange>
      </w:pPr>
      <w:r w:rsidRPr="00D2310E">
        <w:rPr>
          <w:rFonts w:ascii="David" w:hAnsi="David" w:cs="David" w:hint="eastAsia"/>
          <w:sz w:val="24"/>
          <w:szCs w:val="24"/>
          <w:rtl/>
          <w:rPrChange w:id="1863" w:author="הילית אראל שכטר" w:date="2020-03-16T21:10:00Z">
            <w:rPr>
              <w:rFonts w:hint="eastAsia"/>
              <w:rtl/>
            </w:rPr>
          </w:rPrChange>
        </w:rPr>
        <w:t>רשת</w:t>
      </w:r>
      <w:r w:rsidRPr="00D2310E">
        <w:rPr>
          <w:rFonts w:ascii="David" w:hAnsi="David" w:cs="David"/>
          <w:sz w:val="24"/>
          <w:szCs w:val="24"/>
          <w:rtl/>
          <w:rPrChange w:id="1864" w:author="הילית אראל שכטר" w:date="2020-03-16T21:10:00Z">
            <w:rPr>
              <w:rtl/>
            </w:rPr>
          </w:rPrChange>
        </w:rPr>
        <w:t xml:space="preserve"> אלחוטית </w:t>
      </w:r>
      <w:r w:rsidRPr="00D2310E">
        <w:rPr>
          <w:rFonts w:ascii="David" w:hAnsi="David" w:cs="David"/>
          <w:sz w:val="24"/>
          <w:szCs w:val="24"/>
          <w:rPrChange w:id="1865" w:author="הילית אראל שכטר" w:date="2020-03-16T21:10:00Z">
            <w:rPr/>
          </w:rPrChange>
        </w:rPr>
        <w:t>Technicolor TG789vac using 5 GHz</w:t>
      </w:r>
      <w:r w:rsidRPr="00D2310E">
        <w:rPr>
          <w:rFonts w:ascii="David" w:hAnsi="David" w:cs="David"/>
          <w:sz w:val="24"/>
          <w:szCs w:val="24"/>
          <w:rtl/>
          <w:rPrChange w:id="1866" w:author="הילית אראל שכטר" w:date="2020-03-16T21:10:00Z">
            <w:rPr>
              <w:rtl/>
            </w:rPr>
          </w:rPrChange>
        </w:rPr>
        <w:t>.</w:t>
      </w:r>
      <w:r w:rsidRPr="00D2310E">
        <w:rPr>
          <w:rFonts w:ascii="David" w:hAnsi="David" w:cs="David"/>
          <w:sz w:val="24"/>
          <w:szCs w:val="24"/>
          <w:rPrChange w:id="1867" w:author="הילית אראל שכטר" w:date="2020-03-16T21:10:00Z">
            <w:rPr/>
          </w:rPrChange>
        </w:rPr>
        <w:t xml:space="preserve"> </w:t>
      </w:r>
    </w:p>
    <w:p w14:paraId="6AD78674" w14:textId="77777777" w:rsidR="00657244" w:rsidRPr="00D2310E" w:rsidRDefault="00657244" w:rsidP="00657244">
      <w:pPr>
        <w:pStyle w:val="ListParagraph"/>
        <w:bidi/>
        <w:ind w:left="1080"/>
        <w:rPr>
          <w:rFonts w:ascii="David" w:hAnsi="David" w:cs="David"/>
          <w:sz w:val="24"/>
          <w:szCs w:val="24"/>
          <w:rtl/>
          <w:rPrChange w:id="1868" w:author="הילית אראל שכטר" w:date="2020-03-16T21:10:00Z">
            <w:rPr>
              <w:rtl/>
            </w:rPr>
          </w:rPrChange>
        </w:rPr>
      </w:pPr>
      <w:r w:rsidRPr="00D2310E">
        <w:rPr>
          <w:rFonts w:ascii="David" w:hAnsi="David" w:cs="David"/>
          <w:sz w:val="24"/>
          <w:szCs w:val="24"/>
          <w:rtl/>
          <w:rPrChange w:id="1869" w:author="הילית אראל שכטר" w:date="2020-03-16T21:10:00Z">
            <w:rPr>
              <w:rFonts w:cs="Arial"/>
              <w:rtl/>
            </w:rPr>
          </w:rPrChange>
        </w:rPr>
        <w:t>מהירויות סיבים אופטיים עד 1000</w:t>
      </w:r>
      <w:r w:rsidRPr="00D2310E">
        <w:rPr>
          <w:rFonts w:ascii="David" w:hAnsi="David" w:cs="David"/>
          <w:sz w:val="24"/>
          <w:szCs w:val="24"/>
          <w:rPrChange w:id="1870" w:author="הילית אראל שכטר" w:date="2020-03-16T21:10:00Z">
            <w:rPr/>
          </w:rPrChange>
        </w:rPr>
        <w:t>Mb</w:t>
      </w:r>
    </w:p>
    <w:p w14:paraId="694E0327" w14:textId="77777777" w:rsidR="00657244" w:rsidRPr="00D2310E" w:rsidRDefault="00657244" w:rsidP="00657244">
      <w:pPr>
        <w:pStyle w:val="ListParagraph"/>
        <w:bidi/>
        <w:ind w:left="1080"/>
        <w:rPr>
          <w:rFonts w:ascii="David" w:hAnsi="David" w:cs="David"/>
          <w:highlight w:val="yellow"/>
          <w:rtl/>
          <w:rPrChange w:id="1871" w:author="הילית אראל שכטר" w:date="2020-03-16T21:10:00Z">
            <w:rPr>
              <w:rtl/>
            </w:rPr>
          </w:rPrChange>
        </w:rPr>
      </w:pPr>
      <w:r w:rsidRPr="00D2310E">
        <w:rPr>
          <w:rFonts w:ascii="David" w:hAnsi="David" w:cs="David"/>
          <w:noProof/>
          <w:highlight w:val="yellow"/>
          <w:rPrChange w:id="1872" w:author="הילית אראל שכטר" w:date="2020-03-16T21:10:00Z">
            <w:rPr>
              <w:noProof/>
            </w:rPr>
          </w:rPrChange>
        </w:rPr>
        <w:drawing>
          <wp:inline distT="0" distB="0" distL="0" distR="0" wp14:anchorId="46ABE28C" wp14:editId="4B1EF8D0">
            <wp:extent cx="3358243" cy="12077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869" cy="1227722"/>
                    </a:xfrm>
                    <a:prstGeom prst="rect">
                      <a:avLst/>
                    </a:prstGeom>
                    <a:noFill/>
                    <a:ln>
                      <a:noFill/>
                    </a:ln>
                  </pic:spPr>
                </pic:pic>
              </a:graphicData>
            </a:graphic>
          </wp:inline>
        </w:drawing>
      </w:r>
    </w:p>
    <w:p w14:paraId="70DBE879" w14:textId="77777777" w:rsidR="00657244" w:rsidRPr="00D2310E" w:rsidRDefault="00657244" w:rsidP="00657244">
      <w:pPr>
        <w:pStyle w:val="ListParagraph"/>
        <w:bidi/>
        <w:ind w:left="1080"/>
        <w:rPr>
          <w:rFonts w:ascii="David" w:hAnsi="David" w:cs="David"/>
          <w:highlight w:val="yellow"/>
          <w:rPrChange w:id="1873" w:author="הילית אראל שכטר" w:date="2020-03-16T21:10:00Z">
            <w:rPr/>
          </w:rPrChange>
        </w:rPr>
      </w:pPr>
    </w:p>
    <w:p w14:paraId="3F726D15" w14:textId="77777777" w:rsidR="00657244" w:rsidRPr="00D2310E" w:rsidRDefault="00657244">
      <w:pPr>
        <w:numPr>
          <w:ilvl w:val="1"/>
          <w:numId w:val="24"/>
        </w:numPr>
        <w:autoSpaceDE w:val="0"/>
        <w:autoSpaceDN w:val="0"/>
        <w:bidi/>
        <w:spacing w:before="120" w:after="120" w:line="360" w:lineRule="auto"/>
        <w:jc w:val="both"/>
        <w:rPr>
          <w:rFonts w:ascii="David" w:hAnsi="David" w:cs="David"/>
          <w:highlight w:val="yellow"/>
          <w:rPrChange w:id="1874" w:author="הילית אראל שכטר" w:date="2020-03-16T21:10:00Z">
            <w:rPr/>
          </w:rPrChange>
        </w:rPr>
        <w:pPrChange w:id="1875" w:author="הילית אראל שכטר" w:date="2020-03-16T21:07:00Z">
          <w:pPr>
            <w:pStyle w:val="ListParagraph"/>
            <w:numPr>
              <w:ilvl w:val="2"/>
              <w:numId w:val="10"/>
            </w:numPr>
            <w:bidi/>
            <w:ind w:left="1080" w:hanging="720"/>
          </w:pPr>
        </w:pPrChange>
      </w:pPr>
      <w:r w:rsidRPr="00D2310E">
        <w:rPr>
          <w:rFonts w:ascii="David" w:hAnsi="David" w:cs="David" w:hint="eastAsia"/>
          <w:rtl/>
          <w:rPrChange w:id="1876" w:author="הילית אראל שכטר" w:date="2020-03-16T21:10:00Z">
            <w:rPr>
              <w:rFonts w:hint="eastAsia"/>
              <w:rtl/>
            </w:rPr>
          </w:rPrChange>
        </w:rPr>
        <w:t>מכשיר</w:t>
      </w:r>
      <w:r w:rsidRPr="00D2310E">
        <w:rPr>
          <w:rFonts w:ascii="David" w:hAnsi="David" w:cs="David"/>
          <w:highlight w:val="yellow"/>
          <w:rtl/>
          <w:rPrChange w:id="1877" w:author="הילית אראל שכטר" w:date="2020-03-16T21:10:00Z">
            <w:rPr>
              <w:rtl/>
            </w:rPr>
          </w:rPrChange>
        </w:rPr>
        <w:t xml:space="preserve"> נייד גלאקסי 10</w:t>
      </w:r>
      <w:r w:rsidRPr="00D2310E">
        <w:rPr>
          <w:rFonts w:ascii="David" w:hAnsi="David" w:cs="David"/>
          <w:highlight w:val="yellow"/>
          <w:rPrChange w:id="1878" w:author="הילית אראל שכטר" w:date="2020-03-16T21:10:00Z">
            <w:rPr/>
          </w:rPrChange>
        </w:rPr>
        <w:t xml:space="preserve"> S</w:t>
      </w:r>
      <w:r w:rsidRPr="00D2310E">
        <w:rPr>
          <w:rFonts w:ascii="David" w:hAnsi="David" w:cs="David"/>
          <w:highlight w:val="yellow"/>
          <w:rtl/>
          <w:rPrChange w:id="1879" w:author="הילית אראל שכטר" w:date="2020-03-16T21:10:00Z">
            <w:rPr>
              <w:rtl/>
            </w:rPr>
          </w:rPrChange>
        </w:rPr>
        <w:t xml:space="preserve"> (2019)</w:t>
      </w:r>
    </w:p>
    <w:p w14:paraId="23CF93AD" w14:textId="77777777" w:rsidR="00657244" w:rsidRPr="00D2310E" w:rsidRDefault="00657244">
      <w:pPr>
        <w:numPr>
          <w:ilvl w:val="1"/>
          <w:numId w:val="24"/>
        </w:numPr>
        <w:autoSpaceDE w:val="0"/>
        <w:autoSpaceDN w:val="0"/>
        <w:bidi/>
        <w:spacing w:before="120" w:after="120" w:line="360" w:lineRule="auto"/>
        <w:jc w:val="both"/>
        <w:rPr>
          <w:rFonts w:ascii="David" w:hAnsi="David" w:cs="David"/>
          <w:highlight w:val="yellow"/>
          <w:rPrChange w:id="1880" w:author="הילית אראל שכטר" w:date="2020-03-16T21:10:00Z">
            <w:rPr/>
          </w:rPrChange>
        </w:rPr>
        <w:pPrChange w:id="1881" w:author="הילית אראל שכטר" w:date="2020-03-16T21:07:00Z">
          <w:pPr>
            <w:pStyle w:val="ListParagraph"/>
            <w:numPr>
              <w:ilvl w:val="2"/>
              <w:numId w:val="10"/>
            </w:numPr>
            <w:bidi/>
            <w:ind w:left="1080" w:hanging="720"/>
          </w:pPr>
        </w:pPrChange>
      </w:pPr>
      <w:r w:rsidRPr="00D2310E">
        <w:rPr>
          <w:rFonts w:ascii="David" w:hAnsi="David" w:cs="David" w:hint="eastAsia"/>
          <w:rtl/>
          <w:rPrChange w:id="1882" w:author="הילית אראל שכטר" w:date="2020-03-16T21:10:00Z">
            <w:rPr>
              <w:rFonts w:hint="eastAsia"/>
              <w:rtl/>
            </w:rPr>
          </w:rPrChange>
        </w:rPr>
        <w:t>סלון</w:t>
      </w:r>
      <w:r w:rsidRPr="00D2310E">
        <w:rPr>
          <w:rFonts w:ascii="David" w:hAnsi="David" w:cs="David"/>
          <w:highlight w:val="yellow"/>
          <w:rtl/>
          <w:rPrChange w:id="1883" w:author="הילית אראל שכטר" w:date="2020-03-16T21:10:00Z">
            <w:rPr>
              <w:rtl/>
            </w:rPr>
          </w:rPrChange>
        </w:rPr>
        <w:t xml:space="preserve"> מגורים</w:t>
      </w:r>
    </w:p>
    <w:p w14:paraId="6D610D8A" w14:textId="77777777" w:rsidR="00657244" w:rsidRPr="00D2310E" w:rsidRDefault="00657244">
      <w:pPr>
        <w:numPr>
          <w:ilvl w:val="1"/>
          <w:numId w:val="24"/>
        </w:numPr>
        <w:autoSpaceDE w:val="0"/>
        <w:autoSpaceDN w:val="0"/>
        <w:bidi/>
        <w:spacing w:before="120" w:after="120" w:line="360" w:lineRule="auto"/>
        <w:jc w:val="both"/>
        <w:rPr>
          <w:rFonts w:ascii="David" w:hAnsi="David" w:cs="David"/>
          <w:highlight w:val="yellow"/>
          <w:rPrChange w:id="1884" w:author="הילית אראל שכטר" w:date="2020-03-16T21:10:00Z">
            <w:rPr/>
          </w:rPrChange>
        </w:rPr>
        <w:pPrChange w:id="1885" w:author="הילית אראל שכטר" w:date="2020-03-16T21:07:00Z">
          <w:pPr>
            <w:pStyle w:val="ListParagraph"/>
            <w:numPr>
              <w:ilvl w:val="2"/>
              <w:numId w:val="10"/>
            </w:numPr>
            <w:bidi/>
            <w:ind w:left="1080" w:hanging="720"/>
          </w:pPr>
        </w:pPrChange>
      </w:pPr>
      <w:r w:rsidRPr="00D2310E">
        <w:rPr>
          <w:rFonts w:ascii="David" w:hAnsi="David" w:cs="David" w:hint="eastAsia"/>
          <w:rtl/>
          <w:rPrChange w:id="1886" w:author="הילית אראל שכטר" w:date="2020-03-16T21:10:00Z">
            <w:rPr>
              <w:rFonts w:hint="eastAsia"/>
              <w:rtl/>
            </w:rPr>
          </w:rPrChange>
        </w:rPr>
        <w:t>המכשירים</w:t>
      </w:r>
      <w:r w:rsidRPr="00D2310E">
        <w:rPr>
          <w:rFonts w:ascii="David" w:hAnsi="David" w:cs="David"/>
          <w:highlight w:val="yellow"/>
          <w:rtl/>
          <w:rPrChange w:id="1887" w:author="הילית אראל שכטר" w:date="2020-03-16T21:10:00Z">
            <w:rPr>
              <w:rtl/>
            </w:rPr>
          </w:rPrChange>
        </w:rPr>
        <w:t xml:space="preserve"> הנבדקים היו דלוקים מ</w:t>
      </w:r>
      <w:r w:rsidRPr="00D2310E">
        <w:rPr>
          <w:rFonts w:ascii="David" w:hAnsi="David" w:cs="David"/>
          <w:highlight w:val="yellow"/>
          <w:rPrChange w:id="1888" w:author="הילית אראל שכטר" w:date="2020-03-16T21:10:00Z">
            <w:rPr/>
          </w:rPrChange>
        </w:rPr>
        <w:t xml:space="preserve">02/03/2020 </w:t>
      </w:r>
      <w:r w:rsidRPr="00D2310E">
        <w:rPr>
          <w:rFonts w:ascii="David" w:hAnsi="David" w:cs="David"/>
          <w:highlight w:val="yellow"/>
          <w:rtl/>
          <w:rPrChange w:id="1889" w:author="הילית אראל שכטר" w:date="2020-03-16T21:10:00Z">
            <w:rPr>
              <w:rtl/>
            </w:rPr>
          </w:rPrChange>
        </w:rPr>
        <w:t xml:space="preserve"> עד </w:t>
      </w:r>
      <w:r w:rsidRPr="00D2310E">
        <w:rPr>
          <w:rFonts w:ascii="David" w:hAnsi="David" w:cs="David"/>
          <w:highlight w:val="yellow"/>
          <w:rPrChange w:id="1890" w:author="הילית אראל שכטר" w:date="2020-03-16T21:10:00Z">
            <w:rPr/>
          </w:rPrChange>
        </w:rPr>
        <w:t>10/03/2020</w:t>
      </w:r>
    </w:p>
    <w:p w14:paraId="3F516217" w14:textId="77777777" w:rsidR="00657244" w:rsidRDefault="00657244" w:rsidP="00657244">
      <w:pPr>
        <w:pStyle w:val="ListParagraph"/>
        <w:bidi/>
      </w:pPr>
    </w:p>
    <w:p w14:paraId="302CE90B" w14:textId="77777777" w:rsidR="00657244" w:rsidRPr="00D2310E" w:rsidRDefault="00657244">
      <w:pPr>
        <w:numPr>
          <w:ilvl w:val="0"/>
          <w:numId w:val="24"/>
        </w:numPr>
        <w:autoSpaceDE w:val="0"/>
        <w:autoSpaceDN w:val="0"/>
        <w:bidi/>
        <w:spacing w:before="120" w:after="120" w:line="360" w:lineRule="auto"/>
        <w:jc w:val="both"/>
        <w:rPr>
          <w:rFonts w:ascii="David" w:hAnsi="David" w:cs="David"/>
          <w:b/>
          <w:bCs/>
          <w:sz w:val="24"/>
          <w:szCs w:val="24"/>
          <w:u w:val="single"/>
          <w:rPrChange w:id="1891" w:author="הילית אראל שכטר" w:date="2020-03-16T21:12:00Z">
            <w:rPr/>
          </w:rPrChange>
        </w:rPr>
        <w:pPrChange w:id="1892" w:author="הילית אראל שכטר" w:date="2020-03-16T21:04:00Z">
          <w:pPr>
            <w:pStyle w:val="ListParagraph"/>
            <w:numPr>
              <w:numId w:val="5"/>
            </w:numPr>
            <w:bidi/>
            <w:ind w:hanging="360"/>
          </w:pPr>
        </w:pPrChange>
      </w:pPr>
      <w:r w:rsidRPr="00D2310E">
        <w:rPr>
          <w:rFonts w:ascii="David" w:hAnsi="David" w:cs="David" w:hint="eastAsia"/>
          <w:b/>
          <w:bCs/>
          <w:sz w:val="24"/>
          <w:szCs w:val="24"/>
          <w:u w:val="single"/>
          <w:rtl/>
          <w:rPrChange w:id="1893" w:author="הילית אראל שכטר" w:date="2020-03-16T21:12:00Z">
            <w:rPr>
              <w:rFonts w:hint="eastAsia"/>
              <w:rtl/>
            </w:rPr>
          </w:rPrChange>
        </w:rPr>
        <w:t>יעדים</w:t>
      </w:r>
      <w:r w:rsidRPr="00D2310E">
        <w:rPr>
          <w:rFonts w:ascii="David" w:hAnsi="David" w:cs="David"/>
          <w:b/>
          <w:bCs/>
          <w:sz w:val="24"/>
          <w:szCs w:val="24"/>
          <w:u w:val="single"/>
          <w:rtl/>
          <w:rPrChange w:id="1894" w:author="הילית אראל שכטר" w:date="2020-03-16T21:12:00Z">
            <w:rPr>
              <w:rtl/>
            </w:rPr>
          </w:rPrChange>
        </w:rPr>
        <w:t xml:space="preserve"> </w:t>
      </w:r>
      <w:r w:rsidRPr="00D2310E">
        <w:rPr>
          <w:rFonts w:ascii="David" w:hAnsi="David" w:cs="David" w:hint="eastAsia"/>
          <w:b/>
          <w:bCs/>
          <w:sz w:val="24"/>
          <w:szCs w:val="24"/>
          <w:u w:val="single"/>
          <w:rtl/>
          <w:rPrChange w:id="1895" w:author="הילית אראל שכטר" w:date="2020-03-16T21:12:00Z">
            <w:rPr>
              <w:rFonts w:hint="eastAsia"/>
              <w:rtl/>
            </w:rPr>
          </w:rPrChange>
        </w:rPr>
        <w:t>ומשימות</w:t>
      </w:r>
    </w:p>
    <w:p w14:paraId="45F518EC" w14:textId="5CD9720C" w:rsidR="00657244" w:rsidRPr="00D2310E" w:rsidRDefault="00657244">
      <w:pPr>
        <w:bidi/>
        <w:jc w:val="both"/>
        <w:rPr>
          <w:rFonts w:ascii="David" w:hAnsi="David" w:cs="David"/>
          <w:b/>
          <w:bCs/>
          <w:sz w:val="24"/>
          <w:szCs w:val="24"/>
          <w:rPrChange w:id="1896" w:author="הילית אראל שכטר" w:date="2020-03-16T21:12:00Z">
            <w:rPr>
              <w:b/>
              <w:bCs/>
            </w:rPr>
          </w:rPrChange>
        </w:rPr>
        <w:pPrChange w:id="1897" w:author="הילית אראל שכטר" w:date="2020-03-16T21:04:00Z">
          <w:pPr>
            <w:pStyle w:val="ListParagraph"/>
            <w:bidi/>
          </w:pPr>
        </w:pPrChange>
      </w:pPr>
      <w:del w:id="1898" w:author="הילית אראל שכטר" w:date="2020-03-16T21:04:00Z">
        <w:r w:rsidRPr="00D2310E" w:rsidDel="00D2310E">
          <w:rPr>
            <w:rFonts w:ascii="David" w:hAnsi="David" w:cs="David"/>
            <w:sz w:val="24"/>
            <w:szCs w:val="24"/>
            <w:shd w:val="clear" w:color="auto" w:fill="FFFFFF" w:themeFill="background1"/>
            <w:rtl/>
            <w:rPrChange w:id="1899" w:author="הילית אראל שכטר" w:date="2020-03-16T21:12:00Z">
              <w:rPr>
                <w:shd w:val="clear" w:color="auto" w:fill="FFFFFF" w:themeFill="background1"/>
                <w:rtl/>
              </w:rPr>
            </w:rPrChange>
          </w:rPr>
          <w:br/>
        </w:r>
      </w:del>
      <w:r w:rsidRPr="00D2310E">
        <w:rPr>
          <w:rFonts w:ascii="David" w:hAnsi="David" w:cs="David" w:hint="eastAsia"/>
          <w:sz w:val="24"/>
          <w:szCs w:val="24"/>
          <w:shd w:val="clear" w:color="auto" w:fill="FFFFFF" w:themeFill="background1"/>
          <w:rtl/>
          <w:rPrChange w:id="1900" w:author="הילית אראל שכטר" w:date="2020-03-16T21:12:00Z">
            <w:rPr>
              <w:rFonts w:hint="eastAsia"/>
              <w:shd w:val="clear" w:color="auto" w:fill="FFFFFF" w:themeFill="background1"/>
              <w:rtl/>
            </w:rPr>
          </w:rPrChange>
        </w:rPr>
        <w:t>המטרה</w:t>
      </w:r>
      <w:r w:rsidRPr="00D2310E">
        <w:rPr>
          <w:rFonts w:ascii="David" w:hAnsi="David" w:cs="David"/>
          <w:sz w:val="24"/>
          <w:szCs w:val="24"/>
          <w:shd w:val="clear" w:color="auto" w:fill="FFFFFF" w:themeFill="background1"/>
          <w:rtl/>
          <w:rPrChange w:id="1901" w:author="הילית אראל שכטר" w:date="2020-03-16T21:12:00Z">
            <w:rPr>
              <w:shd w:val="clear" w:color="auto" w:fill="FFFFFF" w:themeFill="background1"/>
              <w:rtl/>
            </w:rPr>
          </w:rPrChange>
        </w:rPr>
        <w:t xml:space="preserve"> של הבדיקות הבאות היא לאשר או לדחות את הפונקציות הנטענות בפטנט </w:t>
      </w:r>
      <w:del w:id="1902" w:author="הילית אראל שכטר" w:date="2020-03-16T21:10:00Z">
        <w:r w:rsidRPr="00D2310E" w:rsidDel="00D2310E">
          <w:rPr>
            <w:rFonts w:ascii="David" w:hAnsi="David" w:cs="David"/>
            <w:sz w:val="24"/>
            <w:szCs w:val="24"/>
            <w:shd w:val="clear" w:color="auto" w:fill="FFFFFF" w:themeFill="background1"/>
            <w:rPrChange w:id="1903" w:author="הילית אראל שכטר" w:date="2020-03-16T21:12:00Z">
              <w:rPr>
                <w:shd w:val="clear" w:color="auto" w:fill="FFFFFF" w:themeFill="background1"/>
              </w:rPr>
            </w:rPrChange>
          </w:rPr>
          <w:delText>Pub. No.: US 2018 / 0007331</w:delText>
        </w:r>
      </w:del>
      <w:ins w:id="1904" w:author="הילית אראל שכטר" w:date="2020-03-16T21:10:00Z">
        <w:r w:rsidR="00D2310E" w:rsidRPr="00D2310E">
          <w:rPr>
            <w:rFonts w:ascii="David" w:hAnsi="David" w:cs="David" w:hint="eastAsia"/>
            <w:sz w:val="24"/>
            <w:szCs w:val="24"/>
            <w:shd w:val="clear" w:color="auto" w:fill="FFFFFF" w:themeFill="background1"/>
            <w:rtl/>
            <w:rPrChange w:id="1905" w:author="הילית אראל שכטר" w:date="2020-03-16T21:12:00Z">
              <w:rPr>
                <w:rFonts w:hint="eastAsia"/>
                <w:shd w:val="clear" w:color="auto" w:fill="FFFFFF" w:themeFill="background1"/>
                <w:rtl/>
              </w:rPr>
            </w:rPrChange>
          </w:rPr>
          <w:t>ובחומרים</w:t>
        </w:r>
        <w:r w:rsidR="00D2310E" w:rsidRPr="00D2310E">
          <w:rPr>
            <w:rFonts w:ascii="David" w:hAnsi="David" w:cs="David"/>
            <w:sz w:val="24"/>
            <w:szCs w:val="24"/>
            <w:shd w:val="clear" w:color="auto" w:fill="FFFFFF" w:themeFill="background1"/>
            <w:rtl/>
            <w:rPrChange w:id="1906" w:author="הילית אראל שכטר" w:date="2020-03-16T21:12:00Z">
              <w:rPr>
                <w:shd w:val="clear" w:color="auto" w:fill="FFFFFF" w:themeFill="background1"/>
                <w:rtl/>
              </w:rPr>
            </w:rPrChange>
          </w:rPr>
          <w:t xml:space="preserve"> </w:t>
        </w:r>
        <w:r w:rsidR="00D2310E" w:rsidRPr="00D2310E">
          <w:rPr>
            <w:rFonts w:ascii="David" w:hAnsi="David" w:cs="David" w:hint="eastAsia"/>
            <w:sz w:val="24"/>
            <w:szCs w:val="24"/>
            <w:shd w:val="clear" w:color="auto" w:fill="FFFFFF" w:themeFill="background1"/>
            <w:rtl/>
            <w:rPrChange w:id="1907" w:author="הילית אראל שכטר" w:date="2020-03-16T21:12:00Z">
              <w:rPr>
                <w:rFonts w:hint="eastAsia"/>
                <w:shd w:val="clear" w:color="auto" w:fill="FFFFFF" w:themeFill="background1"/>
                <w:rtl/>
              </w:rPr>
            </w:rPrChange>
          </w:rPr>
          <w:t>הפרסו</w:t>
        </w:r>
      </w:ins>
      <w:ins w:id="1908" w:author="הילית אראל שכטר" w:date="2020-03-16T21:11:00Z">
        <w:r w:rsidR="00D2310E" w:rsidRPr="00D2310E">
          <w:rPr>
            <w:rFonts w:ascii="David" w:hAnsi="David" w:cs="David" w:hint="eastAsia"/>
            <w:sz w:val="24"/>
            <w:szCs w:val="24"/>
            <w:shd w:val="clear" w:color="auto" w:fill="FFFFFF" w:themeFill="background1"/>
            <w:rtl/>
            <w:rPrChange w:id="1909" w:author="הילית אראל שכטר" w:date="2020-03-16T21:12:00Z">
              <w:rPr>
                <w:rFonts w:hint="eastAsia"/>
                <w:shd w:val="clear" w:color="auto" w:fill="FFFFFF" w:themeFill="background1"/>
                <w:rtl/>
              </w:rPr>
            </w:rPrChange>
          </w:rPr>
          <w:t>מיים</w:t>
        </w:r>
      </w:ins>
      <w:r w:rsidRPr="00D2310E">
        <w:rPr>
          <w:rFonts w:ascii="David" w:hAnsi="David" w:cs="David"/>
          <w:sz w:val="24"/>
          <w:szCs w:val="24"/>
          <w:shd w:val="clear" w:color="auto" w:fill="FFFFFF" w:themeFill="background1"/>
          <w:rtl/>
          <w:rPrChange w:id="1910" w:author="הילית אראל שכטר" w:date="2020-03-16T21:12:00Z">
            <w:rPr>
              <w:shd w:val="clear" w:color="auto" w:fill="FFFFFF" w:themeFill="background1"/>
              <w:rtl/>
            </w:rPr>
          </w:rPrChange>
        </w:rPr>
        <w:t xml:space="preserve"> המתייחס למצלמת </w:t>
      </w:r>
      <w:r w:rsidRPr="00D2310E">
        <w:rPr>
          <w:rFonts w:ascii="David" w:hAnsi="David" w:cs="David"/>
          <w:sz w:val="24"/>
          <w:szCs w:val="24"/>
          <w:shd w:val="clear" w:color="auto" w:fill="FFFFFF" w:themeFill="background1"/>
          <w:rPrChange w:id="1911" w:author="הילית אראל שכטר" w:date="2020-03-16T21:12:00Z">
            <w:rPr>
              <w:shd w:val="clear" w:color="auto" w:fill="FFFFFF" w:themeFill="background1"/>
            </w:rPr>
          </w:rPrChange>
        </w:rPr>
        <w:t>HIP</w:t>
      </w:r>
      <w:r w:rsidRPr="00D2310E">
        <w:rPr>
          <w:rFonts w:ascii="David" w:hAnsi="David" w:cs="David"/>
          <w:sz w:val="24"/>
          <w:szCs w:val="24"/>
          <w:shd w:val="clear" w:color="auto" w:fill="FFFFFF" w:themeFill="background1"/>
          <w:rtl/>
          <w:rPrChange w:id="1912" w:author="הילית אראל שכטר" w:date="2020-03-16T21:12:00Z">
            <w:rPr>
              <w:shd w:val="clear" w:color="auto" w:fill="FFFFFF" w:themeFill="background1"/>
              <w:rtl/>
            </w:rPr>
          </w:rPrChange>
        </w:rPr>
        <w:t xml:space="preserve"> ולמצלמת </w:t>
      </w:r>
      <w:ins w:id="1913" w:author="הילית אראל שכטר" w:date="2020-03-16T21:11:00Z">
        <w:r w:rsidR="00D2310E" w:rsidRPr="00D2310E">
          <w:rPr>
            <w:rFonts w:ascii="David" w:hAnsi="David" w:cs="David"/>
            <w:sz w:val="24"/>
            <w:szCs w:val="24"/>
            <w:shd w:val="clear" w:color="auto" w:fill="FFFFFF" w:themeFill="background1"/>
            <w:rPrChange w:id="1914" w:author="הילית אראל שכטר" w:date="2020-03-16T21:12:00Z">
              <w:rPr>
                <w:shd w:val="clear" w:color="auto" w:fill="FFFFFF" w:themeFill="background1"/>
              </w:rPr>
            </w:rPrChange>
          </w:rPr>
          <w:t xml:space="preserve"> </w:t>
        </w:r>
      </w:ins>
      <w:r w:rsidRPr="00D2310E">
        <w:rPr>
          <w:rFonts w:ascii="David" w:hAnsi="David" w:cs="David"/>
          <w:sz w:val="24"/>
          <w:szCs w:val="24"/>
          <w:highlight w:val="yellow"/>
          <w:shd w:val="clear" w:color="auto" w:fill="FFFFFF" w:themeFill="background1"/>
          <w:rPrChange w:id="1915" w:author="הילית אראל שכטר" w:date="2020-03-16T21:12:00Z">
            <w:rPr>
              <w:shd w:val="clear" w:color="auto" w:fill="FFFFFF" w:themeFill="background1"/>
            </w:rPr>
          </w:rPrChange>
        </w:rPr>
        <w:t>HD</w:t>
      </w:r>
      <w:ins w:id="1916" w:author="הילית אראל שכטר" w:date="2020-03-16T21:11:00Z">
        <w:r w:rsidR="00D2310E" w:rsidRPr="00D2310E">
          <w:rPr>
            <w:rFonts w:ascii="David" w:hAnsi="David" w:cs="David"/>
            <w:sz w:val="24"/>
            <w:szCs w:val="24"/>
            <w:highlight w:val="yellow"/>
            <w:shd w:val="clear" w:color="auto" w:fill="FFFFFF" w:themeFill="background1"/>
            <w:rtl/>
            <w:rPrChange w:id="1917" w:author="הילית אראל שכטר" w:date="2020-03-16T21:12:00Z">
              <w:rPr>
                <w:shd w:val="clear" w:color="auto" w:fill="FFFFFF" w:themeFill="background1"/>
                <w:rtl/>
              </w:rPr>
            </w:rPrChange>
          </w:rPr>
          <w:t xml:space="preserve">- </w:t>
        </w:r>
        <w:r w:rsidR="00D2310E" w:rsidRPr="00D2310E">
          <w:rPr>
            <w:rFonts w:ascii="David" w:hAnsi="David" w:cs="David" w:hint="eastAsia"/>
            <w:sz w:val="24"/>
            <w:szCs w:val="24"/>
            <w:highlight w:val="yellow"/>
            <w:shd w:val="clear" w:color="auto" w:fill="FFFFFF" w:themeFill="background1"/>
            <w:rtl/>
            <w:rPrChange w:id="1918" w:author="הילית אראל שכטר" w:date="2020-03-16T21:12:00Z">
              <w:rPr>
                <w:rFonts w:hint="eastAsia"/>
                <w:shd w:val="clear" w:color="auto" w:fill="FFFFFF" w:themeFill="background1"/>
                <w:rtl/>
              </w:rPr>
            </w:rPrChange>
          </w:rPr>
          <w:t>מצלמה</w:t>
        </w:r>
        <w:r w:rsidR="00D2310E" w:rsidRPr="00D2310E">
          <w:rPr>
            <w:rFonts w:ascii="David" w:hAnsi="David" w:cs="David"/>
            <w:sz w:val="24"/>
            <w:szCs w:val="24"/>
            <w:highlight w:val="yellow"/>
            <w:shd w:val="clear" w:color="auto" w:fill="FFFFFF" w:themeFill="background1"/>
            <w:rtl/>
            <w:rPrChange w:id="1919" w:author="הילית אראל שכטר" w:date="2020-03-16T21:12:00Z">
              <w:rPr>
                <w:shd w:val="clear" w:color="auto" w:fill="FFFFFF" w:themeFill="background1"/>
                <w:rtl/>
              </w:rPr>
            </w:rPrChange>
          </w:rPr>
          <w:t xml:space="preserve"> </w:t>
        </w:r>
        <w:r w:rsidR="00D2310E" w:rsidRPr="00D2310E">
          <w:rPr>
            <w:rFonts w:ascii="David" w:hAnsi="David" w:cs="David" w:hint="eastAsia"/>
            <w:sz w:val="24"/>
            <w:szCs w:val="24"/>
            <w:highlight w:val="yellow"/>
            <w:shd w:val="clear" w:color="auto" w:fill="FFFFFF" w:themeFill="background1"/>
            <w:rtl/>
            <w:rPrChange w:id="1920" w:author="הילית אראל שכטר" w:date="2020-03-16T21:12:00Z">
              <w:rPr>
                <w:rFonts w:hint="eastAsia"/>
                <w:shd w:val="clear" w:color="auto" w:fill="FFFFFF" w:themeFill="background1"/>
                <w:rtl/>
              </w:rPr>
            </w:rPrChange>
          </w:rPr>
          <w:t>נוספת</w:t>
        </w:r>
        <w:r w:rsidR="00D2310E" w:rsidRPr="00D2310E">
          <w:rPr>
            <w:rFonts w:ascii="David" w:hAnsi="David" w:cs="David"/>
            <w:sz w:val="24"/>
            <w:szCs w:val="24"/>
            <w:highlight w:val="yellow"/>
            <w:shd w:val="clear" w:color="auto" w:fill="FFFFFF" w:themeFill="background1"/>
            <w:rtl/>
            <w:rPrChange w:id="1921" w:author="הילית אראל שכטר" w:date="2020-03-16T21:12:00Z">
              <w:rPr>
                <w:shd w:val="clear" w:color="auto" w:fill="FFFFFF" w:themeFill="background1"/>
                <w:rtl/>
              </w:rPr>
            </w:rPrChange>
          </w:rPr>
          <w:t>?</w:t>
        </w:r>
      </w:ins>
      <w:r w:rsidRPr="00D2310E">
        <w:rPr>
          <w:rFonts w:ascii="David" w:hAnsi="David" w:cs="David"/>
          <w:sz w:val="24"/>
          <w:szCs w:val="24"/>
          <w:highlight w:val="yellow"/>
          <w:shd w:val="clear" w:color="auto" w:fill="FFFFFF" w:themeFill="background1"/>
          <w:rtl/>
          <w:rPrChange w:id="1922" w:author="הילית אראל שכטר" w:date="2020-03-16T21:12:00Z">
            <w:rPr>
              <w:shd w:val="clear" w:color="auto" w:fill="FFFFFF" w:themeFill="background1"/>
              <w:rtl/>
            </w:rPr>
          </w:rPrChange>
        </w:rPr>
        <w:t>.</w:t>
      </w:r>
      <w:r w:rsidRPr="00D2310E">
        <w:rPr>
          <w:rFonts w:ascii="David" w:hAnsi="David" w:cs="David"/>
          <w:sz w:val="24"/>
          <w:szCs w:val="24"/>
          <w:shd w:val="clear" w:color="auto" w:fill="FFFFFF" w:themeFill="background1"/>
          <w:rtl/>
          <w:rPrChange w:id="1923" w:author="הילית אראל שכטר" w:date="2020-03-16T21:12:00Z">
            <w:rPr>
              <w:shd w:val="clear" w:color="auto" w:fill="FFFFFF" w:themeFill="background1"/>
              <w:rtl/>
            </w:rPr>
          </w:rPrChange>
        </w:rPr>
        <w:t xml:space="preserve"> אנו מציגים כל טענה בנפרד ומבצעים את הבדיקה הדרושה על מנת לאשר או לדחות את קיום הפונקציונליות של הטענה המוצהרת. אנו בודקים את הפונקציות שבמכשיר </w:t>
      </w:r>
      <w:r w:rsidRPr="00D2310E">
        <w:rPr>
          <w:rFonts w:ascii="David" w:hAnsi="David" w:cs="David"/>
          <w:sz w:val="24"/>
          <w:szCs w:val="24"/>
          <w:shd w:val="clear" w:color="auto" w:fill="FFFFFF" w:themeFill="background1"/>
          <w:rPrChange w:id="1924" w:author="הילית אראל שכטר" w:date="2020-03-16T21:12:00Z">
            <w:rPr>
              <w:shd w:val="clear" w:color="auto" w:fill="FFFFFF" w:themeFill="background1"/>
            </w:rPr>
          </w:rPrChange>
        </w:rPr>
        <w:t>HIP</w:t>
      </w:r>
      <w:r w:rsidRPr="00D2310E">
        <w:rPr>
          <w:rFonts w:ascii="David" w:hAnsi="David" w:cs="David"/>
          <w:sz w:val="24"/>
          <w:szCs w:val="24"/>
          <w:shd w:val="clear" w:color="auto" w:fill="FFFFFF" w:themeFill="background1"/>
          <w:rtl/>
          <w:rPrChange w:id="1925" w:author="הילית אראל שכטר" w:date="2020-03-16T21:12:00Z">
            <w:rPr>
              <w:shd w:val="clear" w:color="auto" w:fill="FFFFFF" w:themeFill="background1"/>
              <w:rtl/>
            </w:rPr>
          </w:rPrChange>
        </w:rPr>
        <w:t xml:space="preserve"> וכן את הפונקציה הנוספת, צלצול פעמון דלת, של מכשיר </w:t>
      </w:r>
      <w:r w:rsidRPr="00D2310E">
        <w:rPr>
          <w:rFonts w:ascii="David" w:hAnsi="David" w:cs="David"/>
          <w:sz w:val="24"/>
          <w:szCs w:val="24"/>
          <w:rPrChange w:id="1926" w:author="הילית אראל שכטר" w:date="2020-03-16T21:12:00Z">
            <w:rPr/>
          </w:rPrChange>
        </w:rPr>
        <w:t>HD</w:t>
      </w:r>
      <w:r w:rsidRPr="00D2310E">
        <w:rPr>
          <w:rFonts w:ascii="David" w:hAnsi="David" w:cs="David"/>
          <w:sz w:val="24"/>
          <w:szCs w:val="24"/>
          <w:rtl/>
          <w:rPrChange w:id="1927" w:author="הילית אראל שכטר" w:date="2020-03-16T21:12:00Z">
            <w:rPr>
              <w:rtl/>
            </w:rPr>
          </w:rPrChange>
        </w:rPr>
        <w:t>.</w:t>
      </w:r>
      <w:ins w:id="1928" w:author="הילית אראל שכטר" w:date="2020-03-16T21:03:00Z">
        <w:r w:rsidR="00D2310E" w:rsidRPr="00D2310E">
          <w:rPr>
            <w:rFonts w:ascii="David" w:hAnsi="David" w:cs="David"/>
            <w:sz w:val="24"/>
            <w:szCs w:val="24"/>
            <w:rtl/>
            <w:rPrChange w:id="1929" w:author="הילית אראל שכטר" w:date="2020-03-16T21:12:00Z">
              <w:rPr>
                <w:rtl/>
              </w:rPr>
            </w:rPrChange>
          </w:rPr>
          <w:t xml:space="preserve"> </w:t>
        </w:r>
        <w:r w:rsidR="00D2310E" w:rsidRPr="00D2310E">
          <w:rPr>
            <w:rFonts w:ascii="David" w:hAnsi="David" w:cs="David" w:hint="eastAsia"/>
            <w:sz w:val="24"/>
            <w:szCs w:val="24"/>
            <w:highlight w:val="yellow"/>
            <w:rtl/>
            <w:rPrChange w:id="1930" w:author="הילית אראל שכטר" w:date="2020-03-16T21:12:00Z">
              <w:rPr>
                <w:rFonts w:hint="eastAsia"/>
                <w:rtl/>
              </w:rPr>
            </w:rPrChange>
          </w:rPr>
          <w:t>מצלמה</w:t>
        </w:r>
        <w:r w:rsidR="00D2310E" w:rsidRPr="00D2310E">
          <w:rPr>
            <w:rFonts w:ascii="David" w:hAnsi="David" w:cs="David"/>
            <w:sz w:val="24"/>
            <w:szCs w:val="24"/>
            <w:highlight w:val="yellow"/>
            <w:rtl/>
            <w:rPrChange w:id="1931" w:author="הילית אראל שכטר" w:date="2020-03-16T21:12:00Z">
              <w:rPr>
                <w:rtl/>
              </w:rPr>
            </w:rPrChange>
          </w:rPr>
          <w:t xml:space="preserve"> </w:t>
        </w:r>
        <w:r w:rsidR="00D2310E" w:rsidRPr="00D2310E">
          <w:rPr>
            <w:rFonts w:ascii="David" w:hAnsi="David" w:cs="David" w:hint="eastAsia"/>
            <w:sz w:val="24"/>
            <w:szCs w:val="24"/>
            <w:highlight w:val="yellow"/>
            <w:rtl/>
            <w:rPrChange w:id="1932" w:author="הילית אראל שכטר" w:date="2020-03-16T21:12:00Z">
              <w:rPr>
                <w:rFonts w:hint="eastAsia"/>
                <w:rtl/>
              </w:rPr>
            </w:rPrChange>
          </w:rPr>
          <w:t>נוספת</w:t>
        </w:r>
        <w:r w:rsidR="00D2310E" w:rsidRPr="00D2310E">
          <w:rPr>
            <w:rFonts w:ascii="David" w:hAnsi="David" w:cs="David"/>
            <w:sz w:val="24"/>
            <w:szCs w:val="24"/>
            <w:highlight w:val="yellow"/>
            <w:rtl/>
            <w:rPrChange w:id="1933" w:author="הילית אראל שכטר" w:date="2020-03-16T21:12:00Z">
              <w:rPr>
                <w:rtl/>
              </w:rPr>
            </w:rPrChange>
          </w:rPr>
          <w:t>?</w:t>
        </w:r>
      </w:ins>
      <w:r w:rsidRPr="00D2310E">
        <w:rPr>
          <w:rFonts w:ascii="David" w:hAnsi="David" w:cs="David"/>
          <w:sz w:val="24"/>
          <w:szCs w:val="24"/>
          <w:rtl/>
          <w:rPrChange w:id="1934" w:author="הילית אראל שכטר" w:date="2020-03-16T21:12:00Z">
            <w:rPr>
              <w:rtl/>
            </w:rPr>
          </w:rPrChange>
        </w:rPr>
        <w:br/>
      </w:r>
    </w:p>
    <w:p w14:paraId="5396FA58" w14:textId="77777777" w:rsidR="009F3B0E" w:rsidRDefault="00657244" w:rsidP="00657244">
      <w:pPr>
        <w:bidi/>
        <w:ind w:firstLine="360"/>
        <w:rPr>
          <w:ins w:id="1935" w:author="הילית אראל שכטר" w:date="2020-03-16T21:41:00Z"/>
          <w:rtl/>
        </w:rPr>
      </w:pPr>
      <w:r>
        <w:t>5.1</w:t>
      </w:r>
      <w:r>
        <w:tab/>
      </w:r>
      <w:r>
        <w:rPr>
          <w:rFonts w:hint="cs"/>
          <w:rtl/>
        </w:rPr>
        <w:t xml:space="preserve">פונקציות </w:t>
      </w:r>
      <w:r w:rsidRPr="001902C1">
        <w:rPr>
          <w:rFonts w:hint="cs"/>
          <w:rtl/>
        </w:rPr>
        <w:t>צפ</w:t>
      </w:r>
      <w:r w:rsidR="002319D9">
        <w:rPr>
          <w:rFonts w:hint="cs"/>
          <w:rtl/>
        </w:rPr>
        <w:t>ו</w:t>
      </w:r>
      <w:r w:rsidRPr="001902C1">
        <w:rPr>
          <w:rFonts w:hint="cs"/>
          <w:rtl/>
        </w:rPr>
        <w:t xml:space="preserve">יות </w:t>
      </w:r>
      <w:r>
        <w:rPr>
          <w:rFonts w:hint="cs"/>
          <w:rtl/>
        </w:rPr>
        <w:t xml:space="preserve">ממכשיר </w:t>
      </w:r>
      <w:r>
        <w:rPr>
          <w:rFonts w:hint="cs"/>
        </w:rPr>
        <w:t>HIP</w:t>
      </w:r>
      <w:r>
        <w:rPr>
          <w:rFonts w:hint="cs"/>
          <w:rtl/>
        </w:rPr>
        <w:t>:</w:t>
      </w:r>
      <w:ins w:id="1936" w:author="הילית אראל שכטר" w:date="2020-03-16T21:20:00Z">
        <w:r w:rsidR="005E02F4">
          <w:rPr>
            <w:rFonts w:hint="cs"/>
            <w:rtl/>
          </w:rPr>
          <w:t xml:space="preserve"> </w:t>
        </w:r>
      </w:ins>
    </w:p>
    <w:p w14:paraId="571F39D0" w14:textId="69344F4C" w:rsidR="009F3B0E" w:rsidRPr="008343C6" w:rsidRDefault="005E02F4" w:rsidP="009F3B0E">
      <w:pPr>
        <w:bidi/>
        <w:ind w:firstLine="360"/>
        <w:rPr>
          <w:ins w:id="1937" w:author="הילית אראל שכטר" w:date="2020-03-16T21:46:00Z"/>
          <w:highlight w:val="yellow"/>
          <w:rtl/>
          <w:rPrChange w:id="1938" w:author="הילית אראל שכטר" w:date="2020-03-16T21:47:00Z">
            <w:rPr>
              <w:ins w:id="1939" w:author="הילית אראל שכטר" w:date="2020-03-16T21:46:00Z"/>
              <w:rtl/>
            </w:rPr>
          </w:rPrChange>
        </w:rPr>
      </w:pPr>
      <w:ins w:id="1940" w:author="הילית אראל שכטר" w:date="2020-03-16T21:20:00Z">
        <w:r w:rsidRPr="008343C6">
          <w:rPr>
            <w:rFonts w:hint="eastAsia"/>
            <w:highlight w:val="yellow"/>
            <w:rtl/>
            <w:rPrChange w:id="1941" w:author="הילית אראל שכטר" w:date="2020-03-16T21:47:00Z">
              <w:rPr>
                <w:rFonts w:hint="eastAsia"/>
                <w:rtl/>
              </w:rPr>
            </w:rPrChange>
          </w:rPr>
          <w:t>עמוס</w:t>
        </w:r>
        <w:r w:rsidRPr="008343C6">
          <w:rPr>
            <w:highlight w:val="yellow"/>
            <w:rtl/>
            <w:rPrChange w:id="1942" w:author="הילית אראל שכטר" w:date="2020-03-16T21:47:00Z">
              <w:rPr>
                <w:rtl/>
              </w:rPr>
            </w:rPrChange>
          </w:rPr>
          <w:t xml:space="preserve"> – </w:t>
        </w:r>
      </w:ins>
      <w:ins w:id="1943" w:author="הילית אראל שכטר" w:date="2020-03-16T21:41:00Z">
        <w:r w:rsidR="009F3B0E" w:rsidRPr="008343C6">
          <w:rPr>
            <w:rFonts w:hint="eastAsia"/>
            <w:highlight w:val="yellow"/>
            <w:rtl/>
          </w:rPr>
          <w:t>מכאן</w:t>
        </w:r>
        <w:r w:rsidR="009F3B0E" w:rsidRPr="008343C6">
          <w:rPr>
            <w:highlight w:val="yellow"/>
            <w:rtl/>
          </w:rPr>
          <w:t xml:space="preserve"> ואילך </w:t>
        </w:r>
      </w:ins>
      <w:ins w:id="1944" w:author="הילית אראל שכטר" w:date="2020-03-16T21:20:00Z">
        <w:r w:rsidRPr="008343C6">
          <w:rPr>
            <w:rFonts w:hint="eastAsia"/>
            <w:highlight w:val="yellow"/>
            <w:rtl/>
            <w:rPrChange w:id="1945" w:author="הילית אראל שכטר" w:date="2020-03-16T21:47:00Z">
              <w:rPr>
                <w:rFonts w:hint="eastAsia"/>
                <w:rtl/>
              </w:rPr>
            </w:rPrChange>
          </w:rPr>
          <w:t>קשה</w:t>
        </w:r>
        <w:r w:rsidRPr="008343C6">
          <w:rPr>
            <w:highlight w:val="yellow"/>
            <w:rtl/>
            <w:rPrChange w:id="1946" w:author="הילית אראל שכטר" w:date="2020-03-16T21:47:00Z">
              <w:rPr>
                <w:rtl/>
              </w:rPr>
            </w:rPrChange>
          </w:rPr>
          <w:t xml:space="preserve"> </w:t>
        </w:r>
      </w:ins>
      <w:ins w:id="1947" w:author="הילית אראל שכטר" w:date="2020-03-16T21:41:00Z">
        <w:r w:rsidR="009F3B0E" w:rsidRPr="008343C6">
          <w:rPr>
            <w:rFonts w:hint="eastAsia"/>
            <w:highlight w:val="yellow"/>
            <w:rtl/>
          </w:rPr>
          <w:t>מאוד</w:t>
        </w:r>
        <w:r w:rsidR="009F3B0E" w:rsidRPr="008343C6">
          <w:rPr>
            <w:highlight w:val="yellow"/>
            <w:rtl/>
          </w:rPr>
          <w:t xml:space="preserve"> </w:t>
        </w:r>
        <w:r w:rsidR="009F3B0E" w:rsidRPr="008343C6">
          <w:rPr>
            <w:rFonts w:hint="eastAsia"/>
            <w:highlight w:val="yellow"/>
            <w:rtl/>
          </w:rPr>
          <w:t>להבין</w:t>
        </w:r>
        <w:r w:rsidR="009F3B0E" w:rsidRPr="008343C6">
          <w:rPr>
            <w:highlight w:val="yellow"/>
            <w:rtl/>
          </w:rPr>
          <w:t xml:space="preserve">. </w:t>
        </w:r>
        <w:r w:rsidR="009F3B0E" w:rsidRPr="008343C6">
          <w:rPr>
            <w:rFonts w:hint="eastAsia"/>
            <w:highlight w:val="yellow"/>
            <w:rtl/>
          </w:rPr>
          <w:t>זה</w:t>
        </w:r>
        <w:r w:rsidR="009F3B0E" w:rsidRPr="008343C6">
          <w:rPr>
            <w:highlight w:val="yellow"/>
            <w:rtl/>
          </w:rPr>
          <w:t xml:space="preserve"> </w:t>
        </w:r>
        <w:r w:rsidR="009F3B0E" w:rsidRPr="008343C6">
          <w:rPr>
            <w:rFonts w:hint="eastAsia"/>
            <w:highlight w:val="yellow"/>
            <w:rtl/>
          </w:rPr>
          <w:t>כתוב</w:t>
        </w:r>
        <w:r w:rsidR="009F3B0E" w:rsidRPr="008343C6">
          <w:rPr>
            <w:highlight w:val="yellow"/>
            <w:rtl/>
          </w:rPr>
          <w:t xml:space="preserve"> </w:t>
        </w:r>
        <w:r w:rsidR="009F3B0E" w:rsidRPr="008343C6">
          <w:rPr>
            <w:rFonts w:hint="eastAsia"/>
            <w:highlight w:val="yellow"/>
            <w:rtl/>
          </w:rPr>
          <w:t>כמו</w:t>
        </w:r>
        <w:r w:rsidR="009F3B0E" w:rsidRPr="008343C6">
          <w:rPr>
            <w:highlight w:val="yellow"/>
            <w:rtl/>
          </w:rPr>
          <w:t xml:space="preserve"> </w:t>
        </w:r>
        <w:r w:rsidR="009F3B0E" w:rsidRPr="008343C6">
          <w:rPr>
            <w:rFonts w:hint="eastAsia"/>
            <w:highlight w:val="yellow"/>
            <w:rtl/>
          </w:rPr>
          <w:t>דוח</w:t>
        </w:r>
        <w:r w:rsidR="009F3B0E" w:rsidRPr="008343C6">
          <w:rPr>
            <w:highlight w:val="yellow"/>
            <w:rtl/>
          </w:rPr>
          <w:t xml:space="preserve"> </w:t>
        </w:r>
        <w:r w:rsidR="009F3B0E" w:rsidRPr="008343C6">
          <w:rPr>
            <w:rFonts w:hint="eastAsia"/>
            <w:highlight w:val="yellow"/>
            <w:rtl/>
          </w:rPr>
          <w:t>טכני</w:t>
        </w:r>
        <w:r w:rsidR="009F3B0E" w:rsidRPr="008343C6">
          <w:rPr>
            <w:highlight w:val="yellow"/>
            <w:rtl/>
          </w:rPr>
          <w:t xml:space="preserve"> </w:t>
        </w:r>
        <w:r w:rsidR="009F3B0E" w:rsidRPr="008343C6">
          <w:rPr>
            <w:rFonts w:hint="eastAsia"/>
            <w:highlight w:val="yellow"/>
            <w:rtl/>
          </w:rPr>
          <w:t>ולא</w:t>
        </w:r>
        <w:r w:rsidR="009F3B0E" w:rsidRPr="008343C6">
          <w:rPr>
            <w:highlight w:val="yellow"/>
            <w:rtl/>
          </w:rPr>
          <w:t xml:space="preserve"> </w:t>
        </w:r>
        <w:r w:rsidR="009F3B0E" w:rsidRPr="008343C6">
          <w:rPr>
            <w:rFonts w:hint="eastAsia"/>
            <w:highlight w:val="yellow"/>
            <w:rtl/>
          </w:rPr>
          <w:t>חוו</w:t>
        </w:r>
        <w:r w:rsidR="009F3B0E" w:rsidRPr="008343C6">
          <w:rPr>
            <w:highlight w:val="yellow"/>
            <w:rtl/>
          </w:rPr>
          <w:t xml:space="preserve">"ד </w:t>
        </w:r>
        <w:r w:rsidR="009F3B0E" w:rsidRPr="008343C6">
          <w:rPr>
            <w:rFonts w:hint="eastAsia"/>
            <w:highlight w:val="yellow"/>
            <w:rtl/>
          </w:rPr>
          <w:t>מומחה</w:t>
        </w:r>
      </w:ins>
      <w:ins w:id="1948" w:author="הילית אראל שכטר" w:date="2020-03-16T21:43:00Z">
        <w:r w:rsidR="009F3B0E" w:rsidRPr="008343C6">
          <w:rPr>
            <w:highlight w:val="yellow"/>
            <w:rtl/>
          </w:rPr>
          <w:t xml:space="preserve"> ששופט יוכל להתרשם ולהבין בקלות</w:t>
        </w:r>
      </w:ins>
      <w:ins w:id="1949" w:author="הילית אראל שכטר" w:date="2020-03-16T21:41:00Z">
        <w:r w:rsidR="009F3B0E" w:rsidRPr="008343C6">
          <w:rPr>
            <w:highlight w:val="yellow"/>
            <w:rtl/>
          </w:rPr>
          <w:t xml:space="preserve">. הטבלאות לא ברורות </w:t>
        </w:r>
      </w:ins>
      <w:ins w:id="1950" w:author="הילית אראל שכטר" w:date="2020-03-16T21:42:00Z">
        <w:r w:rsidR="009F3B0E" w:rsidRPr="008343C6">
          <w:rPr>
            <w:rFonts w:hint="eastAsia"/>
            <w:highlight w:val="yellow"/>
            <w:rtl/>
          </w:rPr>
          <w:t>ו</w:t>
        </w:r>
      </w:ins>
      <w:ins w:id="1951" w:author="הילית אראל שכטר" w:date="2020-03-16T21:21:00Z">
        <w:r w:rsidRPr="008343C6">
          <w:rPr>
            <w:rFonts w:hint="eastAsia"/>
            <w:highlight w:val="yellow"/>
            <w:rtl/>
            <w:rPrChange w:id="1952" w:author="הילית אראל שכטר" w:date="2020-03-16T21:47:00Z">
              <w:rPr>
                <w:rFonts w:hint="eastAsia"/>
                <w:rtl/>
              </w:rPr>
            </w:rPrChange>
          </w:rPr>
          <w:t>מפורטות</w:t>
        </w:r>
        <w:r w:rsidRPr="008343C6">
          <w:rPr>
            <w:highlight w:val="yellow"/>
            <w:rtl/>
            <w:rPrChange w:id="1953" w:author="הילית אראל שכטר" w:date="2020-03-16T21:47:00Z">
              <w:rPr>
                <w:rtl/>
              </w:rPr>
            </w:rPrChange>
          </w:rPr>
          <w:t xml:space="preserve"> </w:t>
        </w:r>
        <w:r w:rsidRPr="008343C6">
          <w:rPr>
            <w:rFonts w:hint="eastAsia"/>
            <w:highlight w:val="yellow"/>
            <w:rtl/>
            <w:rPrChange w:id="1954" w:author="הילית אראל שכטר" w:date="2020-03-16T21:47:00Z">
              <w:rPr>
                <w:rFonts w:hint="eastAsia"/>
                <w:rtl/>
              </w:rPr>
            </w:rPrChange>
          </w:rPr>
          <w:t>מיד</w:t>
        </w:r>
      </w:ins>
      <w:ins w:id="1955" w:author="הילית אראל שכטר" w:date="2020-03-16T21:42:00Z">
        <w:r w:rsidR="009F3B0E" w:rsidRPr="008343C6">
          <w:rPr>
            <w:highlight w:val="yellow"/>
            <w:rtl/>
          </w:rPr>
          <w:t xml:space="preserve">. ממבט ראשוני גם נראה כאילו </w:t>
        </w:r>
      </w:ins>
      <w:ins w:id="1956" w:author="הילית אראל שכטר" w:date="2020-03-16T21:21:00Z">
        <w:r w:rsidRPr="008343C6">
          <w:rPr>
            <w:rFonts w:hint="eastAsia"/>
            <w:highlight w:val="yellow"/>
            <w:rtl/>
            <w:rPrChange w:id="1957" w:author="הילית אראל שכטר" w:date="2020-03-16T21:47:00Z">
              <w:rPr>
                <w:rFonts w:hint="eastAsia"/>
                <w:rtl/>
              </w:rPr>
            </w:rPrChange>
          </w:rPr>
          <w:t>רוב</w:t>
        </w:r>
        <w:r w:rsidRPr="008343C6">
          <w:rPr>
            <w:highlight w:val="yellow"/>
            <w:rtl/>
            <w:rPrChange w:id="1958" w:author="הילית אראל שכטר" w:date="2020-03-16T21:47:00Z">
              <w:rPr>
                <w:rtl/>
              </w:rPr>
            </w:rPrChange>
          </w:rPr>
          <w:t xml:space="preserve"> </w:t>
        </w:r>
        <w:r w:rsidRPr="008343C6">
          <w:rPr>
            <w:rFonts w:hint="eastAsia"/>
            <w:highlight w:val="yellow"/>
            <w:rtl/>
            <w:rPrChange w:id="1959" w:author="הילית אראל שכטר" w:date="2020-03-16T21:47:00Z">
              <w:rPr>
                <w:rFonts w:hint="eastAsia"/>
                <w:rtl/>
              </w:rPr>
            </w:rPrChange>
          </w:rPr>
          <w:t>הפונקציות</w:t>
        </w:r>
        <w:r w:rsidRPr="008343C6">
          <w:rPr>
            <w:highlight w:val="yellow"/>
            <w:rtl/>
            <w:rPrChange w:id="1960" w:author="הילית אראל שכטר" w:date="2020-03-16T21:47:00Z">
              <w:rPr>
                <w:rtl/>
              </w:rPr>
            </w:rPrChange>
          </w:rPr>
          <w:t xml:space="preserve"> </w:t>
        </w:r>
        <w:r w:rsidRPr="008343C6">
          <w:rPr>
            <w:rFonts w:hint="eastAsia"/>
            <w:highlight w:val="yellow"/>
            <w:rtl/>
            <w:rPrChange w:id="1961" w:author="הילית אראל שכטר" w:date="2020-03-16T21:47:00Z">
              <w:rPr>
                <w:rFonts w:hint="eastAsia"/>
                <w:rtl/>
              </w:rPr>
            </w:rPrChange>
          </w:rPr>
          <w:t>פ</w:t>
        </w:r>
      </w:ins>
      <w:ins w:id="1962" w:author="הילית אראל שכטר" w:date="2020-03-16T21:37:00Z">
        <w:r w:rsidR="009F3B0E" w:rsidRPr="008343C6">
          <w:rPr>
            <w:rFonts w:hint="eastAsia"/>
            <w:highlight w:val="yellow"/>
            <w:rtl/>
          </w:rPr>
          <w:t>ו</w:t>
        </w:r>
      </w:ins>
      <w:ins w:id="1963" w:author="הילית אראל שכטר" w:date="2020-03-16T21:21:00Z">
        <w:r w:rsidRPr="008343C6">
          <w:rPr>
            <w:rFonts w:hint="eastAsia"/>
            <w:highlight w:val="yellow"/>
            <w:rtl/>
            <w:rPrChange w:id="1964" w:author="הילית אראל שכטר" w:date="2020-03-16T21:47:00Z">
              <w:rPr>
                <w:rFonts w:hint="eastAsia"/>
                <w:rtl/>
              </w:rPr>
            </w:rPrChange>
          </w:rPr>
          <w:t>עלות</w:t>
        </w:r>
      </w:ins>
      <w:ins w:id="1965" w:author="הילית אראל שכטר" w:date="2020-03-16T21:42:00Z">
        <w:r w:rsidR="009F3B0E" w:rsidRPr="008343C6">
          <w:rPr>
            <w:highlight w:val="yellow"/>
            <w:rtl/>
          </w:rPr>
          <w:t xml:space="preserve"> (</w:t>
        </w:r>
      </w:ins>
      <w:ins w:id="1966" w:author="הילית אראל שכטר" w:date="2020-03-16T21:26:00Z">
        <w:r w:rsidR="00236741" w:rsidRPr="008343C6">
          <w:rPr>
            <w:rFonts w:hint="eastAsia"/>
            <w:highlight w:val="yellow"/>
            <w:rtl/>
          </w:rPr>
          <w:t>לא</w:t>
        </w:r>
        <w:r w:rsidR="00236741" w:rsidRPr="008343C6">
          <w:rPr>
            <w:highlight w:val="yellow"/>
            <w:rtl/>
          </w:rPr>
          <w:t xml:space="preserve"> הבנתי האם כשכתוב "בוצע" זה אומר </w:t>
        </w:r>
      </w:ins>
      <w:ins w:id="1967" w:author="הילית אראל שכטר" w:date="2020-03-16T21:42:00Z">
        <w:r w:rsidR="009F3B0E" w:rsidRPr="008343C6">
          <w:rPr>
            <w:rFonts w:hint="eastAsia"/>
            <w:highlight w:val="yellow"/>
            <w:rtl/>
          </w:rPr>
          <w:t>רק</w:t>
        </w:r>
        <w:r w:rsidR="009F3B0E" w:rsidRPr="008343C6">
          <w:rPr>
            <w:highlight w:val="yellow"/>
            <w:rtl/>
          </w:rPr>
          <w:t xml:space="preserve"> </w:t>
        </w:r>
        <w:r w:rsidR="009F3B0E" w:rsidRPr="008343C6">
          <w:rPr>
            <w:rFonts w:hint="eastAsia"/>
            <w:highlight w:val="yellow"/>
            <w:rtl/>
          </w:rPr>
          <w:t>שהבדיקה</w:t>
        </w:r>
        <w:r w:rsidR="009F3B0E" w:rsidRPr="008343C6">
          <w:rPr>
            <w:highlight w:val="yellow"/>
            <w:rtl/>
          </w:rPr>
          <w:t xml:space="preserve"> </w:t>
        </w:r>
        <w:r w:rsidR="009F3B0E" w:rsidRPr="008343C6">
          <w:rPr>
            <w:rFonts w:hint="eastAsia"/>
            <w:highlight w:val="yellow"/>
            <w:rtl/>
          </w:rPr>
          <w:t>בוצעה</w:t>
        </w:r>
        <w:r w:rsidR="009F3B0E" w:rsidRPr="008343C6">
          <w:rPr>
            <w:highlight w:val="yellow"/>
            <w:rtl/>
          </w:rPr>
          <w:t xml:space="preserve"> </w:t>
        </w:r>
        <w:r w:rsidR="009F3B0E" w:rsidRPr="008343C6">
          <w:rPr>
            <w:rFonts w:hint="eastAsia"/>
            <w:highlight w:val="yellow"/>
            <w:rtl/>
          </w:rPr>
          <w:t>או</w:t>
        </w:r>
        <w:r w:rsidR="009F3B0E" w:rsidRPr="008343C6">
          <w:rPr>
            <w:highlight w:val="yellow"/>
            <w:rtl/>
          </w:rPr>
          <w:t xml:space="preserve"> </w:t>
        </w:r>
        <w:r w:rsidR="009F3B0E" w:rsidRPr="008343C6">
          <w:rPr>
            <w:rFonts w:hint="eastAsia"/>
            <w:highlight w:val="yellow"/>
            <w:rtl/>
          </w:rPr>
          <w:t>ש</w:t>
        </w:r>
      </w:ins>
      <w:ins w:id="1968" w:author="הילית אראל שכטר" w:date="2020-03-16T21:26:00Z">
        <w:r w:rsidR="00236741" w:rsidRPr="008343C6">
          <w:rPr>
            <w:rFonts w:hint="eastAsia"/>
            <w:highlight w:val="yellow"/>
            <w:rtl/>
          </w:rPr>
          <w:t>הבדיקה</w:t>
        </w:r>
        <w:r w:rsidR="00236741" w:rsidRPr="008343C6">
          <w:rPr>
            <w:highlight w:val="yellow"/>
            <w:rtl/>
          </w:rPr>
          <w:t xml:space="preserve"> </w:t>
        </w:r>
        <w:r w:rsidR="00236741" w:rsidRPr="008343C6">
          <w:rPr>
            <w:rFonts w:hint="eastAsia"/>
            <w:highlight w:val="yellow"/>
            <w:rtl/>
          </w:rPr>
          <w:t>מלמדת</w:t>
        </w:r>
        <w:r w:rsidR="00236741" w:rsidRPr="008343C6">
          <w:rPr>
            <w:highlight w:val="yellow"/>
            <w:rtl/>
          </w:rPr>
          <w:t xml:space="preserve"> </w:t>
        </w:r>
        <w:r w:rsidR="00236741" w:rsidRPr="008343C6">
          <w:rPr>
            <w:rFonts w:hint="eastAsia"/>
            <w:highlight w:val="yellow"/>
            <w:rtl/>
          </w:rPr>
          <w:t>שהפונקציה</w:t>
        </w:r>
        <w:r w:rsidR="00236741" w:rsidRPr="008343C6">
          <w:rPr>
            <w:highlight w:val="yellow"/>
            <w:rtl/>
          </w:rPr>
          <w:t xml:space="preserve"> </w:t>
        </w:r>
        <w:r w:rsidR="00236741" w:rsidRPr="008343C6">
          <w:rPr>
            <w:rFonts w:hint="eastAsia"/>
            <w:highlight w:val="yellow"/>
            <w:rtl/>
          </w:rPr>
          <w:t>עבדה</w:t>
        </w:r>
      </w:ins>
      <w:ins w:id="1969" w:author="הילית אראל שכטר" w:date="2020-03-16T21:42:00Z">
        <w:r w:rsidR="009F3B0E" w:rsidRPr="008343C6">
          <w:rPr>
            <w:highlight w:val="yellow"/>
            <w:rtl/>
          </w:rPr>
          <w:t xml:space="preserve">) </w:t>
        </w:r>
      </w:ins>
      <w:ins w:id="1970" w:author="הילית אראל שכטר" w:date="2020-03-16T21:37:00Z">
        <w:r w:rsidR="009F3B0E" w:rsidRPr="008343C6">
          <w:rPr>
            <w:rFonts w:hint="eastAsia"/>
            <w:highlight w:val="yellow"/>
            <w:rtl/>
          </w:rPr>
          <w:t>מה</w:t>
        </w:r>
        <w:r w:rsidR="009F3B0E" w:rsidRPr="008343C6">
          <w:rPr>
            <w:highlight w:val="yellow"/>
            <w:rtl/>
          </w:rPr>
          <w:t xml:space="preserve"> </w:t>
        </w:r>
      </w:ins>
      <w:ins w:id="1971" w:author="הילית אראל שכטר" w:date="2020-03-16T21:38:00Z">
        <w:r w:rsidR="009F3B0E" w:rsidRPr="008343C6">
          <w:rPr>
            <w:rFonts w:hint="eastAsia"/>
            <w:highlight w:val="yellow"/>
            <w:rtl/>
          </w:rPr>
          <w:t>המשמעות</w:t>
        </w:r>
        <w:r w:rsidR="009F3B0E" w:rsidRPr="008343C6">
          <w:rPr>
            <w:highlight w:val="yellow"/>
            <w:rtl/>
          </w:rPr>
          <w:t xml:space="preserve"> "סטטוס" – האם הכוונה לתוצאות הבדיקה? </w:t>
        </w:r>
      </w:ins>
      <w:ins w:id="1972" w:author="הילית אראל שכטר" w:date="2020-03-16T21:43:00Z">
        <w:r w:rsidR="009F3B0E" w:rsidRPr="008343C6">
          <w:rPr>
            <w:rFonts w:hint="eastAsia"/>
            <w:highlight w:val="yellow"/>
            <w:rtl/>
          </w:rPr>
          <w:t>בקיצור</w:t>
        </w:r>
        <w:r w:rsidR="009F3B0E" w:rsidRPr="008343C6">
          <w:rPr>
            <w:highlight w:val="yellow"/>
            <w:rtl/>
          </w:rPr>
          <w:t xml:space="preserve"> - </w:t>
        </w:r>
      </w:ins>
      <w:ins w:id="1973" w:author="הילית אראל שכטר" w:date="2020-03-16T21:21:00Z">
        <w:r w:rsidRPr="008343C6">
          <w:rPr>
            <w:rFonts w:hint="eastAsia"/>
            <w:highlight w:val="yellow"/>
            <w:rtl/>
            <w:rPrChange w:id="1974" w:author="הילית אראל שכטר" w:date="2020-03-16T21:47:00Z">
              <w:rPr>
                <w:rFonts w:hint="eastAsia"/>
                <w:rtl/>
              </w:rPr>
            </w:rPrChange>
          </w:rPr>
          <w:t>צריך</w:t>
        </w:r>
        <w:r w:rsidRPr="008343C6">
          <w:rPr>
            <w:highlight w:val="yellow"/>
            <w:rtl/>
            <w:rPrChange w:id="1975" w:author="הילית אראל שכטר" w:date="2020-03-16T21:47:00Z">
              <w:rPr>
                <w:rtl/>
              </w:rPr>
            </w:rPrChange>
          </w:rPr>
          <w:t xml:space="preserve"> </w:t>
        </w:r>
        <w:r w:rsidRPr="008343C6">
          <w:rPr>
            <w:rFonts w:hint="eastAsia"/>
            <w:highlight w:val="yellow"/>
            <w:rtl/>
            <w:rPrChange w:id="1976" w:author="הילית אראל שכטר" w:date="2020-03-16T21:47:00Z">
              <w:rPr>
                <w:rFonts w:hint="eastAsia"/>
                <w:rtl/>
              </w:rPr>
            </w:rPrChange>
          </w:rPr>
          <w:t>ממש</w:t>
        </w:r>
        <w:r w:rsidRPr="008343C6">
          <w:rPr>
            <w:highlight w:val="yellow"/>
            <w:rtl/>
            <w:rPrChange w:id="1977" w:author="הילית אראל שכטר" w:date="2020-03-16T21:47:00Z">
              <w:rPr>
                <w:rtl/>
              </w:rPr>
            </w:rPrChange>
          </w:rPr>
          <w:t xml:space="preserve"> </w:t>
        </w:r>
        <w:r w:rsidRPr="008343C6">
          <w:rPr>
            <w:rFonts w:hint="eastAsia"/>
            <w:highlight w:val="yellow"/>
            <w:rtl/>
            <w:rPrChange w:id="1978" w:author="הילית אראל שכטר" w:date="2020-03-16T21:47:00Z">
              <w:rPr>
                <w:rFonts w:hint="eastAsia"/>
                <w:rtl/>
              </w:rPr>
            </w:rPrChange>
          </w:rPr>
          <w:t>לדלות</w:t>
        </w:r>
        <w:r w:rsidRPr="008343C6">
          <w:rPr>
            <w:highlight w:val="yellow"/>
            <w:rtl/>
            <w:rPrChange w:id="1979" w:author="הילית אראל שכטר" w:date="2020-03-16T21:47:00Z">
              <w:rPr>
                <w:rtl/>
              </w:rPr>
            </w:rPrChange>
          </w:rPr>
          <w:t xml:space="preserve"> </w:t>
        </w:r>
        <w:r w:rsidRPr="008343C6">
          <w:rPr>
            <w:rFonts w:hint="eastAsia"/>
            <w:highlight w:val="yellow"/>
            <w:rtl/>
            <w:rPrChange w:id="1980" w:author="הילית אראל שכטר" w:date="2020-03-16T21:47:00Z">
              <w:rPr>
                <w:rFonts w:hint="eastAsia"/>
                <w:rtl/>
              </w:rPr>
            </w:rPrChange>
          </w:rPr>
          <w:t>מתוך</w:t>
        </w:r>
        <w:r w:rsidRPr="008343C6">
          <w:rPr>
            <w:highlight w:val="yellow"/>
            <w:rtl/>
            <w:rPrChange w:id="1981" w:author="הילית אראל שכטר" w:date="2020-03-16T21:47:00Z">
              <w:rPr>
                <w:rtl/>
              </w:rPr>
            </w:rPrChange>
          </w:rPr>
          <w:t xml:space="preserve"> </w:t>
        </w:r>
        <w:r w:rsidRPr="008343C6">
          <w:rPr>
            <w:rFonts w:hint="eastAsia"/>
            <w:highlight w:val="yellow"/>
            <w:rtl/>
            <w:rPrChange w:id="1982" w:author="הילית אראל שכטר" w:date="2020-03-16T21:47:00Z">
              <w:rPr>
                <w:rFonts w:hint="eastAsia"/>
                <w:rtl/>
              </w:rPr>
            </w:rPrChange>
          </w:rPr>
          <w:t>הטבלה</w:t>
        </w:r>
        <w:r w:rsidRPr="008343C6">
          <w:rPr>
            <w:highlight w:val="yellow"/>
            <w:rtl/>
            <w:rPrChange w:id="1983" w:author="הילית אראל שכטר" w:date="2020-03-16T21:47:00Z">
              <w:rPr>
                <w:rtl/>
              </w:rPr>
            </w:rPrChange>
          </w:rPr>
          <w:t xml:space="preserve"> </w:t>
        </w:r>
        <w:r w:rsidRPr="008343C6">
          <w:rPr>
            <w:rFonts w:hint="eastAsia"/>
            <w:highlight w:val="yellow"/>
            <w:rtl/>
            <w:rPrChange w:id="1984" w:author="הילית אראל שכטר" w:date="2020-03-16T21:47:00Z">
              <w:rPr>
                <w:rFonts w:hint="eastAsia"/>
                <w:rtl/>
              </w:rPr>
            </w:rPrChange>
          </w:rPr>
          <w:t>מה</w:t>
        </w:r>
        <w:r w:rsidRPr="008343C6">
          <w:rPr>
            <w:highlight w:val="yellow"/>
            <w:rtl/>
            <w:rPrChange w:id="1985" w:author="הילית אראל שכטר" w:date="2020-03-16T21:47:00Z">
              <w:rPr>
                <w:rtl/>
              </w:rPr>
            </w:rPrChange>
          </w:rPr>
          <w:t xml:space="preserve"> </w:t>
        </w:r>
        <w:r w:rsidRPr="008343C6">
          <w:rPr>
            <w:rFonts w:hint="eastAsia"/>
            <w:highlight w:val="yellow"/>
            <w:rtl/>
            <w:rPrChange w:id="1986" w:author="הילית אראל שכטר" w:date="2020-03-16T21:47:00Z">
              <w:rPr>
                <w:rFonts w:hint="eastAsia"/>
                <w:rtl/>
              </w:rPr>
            </w:rPrChange>
          </w:rPr>
          <w:t>לא</w:t>
        </w:r>
        <w:r w:rsidRPr="008343C6">
          <w:rPr>
            <w:highlight w:val="yellow"/>
            <w:rtl/>
            <w:rPrChange w:id="1987" w:author="הילית אראל שכטר" w:date="2020-03-16T21:47:00Z">
              <w:rPr>
                <w:rtl/>
              </w:rPr>
            </w:rPrChange>
          </w:rPr>
          <w:t xml:space="preserve"> </w:t>
        </w:r>
        <w:r w:rsidRPr="008343C6">
          <w:rPr>
            <w:rFonts w:hint="eastAsia"/>
            <w:highlight w:val="yellow"/>
            <w:rtl/>
            <w:rPrChange w:id="1988" w:author="הילית אראל שכטר" w:date="2020-03-16T21:47:00Z">
              <w:rPr>
                <w:rFonts w:hint="eastAsia"/>
                <w:rtl/>
              </w:rPr>
            </w:rPrChange>
          </w:rPr>
          <w:t>עובד</w:t>
        </w:r>
      </w:ins>
      <w:ins w:id="1989" w:author="הילית אראל שכטר" w:date="2020-03-16T21:38:00Z">
        <w:r w:rsidR="009F3B0E" w:rsidRPr="008343C6">
          <w:rPr>
            <w:highlight w:val="yellow"/>
            <w:rtl/>
          </w:rPr>
          <w:t xml:space="preserve">. </w:t>
        </w:r>
        <w:r w:rsidR="009F3B0E" w:rsidRPr="008343C6">
          <w:rPr>
            <w:highlight w:val="yellow"/>
            <w:rtl/>
          </w:rPr>
          <w:br/>
        </w:r>
        <w:r w:rsidR="009F3B0E" w:rsidRPr="008343C6">
          <w:rPr>
            <w:rFonts w:hint="eastAsia"/>
            <w:highlight w:val="yellow"/>
            <w:rtl/>
          </w:rPr>
          <w:t>זה</w:t>
        </w:r>
        <w:r w:rsidR="009F3B0E" w:rsidRPr="008343C6">
          <w:rPr>
            <w:highlight w:val="yellow"/>
            <w:rtl/>
          </w:rPr>
          <w:t xml:space="preserve"> לא ברמה שאני יכולה לתקן </w:t>
        </w:r>
      </w:ins>
      <w:ins w:id="1990" w:author="הילית אראל שכטר" w:date="2020-03-16T21:43:00Z">
        <w:r w:rsidR="009F3B0E" w:rsidRPr="008343C6">
          <w:rPr>
            <w:rFonts w:hint="eastAsia"/>
            <w:highlight w:val="yellow"/>
            <w:rtl/>
          </w:rPr>
          <w:t>או</w:t>
        </w:r>
        <w:r w:rsidR="009F3B0E" w:rsidRPr="008343C6">
          <w:rPr>
            <w:highlight w:val="yellow"/>
            <w:rtl/>
          </w:rPr>
          <w:t xml:space="preserve"> </w:t>
        </w:r>
        <w:r w:rsidR="009F3B0E" w:rsidRPr="008343C6">
          <w:rPr>
            <w:rFonts w:hint="eastAsia"/>
            <w:highlight w:val="yellow"/>
            <w:rtl/>
          </w:rPr>
          <w:t>להעיר</w:t>
        </w:r>
        <w:r w:rsidR="009F3B0E" w:rsidRPr="008343C6">
          <w:rPr>
            <w:highlight w:val="yellow"/>
            <w:rtl/>
          </w:rPr>
          <w:t xml:space="preserve"> </w:t>
        </w:r>
        <w:r w:rsidR="009F3B0E" w:rsidRPr="008343C6">
          <w:rPr>
            <w:rFonts w:hint="eastAsia"/>
            <w:highlight w:val="yellow"/>
            <w:rtl/>
          </w:rPr>
          <w:t>אלא</w:t>
        </w:r>
        <w:r w:rsidR="009F3B0E" w:rsidRPr="008343C6">
          <w:rPr>
            <w:highlight w:val="yellow"/>
            <w:rtl/>
          </w:rPr>
          <w:t xml:space="preserve"> </w:t>
        </w:r>
        <w:r w:rsidR="009F3B0E" w:rsidRPr="008343C6">
          <w:rPr>
            <w:rFonts w:hint="eastAsia"/>
            <w:highlight w:val="yellow"/>
            <w:rtl/>
          </w:rPr>
          <w:t>י</w:t>
        </w:r>
      </w:ins>
      <w:ins w:id="1991" w:author="הילית אראל שכטר" w:date="2020-03-16T21:38:00Z">
        <w:r w:rsidR="009F3B0E" w:rsidRPr="008343C6">
          <w:rPr>
            <w:rFonts w:hint="eastAsia"/>
            <w:highlight w:val="yellow"/>
            <w:rtl/>
          </w:rPr>
          <w:t>ש</w:t>
        </w:r>
        <w:r w:rsidR="009F3B0E" w:rsidRPr="008343C6">
          <w:rPr>
            <w:highlight w:val="yellow"/>
            <w:rtl/>
          </w:rPr>
          <w:t xml:space="preserve"> </w:t>
        </w:r>
      </w:ins>
      <w:ins w:id="1992" w:author="הילית אראל שכטר" w:date="2020-03-16T22:00:00Z">
        <w:r w:rsidR="00962F91">
          <w:rPr>
            <w:rFonts w:hint="cs"/>
            <w:highlight w:val="yellow"/>
            <w:rtl/>
          </w:rPr>
          <w:t>ל</w:t>
        </w:r>
      </w:ins>
      <w:ins w:id="1993" w:author="הילית אראל שכטר" w:date="2020-03-16T21:23:00Z">
        <w:r w:rsidR="00236741" w:rsidRPr="008343C6">
          <w:rPr>
            <w:rFonts w:hint="eastAsia"/>
            <w:highlight w:val="yellow"/>
            <w:rtl/>
          </w:rPr>
          <w:t>ערוך</w:t>
        </w:r>
        <w:r w:rsidR="00236741" w:rsidRPr="008343C6">
          <w:rPr>
            <w:highlight w:val="yellow"/>
            <w:rtl/>
          </w:rPr>
          <w:t xml:space="preserve"> מחדש – עם שני דגשים – 1. </w:t>
        </w:r>
      </w:ins>
      <w:ins w:id="1994" w:author="הילית אראל שכטר" w:date="2020-03-16T21:43:00Z">
        <w:r w:rsidR="009F3B0E" w:rsidRPr="008343C6">
          <w:rPr>
            <w:rFonts w:hint="eastAsia"/>
            <w:highlight w:val="yellow"/>
            <w:rtl/>
          </w:rPr>
          <w:t>הרבה</w:t>
        </w:r>
        <w:r w:rsidR="009F3B0E" w:rsidRPr="008343C6">
          <w:rPr>
            <w:highlight w:val="yellow"/>
            <w:rtl/>
          </w:rPr>
          <w:t xml:space="preserve"> </w:t>
        </w:r>
      </w:ins>
      <w:ins w:id="1995" w:author="הילית אראל שכטר" w:date="2020-03-16T21:23:00Z">
        <w:r w:rsidR="00236741" w:rsidRPr="008343C6">
          <w:rPr>
            <w:rFonts w:hint="eastAsia"/>
            <w:highlight w:val="yellow"/>
            <w:rtl/>
          </w:rPr>
          <w:t>יותר</w:t>
        </w:r>
        <w:r w:rsidR="00236741" w:rsidRPr="008343C6">
          <w:rPr>
            <w:highlight w:val="yellow"/>
            <w:rtl/>
          </w:rPr>
          <w:t xml:space="preserve"> </w:t>
        </w:r>
        <w:r w:rsidR="00236741" w:rsidRPr="008343C6">
          <w:rPr>
            <w:rFonts w:hint="eastAsia"/>
            <w:highlight w:val="yellow"/>
            <w:rtl/>
          </w:rPr>
          <w:t>ידידותי</w:t>
        </w:r>
        <w:r w:rsidR="00236741" w:rsidRPr="008343C6">
          <w:rPr>
            <w:highlight w:val="yellow"/>
            <w:rtl/>
          </w:rPr>
          <w:t xml:space="preserve"> </w:t>
        </w:r>
        <w:r w:rsidR="00236741" w:rsidRPr="008343C6">
          <w:rPr>
            <w:rFonts w:hint="eastAsia"/>
            <w:highlight w:val="yellow"/>
            <w:rtl/>
          </w:rPr>
          <w:t>לקריאה</w:t>
        </w:r>
      </w:ins>
      <w:ins w:id="1996" w:author="הילית אראל שכטר" w:date="2020-03-16T21:24:00Z">
        <w:r w:rsidR="00236741" w:rsidRPr="008343C6">
          <w:rPr>
            <w:highlight w:val="yellow"/>
            <w:rtl/>
          </w:rPr>
          <w:t xml:space="preserve"> 2. </w:t>
        </w:r>
      </w:ins>
      <w:ins w:id="1997" w:author="הילית אראל שכטר" w:date="2020-03-16T21:22:00Z">
        <w:r w:rsidRPr="008343C6">
          <w:rPr>
            <w:rFonts w:hint="eastAsia"/>
            <w:highlight w:val="yellow"/>
            <w:rtl/>
            <w:rPrChange w:id="1998" w:author="הילית אראל שכטר" w:date="2020-03-16T21:47:00Z">
              <w:rPr>
                <w:rFonts w:hint="eastAsia"/>
                <w:rtl/>
              </w:rPr>
            </w:rPrChange>
          </w:rPr>
          <w:t>הזרקור</w:t>
        </w:r>
        <w:r w:rsidRPr="008343C6">
          <w:rPr>
            <w:highlight w:val="yellow"/>
            <w:rtl/>
            <w:rPrChange w:id="1999" w:author="הילית אראל שכטר" w:date="2020-03-16T21:47:00Z">
              <w:rPr>
                <w:rtl/>
              </w:rPr>
            </w:rPrChange>
          </w:rPr>
          <w:t xml:space="preserve"> </w:t>
        </w:r>
        <w:r w:rsidRPr="008343C6">
          <w:rPr>
            <w:rFonts w:hint="eastAsia"/>
            <w:highlight w:val="yellow"/>
            <w:rtl/>
            <w:rPrChange w:id="2000" w:author="הילית אראל שכטר" w:date="2020-03-16T21:47:00Z">
              <w:rPr>
                <w:rFonts w:hint="eastAsia"/>
                <w:rtl/>
              </w:rPr>
            </w:rPrChange>
          </w:rPr>
          <w:t>צריך</w:t>
        </w:r>
        <w:r w:rsidRPr="008343C6">
          <w:rPr>
            <w:highlight w:val="yellow"/>
            <w:rtl/>
            <w:rPrChange w:id="2001" w:author="הילית אראל שכטר" w:date="2020-03-16T21:47:00Z">
              <w:rPr>
                <w:rtl/>
              </w:rPr>
            </w:rPrChange>
          </w:rPr>
          <w:t xml:space="preserve"> </w:t>
        </w:r>
        <w:r w:rsidRPr="008343C6">
          <w:rPr>
            <w:rFonts w:hint="eastAsia"/>
            <w:highlight w:val="yellow"/>
            <w:rtl/>
            <w:rPrChange w:id="2002" w:author="הילית אראל שכטר" w:date="2020-03-16T21:47:00Z">
              <w:rPr>
                <w:rFonts w:hint="eastAsia"/>
                <w:rtl/>
              </w:rPr>
            </w:rPrChange>
          </w:rPr>
          <w:t>להיות</w:t>
        </w:r>
        <w:r w:rsidRPr="008343C6">
          <w:rPr>
            <w:highlight w:val="yellow"/>
            <w:rtl/>
            <w:rPrChange w:id="2003" w:author="הילית אראל שכטר" w:date="2020-03-16T21:47:00Z">
              <w:rPr>
                <w:rtl/>
              </w:rPr>
            </w:rPrChange>
          </w:rPr>
          <w:t xml:space="preserve"> </w:t>
        </w:r>
        <w:r w:rsidRPr="008343C6">
          <w:rPr>
            <w:rFonts w:hint="eastAsia"/>
            <w:highlight w:val="yellow"/>
            <w:rtl/>
            <w:rPrChange w:id="2004" w:author="הילית אראל שכטר" w:date="2020-03-16T21:47:00Z">
              <w:rPr>
                <w:rFonts w:hint="eastAsia"/>
                <w:rtl/>
              </w:rPr>
            </w:rPrChange>
          </w:rPr>
          <w:t>על</w:t>
        </w:r>
        <w:r w:rsidRPr="008343C6">
          <w:rPr>
            <w:highlight w:val="yellow"/>
            <w:rtl/>
            <w:rPrChange w:id="2005" w:author="הילית אראל שכטר" w:date="2020-03-16T21:47:00Z">
              <w:rPr>
                <w:rtl/>
              </w:rPr>
            </w:rPrChange>
          </w:rPr>
          <w:t xml:space="preserve"> </w:t>
        </w:r>
        <w:r w:rsidRPr="008343C6">
          <w:rPr>
            <w:rFonts w:hint="eastAsia"/>
            <w:highlight w:val="yellow"/>
            <w:rtl/>
            <w:rPrChange w:id="2006" w:author="הילית אראל שכטר" w:date="2020-03-16T21:47:00Z">
              <w:rPr>
                <w:rFonts w:hint="eastAsia"/>
                <w:rtl/>
              </w:rPr>
            </w:rPrChange>
          </w:rPr>
          <w:t>מה</w:t>
        </w:r>
        <w:r w:rsidRPr="008343C6">
          <w:rPr>
            <w:highlight w:val="yellow"/>
            <w:rtl/>
            <w:rPrChange w:id="2007" w:author="הילית אראל שכטר" w:date="2020-03-16T21:47:00Z">
              <w:rPr>
                <w:rtl/>
              </w:rPr>
            </w:rPrChange>
          </w:rPr>
          <w:t xml:space="preserve"> </w:t>
        </w:r>
        <w:r w:rsidRPr="008343C6">
          <w:rPr>
            <w:rFonts w:hint="eastAsia"/>
            <w:highlight w:val="yellow"/>
            <w:rtl/>
            <w:rPrChange w:id="2008" w:author="הילית אראל שכטר" w:date="2020-03-16T21:47:00Z">
              <w:rPr>
                <w:rFonts w:hint="eastAsia"/>
                <w:rtl/>
              </w:rPr>
            </w:rPrChange>
          </w:rPr>
          <w:t>שלא</w:t>
        </w:r>
        <w:r w:rsidRPr="008343C6">
          <w:rPr>
            <w:highlight w:val="yellow"/>
            <w:rtl/>
            <w:rPrChange w:id="2009" w:author="הילית אראל שכטר" w:date="2020-03-16T21:47:00Z">
              <w:rPr>
                <w:rtl/>
              </w:rPr>
            </w:rPrChange>
          </w:rPr>
          <w:t xml:space="preserve"> </w:t>
        </w:r>
        <w:r w:rsidRPr="008343C6">
          <w:rPr>
            <w:rFonts w:hint="eastAsia"/>
            <w:highlight w:val="yellow"/>
            <w:rtl/>
            <w:rPrChange w:id="2010" w:author="הילית אראל שכטר" w:date="2020-03-16T21:47:00Z">
              <w:rPr>
                <w:rFonts w:hint="eastAsia"/>
                <w:rtl/>
              </w:rPr>
            </w:rPrChange>
          </w:rPr>
          <w:t>עוב</w:t>
        </w:r>
      </w:ins>
      <w:ins w:id="2011" w:author="הילית אראל שכטר" w:date="2020-03-16T21:39:00Z">
        <w:r w:rsidR="009F3B0E" w:rsidRPr="008343C6">
          <w:rPr>
            <w:rFonts w:hint="eastAsia"/>
            <w:highlight w:val="yellow"/>
            <w:rtl/>
          </w:rPr>
          <w:t>ד</w:t>
        </w:r>
        <w:r w:rsidR="009F3B0E" w:rsidRPr="008343C6">
          <w:rPr>
            <w:highlight w:val="yellow"/>
            <w:rtl/>
            <w:rPrChange w:id="2012" w:author="הילית אראל שכטר" w:date="2020-03-16T21:47:00Z">
              <w:rPr>
                <w:rtl/>
              </w:rPr>
            </w:rPrChange>
          </w:rPr>
          <w:t xml:space="preserve">. </w:t>
        </w:r>
        <w:r w:rsidR="009F3B0E" w:rsidRPr="008343C6">
          <w:rPr>
            <w:rFonts w:hint="eastAsia"/>
            <w:highlight w:val="yellow"/>
            <w:rtl/>
            <w:rPrChange w:id="2013" w:author="הילית אראל שכטר" w:date="2020-03-16T21:47:00Z">
              <w:rPr>
                <w:rFonts w:hint="eastAsia"/>
                <w:rtl/>
              </w:rPr>
            </w:rPrChange>
          </w:rPr>
          <w:t>לשקול</w:t>
        </w:r>
        <w:r w:rsidR="009F3B0E" w:rsidRPr="008343C6">
          <w:rPr>
            <w:highlight w:val="yellow"/>
            <w:rtl/>
            <w:rPrChange w:id="2014" w:author="הילית אראל שכטר" w:date="2020-03-16T21:47:00Z">
              <w:rPr>
                <w:rtl/>
              </w:rPr>
            </w:rPrChange>
          </w:rPr>
          <w:t xml:space="preserve"> </w:t>
        </w:r>
        <w:r w:rsidR="009F3B0E" w:rsidRPr="008343C6">
          <w:rPr>
            <w:rFonts w:hint="eastAsia"/>
            <w:highlight w:val="yellow"/>
            <w:rtl/>
            <w:rPrChange w:id="2015" w:author="הילית אראל שכטר" w:date="2020-03-16T21:47:00Z">
              <w:rPr>
                <w:rFonts w:hint="eastAsia"/>
                <w:rtl/>
              </w:rPr>
            </w:rPrChange>
          </w:rPr>
          <w:t>מחדש</w:t>
        </w:r>
        <w:r w:rsidR="009F3B0E" w:rsidRPr="008343C6">
          <w:rPr>
            <w:highlight w:val="yellow"/>
            <w:rtl/>
            <w:rPrChange w:id="2016" w:author="הילית אראל שכטר" w:date="2020-03-16T21:47:00Z">
              <w:rPr>
                <w:rtl/>
              </w:rPr>
            </w:rPrChange>
          </w:rPr>
          <w:t xml:space="preserve"> </w:t>
        </w:r>
        <w:r w:rsidR="009F3B0E" w:rsidRPr="008343C6">
          <w:rPr>
            <w:rFonts w:hint="eastAsia"/>
            <w:highlight w:val="yellow"/>
            <w:rtl/>
            <w:rPrChange w:id="2017" w:author="הילית אראל שכטר" w:date="2020-03-16T21:47:00Z">
              <w:rPr>
                <w:rFonts w:hint="eastAsia"/>
                <w:rtl/>
              </w:rPr>
            </w:rPrChange>
          </w:rPr>
          <w:t>את</w:t>
        </w:r>
        <w:r w:rsidR="009F3B0E" w:rsidRPr="008343C6">
          <w:rPr>
            <w:highlight w:val="yellow"/>
            <w:rtl/>
            <w:rPrChange w:id="2018" w:author="הילית אראל שכטר" w:date="2020-03-16T21:47:00Z">
              <w:rPr>
                <w:rtl/>
              </w:rPr>
            </w:rPrChange>
          </w:rPr>
          <w:t xml:space="preserve"> </w:t>
        </w:r>
        <w:r w:rsidR="009F3B0E" w:rsidRPr="008343C6">
          <w:rPr>
            <w:rFonts w:hint="eastAsia"/>
            <w:highlight w:val="yellow"/>
            <w:rtl/>
            <w:rPrChange w:id="2019" w:author="הילית אראל שכטר" w:date="2020-03-16T21:47:00Z">
              <w:rPr>
                <w:rFonts w:hint="eastAsia"/>
                <w:rtl/>
              </w:rPr>
            </w:rPrChange>
          </w:rPr>
          <w:t>המונח</w:t>
        </w:r>
      </w:ins>
      <w:ins w:id="2020" w:author="הילית אראל שכטר" w:date="2020-03-16T21:40:00Z">
        <w:r w:rsidR="009F3B0E" w:rsidRPr="008343C6">
          <w:rPr>
            <w:rFonts w:hint="eastAsia"/>
            <w:highlight w:val="yellow"/>
            <w:rtl/>
            <w:rPrChange w:id="2021" w:author="הילית אראל שכטר" w:date="2020-03-16T21:47:00Z">
              <w:rPr>
                <w:rFonts w:hint="eastAsia"/>
                <w:rtl/>
              </w:rPr>
            </w:rPrChange>
          </w:rPr>
          <w:t>ים</w:t>
        </w:r>
      </w:ins>
      <w:ins w:id="2022" w:author="הילית אראל שכטר" w:date="2020-03-16T21:39:00Z">
        <w:r w:rsidR="009F3B0E" w:rsidRPr="008343C6">
          <w:rPr>
            <w:highlight w:val="yellow"/>
            <w:rtl/>
            <w:rPrChange w:id="2023" w:author="הילית אראל שכטר" w:date="2020-03-16T21:47:00Z">
              <w:rPr>
                <w:rtl/>
              </w:rPr>
            </w:rPrChange>
          </w:rPr>
          <w:t xml:space="preserve"> "בוצע"</w:t>
        </w:r>
      </w:ins>
      <w:ins w:id="2024" w:author="הילית אראל שכטר" w:date="2020-03-16T21:40:00Z">
        <w:r w:rsidR="009F3B0E" w:rsidRPr="008343C6">
          <w:rPr>
            <w:highlight w:val="yellow"/>
            <w:rtl/>
            <w:rPrChange w:id="2025" w:author="הילית אראל שכטר" w:date="2020-03-16T21:47:00Z">
              <w:rPr>
                <w:rtl/>
              </w:rPr>
            </w:rPrChange>
          </w:rPr>
          <w:t xml:space="preserve"> ו- "סטטוס"</w:t>
        </w:r>
      </w:ins>
      <w:ins w:id="2026" w:author="הילית אראל שכטר" w:date="2020-03-16T21:39:00Z">
        <w:r w:rsidR="009F3B0E" w:rsidRPr="008343C6">
          <w:rPr>
            <w:highlight w:val="yellow"/>
            <w:rtl/>
            <w:rPrChange w:id="2027" w:author="הילית אראל שכטר" w:date="2020-03-16T21:47:00Z">
              <w:rPr>
                <w:rtl/>
              </w:rPr>
            </w:rPrChange>
          </w:rPr>
          <w:t>.</w:t>
        </w:r>
      </w:ins>
      <w:ins w:id="2028" w:author="הילית אראל שכטר" w:date="2020-03-16T21:38:00Z">
        <w:r w:rsidR="009F3B0E" w:rsidRPr="008343C6">
          <w:rPr>
            <w:highlight w:val="yellow"/>
            <w:rtl/>
            <w:rPrChange w:id="2029" w:author="הילית אראל שכטר" w:date="2020-03-16T21:47:00Z">
              <w:rPr>
                <w:rtl/>
              </w:rPr>
            </w:rPrChange>
          </w:rPr>
          <w:t xml:space="preserve"> </w:t>
        </w:r>
      </w:ins>
      <w:ins w:id="2030" w:author="הילית אראל שכטר" w:date="2020-03-16T21:22:00Z">
        <w:r w:rsidRPr="008343C6">
          <w:rPr>
            <w:highlight w:val="yellow"/>
            <w:rtl/>
            <w:rPrChange w:id="2031" w:author="הילית אראל שכטר" w:date="2020-03-16T21:47:00Z">
              <w:rPr>
                <w:rtl/>
              </w:rPr>
            </w:rPrChange>
          </w:rPr>
          <w:t xml:space="preserve"> </w:t>
        </w:r>
      </w:ins>
    </w:p>
    <w:p w14:paraId="66C9EBFA" w14:textId="7BE37A8B" w:rsidR="00657244" w:rsidRDefault="009F3B0E" w:rsidP="009F3B0E">
      <w:pPr>
        <w:bidi/>
        <w:ind w:firstLine="360"/>
        <w:rPr>
          <w:ins w:id="2032" w:author="הילית אראל שכטר" w:date="2020-03-16T22:00:00Z"/>
          <w:rtl/>
        </w:rPr>
      </w:pPr>
      <w:ins w:id="2033" w:author="הילית אראל שכטר" w:date="2020-03-16T21:46:00Z">
        <w:r w:rsidRPr="008343C6">
          <w:rPr>
            <w:rFonts w:hint="eastAsia"/>
            <w:highlight w:val="yellow"/>
            <w:rtl/>
            <w:rPrChange w:id="2034" w:author="הילית אראל שכטר" w:date="2020-03-16T21:47:00Z">
              <w:rPr>
                <w:rFonts w:hint="eastAsia"/>
                <w:rtl/>
              </w:rPr>
            </w:rPrChange>
          </w:rPr>
          <w:t>לשקול</w:t>
        </w:r>
        <w:r w:rsidRPr="008343C6">
          <w:rPr>
            <w:highlight w:val="yellow"/>
            <w:rtl/>
            <w:rPrChange w:id="2035" w:author="הילית אראל שכטר" w:date="2020-03-16T21:47:00Z">
              <w:rPr>
                <w:rtl/>
              </w:rPr>
            </w:rPrChange>
          </w:rPr>
          <w:t xml:space="preserve"> להוציא לחלוטין את הטבלאות לנספחים לחוו"ד </w:t>
        </w:r>
      </w:ins>
      <w:ins w:id="2036" w:author="הילית אראל שכטר" w:date="2020-03-16T21:47:00Z">
        <w:r w:rsidRPr="008343C6">
          <w:rPr>
            <w:rFonts w:hint="eastAsia"/>
            <w:highlight w:val="yellow"/>
            <w:rtl/>
            <w:rPrChange w:id="2037" w:author="הילית אראל שכטר" w:date="2020-03-16T21:47:00Z">
              <w:rPr>
                <w:rFonts w:hint="eastAsia"/>
                <w:rtl/>
              </w:rPr>
            </w:rPrChange>
          </w:rPr>
          <w:t>ו</w:t>
        </w:r>
      </w:ins>
      <w:ins w:id="2038" w:author="הילית אראל שכטר" w:date="2020-03-16T21:46:00Z">
        <w:r w:rsidRPr="008343C6">
          <w:rPr>
            <w:rFonts w:hint="eastAsia"/>
            <w:highlight w:val="yellow"/>
            <w:rtl/>
            <w:rPrChange w:id="2039" w:author="הילית אראל שכטר" w:date="2020-03-16T21:47:00Z">
              <w:rPr>
                <w:rFonts w:hint="eastAsia"/>
                <w:rtl/>
              </w:rPr>
            </w:rPrChange>
          </w:rPr>
          <w:t>להפנות</w:t>
        </w:r>
        <w:r w:rsidRPr="008343C6">
          <w:rPr>
            <w:highlight w:val="yellow"/>
            <w:rtl/>
            <w:rPrChange w:id="2040" w:author="הילית אראל שכטר" w:date="2020-03-16T21:47:00Z">
              <w:rPr>
                <w:rtl/>
              </w:rPr>
            </w:rPrChange>
          </w:rPr>
          <w:t xml:space="preserve"> בפרק המסקנות שלך לסעיף הרלוונטי </w:t>
        </w:r>
      </w:ins>
      <w:ins w:id="2041" w:author="הילית אראל שכטר" w:date="2020-03-16T21:47:00Z">
        <w:r w:rsidRPr="008343C6">
          <w:rPr>
            <w:rFonts w:hint="eastAsia"/>
            <w:highlight w:val="yellow"/>
            <w:rtl/>
            <w:rPrChange w:id="2042" w:author="הילית אראל שכטר" w:date="2020-03-16T21:47:00Z">
              <w:rPr>
                <w:rFonts w:hint="eastAsia"/>
                <w:rtl/>
              </w:rPr>
            </w:rPrChange>
          </w:rPr>
          <w:t>בנספח</w:t>
        </w:r>
        <w:r w:rsidRPr="008343C6">
          <w:rPr>
            <w:highlight w:val="yellow"/>
            <w:rtl/>
            <w:rPrChange w:id="2043" w:author="הילית אראל שכטר" w:date="2020-03-16T21:47:00Z">
              <w:rPr>
                <w:rtl/>
              </w:rPr>
            </w:rPrChange>
          </w:rPr>
          <w:t>.</w:t>
        </w:r>
      </w:ins>
      <w:ins w:id="2044" w:author="הילית אראל שכטר" w:date="2020-03-16T21:45:00Z">
        <w:r>
          <w:rPr>
            <w:rFonts w:hint="cs"/>
            <w:rtl/>
          </w:rPr>
          <w:t xml:space="preserve"> </w:t>
        </w:r>
      </w:ins>
    </w:p>
    <w:p w14:paraId="301B1E4F" w14:textId="2B9486FE" w:rsidR="008343C6" w:rsidRDefault="008343C6" w:rsidP="008343C6">
      <w:pPr>
        <w:bidi/>
        <w:ind w:firstLine="360"/>
        <w:rPr>
          <w:ins w:id="2045" w:author="הילית אראל שכטר" w:date="2020-03-16T22:00:00Z"/>
          <w:rtl/>
        </w:rPr>
      </w:pPr>
      <w:ins w:id="2046" w:author="הילית אראל שכטר" w:date="2020-03-16T21:47:00Z">
        <w:r w:rsidRPr="008343C6">
          <w:rPr>
            <w:rFonts w:hint="eastAsia"/>
            <w:highlight w:val="yellow"/>
            <w:rtl/>
            <w:rPrChange w:id="2047" w:author="הילית אראל שכטר" w:date="2020-03-16T21:48:00Z">
              <w:rPr>
                <w:rFonts w:hint="eastAsia"/>
                <w:rtl/>
              </w:rPr>
            </w:rPrChange>
          </w:rPr>
          <w:t>כמו</w:t>
        </w:r>
        <w:r w:rsidRPr="008343C6">
          <w:rPr>
            <w:highlight w:val="yellow"/>
            <w:rtl/>
            <w:rPrChange w:id="2048" w:author="הילית אראל שכטר" w:date="2020-03-16T21:48:00Z">
              <w:rPr>
                <w:rtl/>
              </w:rPr>
            </w:rPrChange>
          </w:rPr>
          <w:t xml:space="preserve"> כן חסר פרק המתייחס לדוחות – כפי שנדברנו יש להפ</w:t>
        </w:r>
      </w:ins>
      <w:ins w:id="2049" w:author="הילית אראל שכטר" w:date="2020-03-16T21:48:00Z">
        <w:r w:rsidRPr="008343C6">
          <w:rPr>
            <w:rFonts w:hint="eastAsia"/>
            <w:highlight w:val="yellow"/>
            <w:rtl/>
            <w:rPrChange w:id="2050" w:author="הילית אראל שכטר" w:date="2020-03-16T21:48:00Z">
              <w:rPr>
                <w:rFonts w:hint="eastAsia"/>
                <w:rtl/>
              </w:rPr>
            </w:rPrChange>
          </w:rPr>
          <w:t>ריך</w:t>
        </w:r>
        <w:r w:rsidRPr="008343C6">
          <w:rPr>
            <w:highlight w:val="yellow"/>
            <w:rtl/>
            <w:rPrChange w:id="2051" w:author="הילית אראל שכטר" w:date="2020-03-16T21:48:00Z">
              <w:rPr>
                <w:rtl/>
              </w:rPr>
            </w:rPrChange>
          </w:rPr>
          <w:t xml:space="preserve"> </w:t>
        </w:r>
        <w:r w:rsidRPr="008343C6">
          <w:rPr>
            <w:rFonts w:hint="eastAsia"/>
            <w:highlight w:val="yellow"/>
            <w:rtl/>
            <w:rPrChange w:id="2052" w:author="הילית אראל שכטר" w:date="2020-03-16T21:48:00Z">
              <w:rPr>
                <w:rFonts w:hint="eastAsia"/>
                <w:rtl/>
              </w:rPr>
            </w:rPrChange>
          </w:rPr>
          <w:t>את</w:t>
        </w:r>
        <w:r w:rsidRPr="008343C6">
          <w:rPr>
            <w:highlight w:val="yellow"/>
            <w:rtl/>
            <w:rPrChange w:id="2053" w:author="הילית אראל שכטר" w:date="2020-03-16T21:48:00Z">
              <w:rPr>
                <w:rtl/>
              </w:rPr>
            </w:rPrChange>
          </w:rPr>
          <w:t xml:space="preserve"> </w:t>
        </w:r>
        <w:r w:rsidRPr="008343C6">
          <w:rPr>
            <w:rFonts w:hint="eastAsia"/>
            <w:highlight w:val="yellow"/>
            <w:rtl/>
            <w:rPrChange w:id="2054" w:author="הילית אראל שכטר" w:date="2020-03-16T21:48:00Z">
              <w:rPr>
                <w:rFonts w:hint="eastAsia"/>
                <w:rtl/>
              </w:rPr>
            </w:rPrChange>
          </w:rPr>
          <w:t>האמור</w:t>
        </w:r>
        <w:r w:rsidRPr="008343C6">
          <w:rPr>
            <w:highlight w:val="yellow"/>
            <w:rtl/>
            <w:rPrChange w:id="2055" w:author="הילית אראל שכטר" w:date="2020-03-16T21:48:00Z">
              <w:rPr>
                <w:rtl/>
              </w:rPr>
            </w:rPrChange>
          </w:rPr>
          <w:t xml:space="preserve"> </w:t>
        </w:r>
        <w:r w:rsidRPr="008343C6">
          <w:rPr>
            <w:rFonts w:hint="eastAsia"/>
            <w:highlight w:val="yellow"/>
            <w:rtl/>
            <w:rPrChange w:id="2056" w:author="הילית אראל שכטר" w:date="2020-03-16T21:48:00Z">
              <w:rPr>
                <w:rFonts w:hint="eastAsia"/>
                <w:rtl/>
              </w:rPr>
            </w:rPrChange>
          </w:rPr>
          <w:t>בדוחות</w:t>
        </w:r>
        <w:r w:rsidRPr="008343C6">
          <w:rPr>
            <w:highlight w:val="yellow"/>
            <w:rtl/>
            <w:rPrChange w:id="2057" w:author="הילית אראל שכטר" w:date="2020-03-16T21:48:00Z">
              <w:rPr>
                <w:rtl/>
              </w:rPr>
            </w:rPrChange>
          </w:rPr>
          <w:t xml:space="preserve"> </w:t>
        </w:r>
        <w:r w:rsidRPr="008343C6">
          <w:rPr>
            <w:rFonts w:hint="eastAsia"/>
            <w:highlight w:val="yellow"/>
            <w:rtl/>
            <w:rPrChange w:id="2058" w:author="הילית אראל שכטר" w:date="2020-03-16T21:48:00Z">
              <w:rPr>
                <w:rFonts w:hint="eastAsia"/>
                <w:rtl/>
              </w:rPr>
            </w:rPrChange>
          </w:rPr>
          <w:t>בצורה</w:t>
        </w:r>
        <w:r w:rsidRPr="008343C6">
          <w:rPr>
            <w:highlight w:val="yellow"/>
            <w:rtl/>
            <w:rPrChange w:id="2059" w:author="הילית אראל שכטר" w:date="2020-03-16T21:48:00Z">
              <w:rPr>
                <w:rtl/>
              </w:rPr>
            </w:rPrChange>
          </w:rPr>
          <w:t xml:space="preserve"> </w:t>
        </w:r>
        <w:r w:rsidRPr="008343C6">
          <w:rPr>
            <w:rFonts w:hint="eastAsia"/>
            <w:highlight w:val="yellow"/>
            <w:rtl/>
            <w:rPrChange w:id="2060" w:author="הילית אראל שכטר" w:date="2020-03-16T21:48:00Z">
              <w:rPr>
                <w:rFonts w:hint="eastAsia"/>
                <w:rtl/>
              </w:rPr>
            </w:rPrChange>
          </w:rPr>
          <w:t>מפורשת</w:t>
        </w:r>
        <w:r w:rsidRPr="008343C6">
          <w:rPr>
            <w:highlight w:val="yellow"/>
            <w:rtl/>
            <w:rPrChange w:id="2061" w:author="הילית אראל שכטר" w:date="2020-03-16T21:48:00Z">
              <w:rPr>
                <w:rtl/>
              </w:rPr>
            </w:rPrChange>
          </w:rPr>
          <w:t xml:space="preserve"> </w:t>
        </w:r>
        <w:r w:rsidRPr="008343C6">
          <w:rPr>
            <w:rFonts w:hint="eastAsia"/>
            <w:highlight w:val="yellow"/>
            <w:rtl/>
            <w:rPrChange w:id="2062" w:author="הילית אראל שכטר" w:date="2020-03-16T21:48:00Z">
              <w:rPr>
                <w:rFonts w:hint="eastAsia"/>
                <w:rtl/>
              </w:rPr>
            </w:rPrChange>
          </w:rPr>
          <w:t>וברורה</w:t>
        </w:r>
        <w:r w:rsidRPr="008343C6">
          <w:rPr>
            <w:highlight w:val="yellow"/>
            <w:rtl/>
            <w:rPrChange w:id="2063" w:author="הילית אראל שכטר" w:date="2020-03-16T21:48:00Z">
              <w:rPr>
                <w:rtl/>
              </w:rPr>
            </w:rPrChange>
          </w:rPr>
          <w:t xml:space="preserve">. </w:t>
        </w:r>
        <w:r w:rsidRPr="008343C6">
          <w:rPr>
            <w:rFonts w:hint="eastAsia"/>
            <w:highlight w:val="yellow"/>
            <w:rtl/>
            <w:rPrChange w:id="2064" w:author="הילית אראל שכטר" w:date="2020-03-16T21:48:00Z">
              <w:rPr>
                <w:rFonts w:hint="eastAsia"/>
                <w:rtl/>
              </w:rPr>
            </w:rPrChange>
          </w:rPr>
          <w:t>אחרת</w:t>
        </w:r>
        <w:r w:rsidRPr="008343C6">
          <w:rPr>
            <w:highlight w:val="yellow"/>
            <w:rtl/>
            <w:rPrChange w:id="2065" w:author="הילית אראל שכטר" w:date="2020-03-16T21:48:00Z">
              <w:rPr>
                <w:rtl/>
              </w:rPr>
            </w:rPrChange>
          </w:rPr>
          <w:t xml:space="preserve"> </w:t>
        </w:r>
        <w:r w:rsidRPr="008343C6">
          <w:rPr>
            <w:rFonts w:hint="eastAsia"/>
            <w:highlight w:val="yellow"/>
            <w:rtl/>
            <w:rPrChange w:id="2066" w:author="הילית אראל שכטר" w:date="2020-03-16T21:48:00Z">
              <w:rPr>
                <w:rFonts w:hint="eastAsia"/>
                <w:rtl/>
              </w:rPr>
            </w:rPrChange>
          </w:rPr>
          <w:t>השופט</w:t>
        </w:r>
        <w:r w:rsidRPr="008343C6">
          <w:rPr>
            <w:highlight w:val="yellow"/>
            <w:rtl/>
            <w:rPrChange w:id="2067" w:author="הילית אראל שכטר" w:date="2020-03-16T21:48:00Z">
              <w:rPr>
                <w:rtl/>
              </w:rPr>
            </w:rPrChange>
          </w:rPr>
          <w:t xml:space="preserve"> </w:t>
        </w:r>
        <w:r w:rsidRPr="008343C6">
          <w:rPr>
            <w:rFonts w:hint="eastAsia"/>
            <w:highlight w:val="yellow"/>
            <w:rtl/>
            <w:rPrChange w:id="2068" w:author="הילית אראל שכטר" w:date="2020-03-16T21:48:00Z">
              <w:rPr>
                <w:rFonts w:hint="eastAsia"/>
                <w:rtl/>
              </w:rPr>
            </w:rPrChange>
          </w:rPr>
          <w:t>לא</w:t>
        </w:r>
        <w:r w:rsidRPr="008343C6">
          <w:rPr>
            <w:highlight w:val="yellow"/>
            <w:rtl/>
            <w:rPrChange w:id="2069" w:author="הילית אראל שכטר" w:date="2020-03-16T21:48:00Z">
              <w:rPr>
                <w:rtl/>
              </w:rPr>
            </w:rPrChange>
          </w:rPr>
          <w:t xml:space="preserve"> </w:t>
        </w:r>
        <w:r w:rsidRPr="008343C6">
          <w:rPr>
            <w:rFonts w:hint="eastAsia"/>
            <w:highlight w:val="yellow"/>
            <w:rtl/>
            <w:rPrChange w:id="2070" w:author="הילית אראל שכטר" w:date="2020-03-16T21:48:00Z">
              <w:rPr>
                <w:rFonts w:hint="eastAsia"/>
                <w:rtl/>
              </w:rPr>
            </w:rPrChange>
          </w:rPr>
          <w:t>ידע</w:t>
        </w:r>
        <w:r w:rsidRPr="008343C6">
          <w:rPr>
            <w:highlight w:val="yellow"/>
            <w:rtl/>
            <w:rPrChange w:id="2071" w:author="הילית אראל שכטר" w:date="2020-03-16T21:48:00Z">
              <w:rPr>
                <w:rtl/>
              </w:rPr>
            </w:rPrChange>
          </w:rPr>
          <w:t xml:space="preserve"> </w:t>
        </w:r>
        <w:r w:rsidRPr="008343C6">
          <w:rPr>
            <w:rFonts w:hint="eastAsia"/>
            <w:highlight w:val="yellow"/>
            <w:rtl/>
            <w:rPrChange w:id="2072" w:author="הילית אראל שכטר" w:date="2020-03-16T21:48:00Z">
              <w:rPr>
                <w:rFonts w:hint="eastAsia"/>
                <w:rtl/>
              </w:rPr>
            </w:rPrChange>
          </w:rPr>
          <w:t>מדוע</w:t>
        </w:r>
        <w:r w:rsidRPr="008343C6">
          <w:rPr>
            <w:highlight w:val="yellow"/>
            <w:rtl/>
            <w:rPrChange w:id="2073" w:author="הילית אראל שכטר" w:date="2020-03-16T21:48:00Z">
              <w:rPr>
                <w:rtl/>
              </w:rPr>
            </w:rPrChange>
          </w:rPr>
          <w:t xml:space="preserve"> </w:t>
        </w:r>
        <w:r w:rsidRPr="008343C6">
          <w:rPr>
            <w:rFonts w:hint="eastAsia"/>
            <w:highlight w:val="yellow"/>
            <w:rtl/>
            <w:rPrChange w:id="2074" w:author="הילית אראל שכטר" w:date="2020-03-16T21:48:00Z">
              <w:rPr>
                <w:rFonts w:hint="eastAsia"/>
                <w:rtl/>
              </w:rPr>
            </w:rPrChange>
          </w:rPr>
          <w:t>יש</w:t>
        </w:r>
        <w:r w:rsidRPr="008343C6">
          <w:rPr>
            <w:highlight w:val="yellow"/>
            <w:rtl/>
            <w:rPrChange w:id="2075" w:author="הילית אראל שכטר" w:date="2020-03-16T21:48:00Z">
              <w:rPr>
                <w:rtl/>
              </w:rPr>
            </w:rPrChange>
          </w:rPr>
          <w:t xml:space="preserve"> </w:t>
        </w:r>
        <w:r w:rsidRPr="008343C6">
          <w:rPr>
            <w:rFonts w:hint="eastAsia"/>
            <w:highlight w:val="yellow"/>
            <w:rtl/>
            <w:rPrChange w:id="2076" w:author="הילית אראל שכטר" w:date="2020-03-16T21:48:00Z">
              <w:rPr>
                <w:rFonts w:hint="eastAsia"/>
                <w:rtl/>
              </w:rPr>
            </w:rPrChange>
          </w:rPr>
          <w:t>לתת</w:t>
        </w:r>
        <w:r w:rsidRPr="008343C6">
          <w:rPr>
            <w:highlight w:val="yellow"/>
            <w:rtl/>
            <w:rPrChange w:id="2077" w:author="הילית אראל שכטר" w:date="2020-03-16T21:48:00Z">
              <w:rPr>
                <w:rtl/>
              </w:rPr>
            </w:rPrChange>
          </w:rPr>
          <w:t xml:space="preserve"> </w:t>
        </w:r>
        <w:r w:rsidRPr="008343C6">
          <w:rPr>
            <w:rFonts w:hint="eastAsia"/>
            <w:highlight w:val="yellow"/>
            <w:rtl/>
            <w:rPrChange w:id="2078" w:author="הילית אראל שכטר" w:date="2020-03-16T21:48:00Z">
              <w:rPr>
                <w:rFonts w:hint="eastAsia"/>
                <w:rtl/>
              </w:rPr>
            </w:rPrChange>
          </w:rPr>
          <w:t>עדיפות</w:t>
        </w:r>
        <w:r w:rsidRPr="008343C6">
          <w:rPr>
            <w:highlight w:val="yellow"/>
            <w:rtl/>
            <w:rPrChange w:id="2079" w:author="הילית אראל שכטר" w:date="2020-03-16T21:48:00Z">
              <w:rPr>
                <w:rtl/>
              </w:rPr>
            </w:rPrChange>
          </w:rPr>
          <w:t xml:space="preserve"> </w:t>
        </w:r>
        <w:r w:rsidRPr="008343C6">
          <w:rPr>
            <w:rFonts w:hint="eastAsia"/>
            <w:highlight w:val="yellow"/>
            <w:rtl/>
            <w:rPrChange w:id="2080" w:author="הילית אראל שכטר" w:date="2020-03-16T21:48:00Z">
              <w:rPr>
                <w:rFonts w:hint="eastAsia"/>
                <w:rtl/>
              </w:rPr>
            </w:rPrChange>
          </w:rPr>
          <w:t>לחוו</w:t>
        </w:r>
        <w:r w:rsidRPr="008343C6">
          <w:rPr>
            <w:highlight w:val="yellow"/>
            <w:rtl/>
            <w:rPrChange w:id="2081" w:author="הילית אראל שכטר" w:date="2020-03-16T21:48:00Z">
              <w:rPr>
                <w:rtl/>
              </w:rPr>
            </w:rPrChange>
          </w:rPr>
          <w:t xml:space="preserve">"ד </w:t>
        </w:r>
        <w:r w:rsidRPr="008343C6">
          <w:rPr>
            <w:rFonts w:hint="eastAsia"/>
            <w:highlight w:val="yellow"/>
            <w:rtl/>
            <w:rPrChange w:id="2082" w:author="הילית אראל שכטר" w:date="2020-03-16T21:48:00Z">
              <w:rPr>
                <w:rFonts w:hint="eastAsia"/>
                <w:rtl/>
              </w:rPr>
            </w:rPrChange>
          </w:rPr>
          <w:t>שלך</w:t>
        </w:r>
        <w:r w:rsidRPr="008343C6">
          <w:rPr>
            <w:highlight w:val="yellow"/>
            <w:rtl/>
            <w:rPrChange w:id="2083" w:author="הילית אראל שכטר" w:date="2020-03-16T21:48:00Z">
              <w:rPr>
                <w:rtl/>
              </w:rPr>
            </w:rPrChange>
          </w:rPr>
          <w:t>.</w:t>
        </w:r>
        <w:r>
          <w:rPr>
            <w:rFonts w:hint="cs"/>
            <w:rtl/>
          </w:rPr>
          <w:t xml:space="preserve"> </w:t>
        </w:r>
      </w:ins>
    </w:p>
    <w:p w14:paraId="5F34CF6E" w14:textId="4AB32C22" w:rsidR="00962F91" w:rsidRDefault="00962F91">
      <w:pPr>
        <w:bidi/>
        <w:ind w:firstLine="360"/>
        <w:pPrChange w:id="2084" w:author="הילית אראל שכטר" w:date="2020-03-16T22:00:00Z">
          <w:pPr>
            <w:bidi/>
            <w:ind w:firstLine="360"/>
          </w:pPr>
        </w:pPrChange>
      </w:pPr>
      <w:ins w:id="2085" w:author="הילית אראל שכטר" w:date="2020-03-16T22:00:00Z">
        <w:r w:rsidRPr="00962F91">
          <w:rPr>
            <w:rFonts w:hint="eastAsia"/>
            <w:highlight w:val="yellow"/>
            <w:rtl/>
            <w:rPrChange w:id="2086" w:author="הילית אראל שכטר" w:date="2020-03-16T22:00:00Z">
              <w:rPr>
                <w:rFonts w:hint="eastAsia"/>
                <w:rtl/>
              </w:rPr>
            </w:rPrChange>
          </w:rPr>
          <w:t>מציעה</w:t>
        </w:r>
        <w:r w:rsidRPr="00962F91">
          <w:rPr>
            <w:highlight w:val="yellow"/>
            <w:rtl/>
            <w:rPrChange w:id="2087" w:author="הילית אראל שכטר" w:date="2020-03-16T22:00:00Z">
              <w:rPr>
                <w:rtl/>
              </w:rPr>
            </w:rPrChange>
          </w:rPr>
          <w:t xml:space="preserve"> </w:t>
        </w:r>
        <w:r w:rsidRPr="00962F91">
          <w:rPr>
            <w:rFonts w:hint="eastAsia"/>
            <w:highlight w:val="yellow"/>
            <w:rtl/>
            <w:rPrChange w:id="2088" w:author="הילית אראל שכטר" w:date="2020-03-16T22:00:00Z">
              <w:rPr>
                <w:rFonts w:hint="eastAsia"/>
                <w:rtl/>
              </w:rPr>
            </w:rPrChange>
          </w:rPr>
          <w:t>שנשוחח</w:t>
        </w:r>
        <w:r w:rsidRPr="00962F91">
          <w:rPr>
            <w:highlight w:val="yellow"/>
            <w:rtl/>
            <w:rPrChange w:id="2089" w:author="הילית אראל שכטר" w:date="2020-03-16T22:00:00Z">
              <w:rPr>
                <w:rtl/>
              </w:rPr>
            </w:rPrChange>
          </w:rPr>
          <w:t xml:space="preserve"> </w:t>
        </w:r>
        <w:r w:rsidRPr="00962F91">
          <w:rPr>
            <w:rFonts w:hint="eastAsia"/>
            <w:highlight w:val="yellow"/>
            <w:rtl/>
            <w:rPrChange w:id="2090" w:author="הילית אראל שכטר" w:date="2020-03-16T22:00:00Z">
              <w:rPr>
                <w:rFonts w:hint="eastAsia"/>
                <w:rtl/>
              </w:rPr>
            </w:rPrChange>
          </w:rPr>
          <w:t>מחר</w:t>
        </w:r>
        <w:r w:rsidRPr="00962F91">
          <w:rPr>
            <w:highlight w:val="yellow"/>
            <w:rtl/>
            <w:rPrChange w:id="2091" w:author="הילית אראל שכטר" w:date="2020-03-16T22:00:00Z">
              <w:rPr>
                <w:rtl/>
              </w:rPr>
            </w:rPrChange>
          </w:rPr>
          <w:t>.</w:t>
        </w:r>
        <w:r>
          <w:rPr>
            <w:rFonts w:hint="cs"/>
            <w:rtl/>
          </w:rPr>
          <w:t xml:space="preserve"> </w:t>
        </w:r>
      </w:ins>
    </w:p>
    <w:p w14:paraId="6B6EB248" w14:textId="77777777" w:rsidR="00657244" w:rsidRDefault="00657244" w:rsidP="00657244">
      <w:pPr>
        <w:bidi/>
        <w:ind w:firstLine="360"/>
      </w:pPr>
      <w:r>
        <w:t>5.1.1</w:t>
      </w:r>
      <w:r>
        <w:tab/>
      </w:r>
      <w:r>
        <w:rPr>
          <w:rFonts w:hint="cs"/>
          <w:rtl/>
        </w:rPr>
        <w:t xml:space="preserve">הפעלת הצפירה מהמכשיר הנייד </w:t>
      </w:r>
      <w:r>
        <w:t>(0037)</w:t>
      </w:r>
    </w:p>
    <w:tbl>
      <w:tblPr>
        <w:tblStyle w:val="TableGrid"/>
        <w:bidiVisual/>
        <w:tblW w:w="9356" w:type="dxa"/>
        <w:tblInd w:w="420" w:type="dxa"/>
        <w:tblLook w:val="04A0" w:firstRow="1" w:lastRow="0" w:firstColumn="1" w:lastColumn="0" w:noHBand="0" w:noVBand="1"/>
      </w:tblPr>
      <w:tblGrid>
        <w:gridCol w:w="425"/>
        <w:gridCol w:w="3180"/>
        <w:gridCol w:w="1823"/>
        <w:gridCol w:w="3079"/>
        <w:gridCol w:w="849"/>
      </w:tblGrid>
      <w:tr w:rsidR="00657244" w14:paraId="619F9C86" w14:textId="77777777" w:rsidTr="00BF7758">
        <w:tc>
          <w:tcPr>
            <w:tcW w:w="425" w:type="dxa"/>
          </w:tcPr>
          <w:p w14:paraId="10BA538B" w14:textId="77777777" w:rsidR="00657244" w:rsidRDefault="00657244" w:rsidP="00BF7758">
            <w:pPr>
              <w:bidi/>
              <w:rPr>
                <w:rtl/>
              </w:rPr>
            </w:pPr>
            <w:r>
              <w:rPr>
                <w:rFonts w:hint="cs"/>
                <w:rtl/>
              </w:rPr>
              <w:t>#</w:t>
            </w:r>
          </w:p>
        </w:tc>
        <w:tc>
          <w:tcPr>
            <w:tcW w:w="3180" w:type="dxa"/>
          </w:tcPr>
          <w:p w14:paraId="5723B7D0" w14:textId="77777777" w:rsidR="00657244" w:rsidRDefault="00657244" w:rsidP="00BF7758">
            <w:pPr>
              <w:bidi/>
              <w:rPr>
                <w:rtl/>
              </w:rPr>
            </w:pPr>
            <w:r>
              <w:rPr>
                <w:rFonts w:hint="cs"/>
                <w:rtl/>
              </w:rPr>
              <w:t>שלבי ביצוע ההפעלה</w:t>
            </w:r>
          </w:p>
        </w:tc>
        <w:tc>
          <w:tcPr>
            <w:tcW w:w="1823" w:type="dxa"/>
          </w:tcPr>
          <w:p w14:paraId="104F88DF" w14:textId="77777777" w:rsidR="00657244" w:rsidRDefault="00657244" w:rsidP="00BF7758">
            <w:pPr>
              <w:bidi/>
              <w:rPr>
                <w:rtl/>
              </w:rPr>
            </w:pPr>
            <w:r>
              <w:rPr>
                <w:rFonts w:hint="cs"/>
                <w:rtl/>
              </w:rPr>
              <w:t>תוצאה צפויה</w:t>
            </w:r>
          </w:p>
        </w:tc>
        <w:tc>
          <w:tcPr>
            <w:tcW w:w="3079" w:type="dxa"/>
          </w:tcPr>
          <w:p w14:paraId="5642927A" w14:textId="77777777" w:rsidR="00657244" w:rsidRDefault="00657244" w:rsidP="00BF7758">
            <w:pPr>
              <w:bidi/>
              <w:rPr>
                <w:rtl/>
              </w:rPr>
            </w:pPr>
            <w:r>
              <w:rPr>
                <w:rFonts w:hint="cs"/>
                <w:rtl/>
              </w:rPr>
              <w:t>סטטוס</w:t>
            </w:r>
          </w:p>
        </w:tc>
        <w:tc>
          <w:tcPr>
            <w:tcW w:w="849" w:type="dxa"/>
          </w:tcPr>
          <w:p w14:paraId="52FA2664" w14:textId="77777777" w:rsidR="00657244" w:rsidRDefault="00657244" w:rsidP="00BF7758">
            <w:pPr>
              <w:bidi/>
              <w:rPr>
                <w:rtl/>
              </w:rPr>
            </w:pPr>
            <w:r>
              <w:rPr>
                <w:rFonts w:hint="cs"/>
                <w:rtl/>
              </w:rPr>
              <w:t>הערות</w:t>
            </w:r>
          </w:p>
        </w:tc>
      </w:tr>
      <w:tr w:rsidR="00657244" w14:paraId="6DE2508F" w14:textId="77777777" w:rsidTr="00BF7758">
        <w:tc>
          <w:tcPr>
            <w:tcW w:w="425" w:type="dxa"/>
          </w:tcPr>
          <w:p w14:paraId="4344A47C" w14:textId="77777777" w:rsidR="00657244" w:rsidRDefault="00657244" w:rsidP="00BF7758">
            <w:pPr>
              <w:bidi/>
              <w:rPr>
                <w:rtl/>
              </w:rPr>
            </w:pPr>
            <w:r>
              <w:rPr>
                <w:rFonts w:hint="cs"/>
                <w:rtl/>
              </w:rPr>
              <w:lastRenderedPageBreak/>
              <w:t>1</w:t>
            </w:r>
          </w:p>
        </w:tc>
        <w:tc>
          <w:tcPr>
            <w:tcW w:w="3180" w:type="dxa"/>
          </w:tcPr>
          <w:p w14:paraId="3B6700CA" w14:textId="77777777" w:rsidR="00657244" w:rsidRDefault="00657244" w:rsidP="00BF7758">
            <w:pPr>
              <w:bidi/>
              <w:rPr>
                <w:rtl/>
              </w:rPr>
            </w:pPr>
            <w:r w:rsidRPr="00B41EAC">
              <w:t xml:space="preserve"> </w:t>
            </w:r>
            <w:r w:rsidRPr="00B41EAC">
              <w:rPr>
                <w:rFonts w:cs="Arial"/>
                <w:rtl/>
              </w:rPr>
              <w:t>מההגדר</w:t>
            </w:r>
            <w:r>
              <w:rPr>
                <w:rFonts w:cs="Arial" w:hint="cs"/>
                <w:rtl/>
              </w:rPr>
              <w:t xml:space="preserve">ות של </w:t>
            </w:r>
            <w:r>
              <w:rPr>
                <w:rFonts w:cs="Arial" w:hint="cs"/>
              </w:rPr>
              <w:t>HIP</w:t>
            </w:r>
            <w:r w:rsidRPr="00B41EAC">
              <w:rPr>
                <w:rFonts w:cs="Arial"/>
                <w:rtl/>
              </w:rPr>
              <w:t>, השבת את מצב הפרטיות</w:t>
            </w:r>
          </w:p>
        </w:tc>
        <w:tc>
          <w:tcPr>
            <w:tcW w:w="1823" w:type="dxa"/>
          </w:tcPr>
          <w:p w14:paraId="799613C1" w14:textId="77777777" w:rsidR="00657244" w:rsidRDefault="00657244" w:rsidP="00BF7758">
            <w:pPr>
              <w:bidi/>
              <w:rPr>
                <w:rtl/>
              </w:rPr>
            </w:pPr>
            <w:r w:rsidRPr="00B41EAC">
              <w:rPr>
                <w:rFonts w:cs="Arial"/>
                <w:rtl/>
              </w:rPr>
              <w:t>אפשר</w:t>
            </w:r>
            <w:r>
              <w:rPr>
                <w:rFonts w:cs="Arial" w:hint="cs"/>
                <w:rtl/>
              </w:rPr>
              <w:t xml:space="preserve"> צפייה ישירה</w:t>
            </w:r>
          </w:p>
        </w:tc>
        <w:tc>
          <w:tcPr>
            <w:tcW w:w="3079" w:type="dxa"/>
          </w:tcPr>
          <w:p w14:paraId="0D80D32B" w14:textId="77777777" w:rsidR="00657244" w:rsidRDefault="00657244" w:rsidP="00BF7758">
            <w:pPr>
              <w:bidi/>
              <w:rPr>
                <w:rtl/>
              </w:rPr>
            </w:pPr>
          </w:p>
        </w:tc>
        <w:tc>
          <w:tcPr>
            <w:tcW w:w="849" w:type="dxa"/>
          </w:tcPr>
          <w:p w14:paraId="2231DC6F" w14:textId="77777777" w:rsidR="00657244" w:rsidRDefault="00657244" w:rsidP="00BF7758">
            <w:pPr>
              <w:bidi/>
              <w:rPr>
                <w:rtl/>
              </w:rPr>
            </w:pPr>
            <w:r>
              <w:rPr>
                <w:rFonts w:hint="cs"/>
                <w:rtl/>
              </w:rPr>
              <w:t>בוצע</w:t>
            </w:r>
          </w:p>
        </w:tc>
      </w:tr>
      <w:tr w:rsidR="00657244" w14:paraId="057BBB11" w14:textId="77777777" w:rsidTr="00BF7758">
        <w:tc>
          <w:tcPr>
            <w:tcW w:w="425" w:type="dxa"/>
          </w:tcPr>
          <w:p w14:paraId="1E396DAB" w14:textId="77777777" w:rsidR="00657244" w:rsidRDefault="00657244" w:rsidP="00BF7758">
            <w:pPr>
              <w:bidi/>
              <w:rPr>
                <w:rtl/>
              </w:rPr>
            </w:pPr>
            <w:r>
              <w:rPr>
                <w:rFonts w:hint="cs"/>
                <w:rtl/>
              </w:rPr>
              <w:t>2</w:t>
            </w:r>
          </w:p>
        </w:tc>
        <w:tc>
          <w:tcPr>
            <w:tcW w:w="3180" w:type="dxa"/>
          </w:tcPr>
          <w:p w14:paraId="1C310C5E" w14:textId="77777777" w:rsidR="00657244" w:rsidRDefault="00657244" w:rsidP="00BF7758">
            <w:pPr>
              <w:bidi/>
            </w:pPr>
            <w:r w:rsidRPr="00102C2C">
              <w:rPr>
                <w:rFonts w:cs="Arial"/>
                <w:rtl/>
              </w:rPr>
              <w:t>עבור למסך המכשיר</w:t>
            </w:r>
            <w:r>
              <w:rPr>
                <w:rFonts w:cs="Arial" w:hint="cs"/>
                <w:rtl/>
              </w:rPr>
              <w:t>.</w:t>
            </w:r>
          </w:p>
        </w:tc>
        <w:tc>
          <w:tcPr>
            <w:tcW w:w="1823" w:type="dxa"/>
          </w:tcPr>
          <w:p w14:paraId="20B4446C" w14:textId="77777777" w:rsidR="00657244" w:rsidRDefault="00657244" w:rsidP="00BF7758">
            <w:pPr>
              <w:bidi/>
            </w:pPr>
            <w:r w:rsidRPr="00102C2C">
              <w:rPr>
                <w:rFonts w:cs="Arial"/>
                <w:rtl/>
              </w:rPr>
              <w:t>ההקלטה החלה</w:t>
            </w:r>
          </w:p>
        </w:tc>
        <w:tc>
          <w:tcPr>
            <w:tcW w:w="3079" w:type="dxa"/>
          </w:tcPr>
          <w:p w14:paraId="3EB1A7A5" w14:textId="77777777" w:rsidR="00657244" w:rsidRDefault="00657244" w:rsidP="00BF7758">
            <w:pPr>
              <w:bidi/>
              <w:rPr>
                <w:rtl/>
              </w:rPr>
            </w:pPr>
            <w:r>
              <w:rPr>
                <w:rFonts w:hint="cs"/>
                <w:rtl/>
              </w:rPr>
              <w:t>כתובית</w:t>
            </w:r>
            <w:r>
              <w:t xml:space="preserve"> </w:t>
            </w:r>
            <w:r>
              <w:rPr>
                <w:rFonts w:hint="cs"/>
                <w:rtl/>
              </w:rPr>
              <w:t xml:space="preserve"> באדום "</w:t>
            </w:r>
            <w:r>
              <w:t>Recording</w:t>
            </w:r>
            <w:r>
              <w:rPr>
                <w:rFonts w:hint="cs"/>
                <w:rtl/>
              </w:rPr>
              <w:t>" הופיעה על המסך.</w:t>
            </w:r>
          </w:p>
        </w:tc>
        <w:tc>
          <w:tcPr>
            <w:tcW w:w="849" w:type="dxa"/>
          </w:tcPr>
          <w:p w14:paraId="40793890" w14:textId="77777777" w:rsidR="00657244" w:rsidRDefault="00657244" w:rsidP="00BF7758">
            <w:pPr>
              <w:bidi/>
              <w:rPr>
                <w:rtl/>
              </w:rPr>
            </w:pPr>
          </w:p>
        </w:tc>
      </w:tr>
      <w:tr w:rsidR="00657244" w14:paraId="27794B66" w14:textId="77777777" w:rsidTr="00BF7758">
        <w:tc>
          <w:tcPr>
            <w:tcW w:w="425" w:type="dxa"/>
          </w:tcPr>
          <w:p w14:paraId="76C42AFA" w14:textId="77777777" w:rsidR="00657244" w:rsidRDefault="00657244" w:rsidP="00BF7758">
            <w:pPr>
              <w:bidi/>
              <w:rPr>
                <w:rtl/>
              </w:rPr>
            </w:pPr>
            <w:r>
              <w:rPr>
                <w:rFonts w:hint="cs"/>
                <w:rtl/>
              </w:rPr>
              <w:t>3</w:t>
            </w:r>
          </w:p>
        </w:tc>
        <w:tc>
          <w:tcPr>
            <w:tcW w:w="3180" w:type="dxa"/>
          </w:tcPr>
          <w:p w14:paraId="5EB1B4AD" w14:textId="77777777" w:rsidR="00657244" w:rsidRDefault="00657244" w:rsidP="00BF7758">
            <w:pPr>
              <w:bidi/>
            </w:pPr>
            <w:r w:rsidRPr="00102C2C">
              <w:rPr>
                <w:rFonts w:cs="Arial"/>
                <w:rtl/>
              </w:rPr>
              <w:t xml:space="preserve">לחץ על כפתור </w:t>
            </w:r>
            <w:r>
              <w:rPr>
                <w:rFonts w:cs="Arial" w:hint="cs"/>
                <w:rtl/>
              </w:rPr>
              <w:t>ה</w:t>
            </w:r>
            <w:r w:rsidRPr="00102C2C">
              <w:rPr>
                <w:rFonts w:cs="Arial"/>
                <w:rtl/>
              </w:rPr>
              <w:t>סירנה</w:t>
            </w:r>
          </w:p>
        </w:tc>
        <w:tc>
          <w:tcPr>
            <w:tcW w:w="1823" w:type="dxa"/>
          </w:tcPr>
          <w:p w14:paraId="626D346D" w14:textId="77777777" w:rsidR="00657244" w:rsidRDefault="00657244" w:rsidP="00BF7758">
            <w:pPr>
              <w:bidi/>
            </w:pPr>
            <w:r w:rsidRPr="00102C2C">
              <w:rPr>
                <w:rFonts w:cs="Arial"/>
                <w:rtl/>
              </w:rPr>
              <w:t>האזעקה נשמעת</w:t>
            </w:r>
          </w:p>
        </w:tc>
        <w:tc>
          <w:tcPr>
            <w:tcW w:w="3079" w:type="dxa"/>
          </w:tcPr>
          <w:p w14:paraId="128122CD" w14:textId="77777777" w:rsidR="00657244" w:rsidRDefault="00657244" w:rsidP="00BF7758">
            <w:pPr>
              <w:bidi/>
              <w:rPr>
                <w:rtl/>
              </w:rPr>
            </w:pPr>
            <w:r w:rsidRPr="00102C2C">
              <w:rPr>
                <w:rFonts w:cs="Arial"/>
                <w:rtl/>
              </w:rPr>
              <w:t>האזעקה</w:t>
            </w:r>
            <w:r>
              <w:rPr>
                <w:rFonts w:cs="Arial" w:hint="cs"/>
                <w:rtl/>
              </w:rPr>
              <w:t xml:space="preserve"> </w:t>
            </w:r>
            <w:r w:rsidRPr="00102C2C">
              <w:rPr>
                <w:rFonts w:cs="Arial"/>
                <w:rtl/>
              </w:rPr>
              <w:t>החלה לאחר 6.75 שניות</w:t>
            </w:r>
          </w:p>
        </w:tc>
        <w:tc>
          <w:tcPr>
            <w:tcW w:w="849" w:type="dxa"/>
          </w:tcPr>
          <w:p w14:paraId="7F20C6D8" w14:textId="77777777" w:rsidR="00657244" w:rsidRDefault="00657244" w:rsidP="00BF7758">
            <w:pPr>
              <w:bidi/>
              <w:rPr>
                <w:rtl/>
              </w:rPr>
            </w:pPr>
          </w:p>
        </w:tc>
      </w:tr>
      <w:tr w:rsidR="00657244" w14:paraId="6557A8A2" w14:textId="77777777" w:rsidTr="00BF7758">
        <w:tc>
          <w:tcPr>
            <w:tcW w:w="425" w:type="dxa"/>
          </w:tcPr>
          <w:p w14:paraId="734E5680" w14:textId="77777777" w:rsidR="00657244" w:rsidRDefault="00657244" w:rsidP="00BF7758">
            <w:pPr>
              <w:bidi/>
              <w:rPr>
                <w:rtl/>
              </w:rPr>
            </w:pPr>
            <w:r>
              <w:rPr>
                <w:rFonts w:hint="cs"/>
                <w:rtl/>
              </w:rPr>
              <w:t>4</w:t>
            </w:r>
          </w:p>
        </w:tc>
        <w:tc>
          <w:tcPr>
            <w:tcW w:w="3180" w:type="dxa"/>
          </w:tcPr>
          <w:p w14:paraId="1F597386" w14:textId="77777777" w:rsidR="00657244" w:rsidRDefault="00657244" w:rsidP="00BF7758">
            <w:pPr>
              <w:bidi/>
            </w:pPr>
            <w:r w:rsidRPr="00102C2C">
              <w:rPr>
                <w:rFonts w:cs="Arial"/>
                <w:rtl/>
              </w:rPr>
              <w:t>לחץ על כפתור הסירנה</w:t>
            </w:r>
          </w:p>
        </w:tc>
        <w:tc>
          <w:tcPr>
            <w:tcW w:w="1823" w:type="dxa"/>
          </w:tcPr>
          <w:p w14:paraId="45B19B72" w14:textId="77777777" w:rsidR="00657244" w:rsidRDefault="00657244" w:rsidP="00BF7758">
            <w:pPr>
              <w:bidi/>
            </w:pPr>
            <w:r>
              <w:rPr>
                <w:rFonts w:hint="cs"/>
                <w:rtl/>
              </w:rPr>
              <w:t>האזעקה פוסקת</w:t>
            </w:r>
          </w:p>
        </w:tc>
        <w:tc>
          <w:tcPr>
            <w:tcW w:w="3079" w:type="dxa"/>
          </w:tcPr>
          <w:p w14:paraId="49A52DFE" w14:textId="77777777" w:rsidR="00657244" w:rsidRDefault="00657244" w:rsidP="00BF7758">
            <w:pPr>
              <w:bidi/>
              <w:rPr>
                <w:rtl/>
              </w:rPr>
            </w:pPr>
            <w:r w:rsidRPr="00102C2C">
              <w:rPr>
                <w:rFonts w:cs="Arial"/>
                <w:rtl/>
              </w:rPr>
              <w:t>האזעקה</w:t>
            </w:r>
            <w:r>
              <w:rPr>
                <w:rFonts w:cs="Arial" w:hint="cs"/>
                <w:rtl/>
              </w:rPr>
              <w:t xml:space="preserve"> פסקה</w:t>
            </w:r>
            <w:r w:rsidRPr="00102C2C">
              <w:rPr>
                <w:rFonts w:cs="Arial"/>
                <w:rtl/>
              </w:rPr>
              <w:t xml:space="preserve"> </w:t>
            </w:r>
            <w:r>
              <w:rPr>
                <w:rFonts w:cs="Arial" w:hint="cs"/>
                <w:rtl/>
              </w:rPr>
              <w:t xml:space="preserve">לאחר </w:t>
            </w:r>
            <w:r w:rsidRPr="00102C2C">
              <w:rPr>
                <w:rFonts w:cs="Arial"/>
                <w:rtl/>
              </w:rPr>
              <w:t>1.75 שניות</w:t>
            </w:r>
          </w:p>
        </w:tc>
        <w:tc>
          <w:tcPr>
            <w:tcW w:w="849" w:type="dxa"/>
          </w:tcPr>
          <w:p w14:paraId="60E25159" w14:textId="77777777" w:rsidR="00657244" w:rsidRDefault="00657244" w:rsidP="00BF7758">
            <w:pPr>
              <w:bidi/>
              <w:rPr>
                <w:rtl/>
              </w:rPr>
            </w:pPr>
          </w:p>
        </w:tc>
      </w:tr>
    </w:tbl>
    <w:p w14:paraId="6EED3EDE" w14:textId="77777777" w:rsidR="00657244" w:rsidRDefault="00657244" w:rsidP="00657244">
      <w:pPr>
        <w:bidi/>
        <w:ind w:firstLine="360"/>
        <w:rPr>
          <w:rtl/>
        </w:rPr>
      </w:pPr>
    </w:p>
    <w:p w14:paraId="1E91B9B2" w14:textId="77777777" w:rsidR="00657244" w:rsidRDefault="00657244" w:rsidP="00657244">
      <w:pPr>
        <w:bidi/>
        <w:ind w:firstLine="360"/>
        <w:rPr>
          <w:rtl/>
        </w:rPr>
      </w:pPr>
      <w:r>
        <w:t>5.1.2</w:t>
      </w:r>
      <w:r>
        <w:tab/>
      </w:r>
      <w:r>
        <w:rPr>
          <w:rFonts w:hint="cs"/>
          <w:rtl/>
        </w:rPr>
        <w:t>בדיקת חיישן טמפרטורה, חיישן לחות, מחוון פעילות, ולחצן הפעלה.</w:t>
      </w:r>
      <w:r>
        <w:t xml:space="preserve"> (0011) </w:t>
      </w:r>
    </w:p>
    <w:tbl>
      <w:tblPr>
        <w:tblStyle w:val="TableGrid"/>
        <w:bidiVisual/>
        <w:tblW w:w="9776" w:type="dxa"/>
        <w:tblLook w:val="04A0" w:firstRow="1" w:lastRow="0" w:firstColumn="1" w:lastColumn="0" w:noHBand="0" w:noVBand="1"/>
      </w:tblPr>
      <w:tblGrid>
        <w:gridCol w:w="400"/>
        <w:gridCol w:w="2268"/>
        <w:gridCol w:w="4461"/>
        <w:gridCol w:w="1796"/>
        <w:gridCol w:w="851"/>
      </w:tblGrid>
      <w:tr w:rsidR="00657244" w14:paraId="1DA603DF" w14:textId="77777777" w:rsidTr="00BF7758">
        <w:tc>
          <w:tcPr>
            <w:tcW w:w="400" w:type="dxa"/>
          </w:tcPr>
          <w:p w14:paraId="578D9CA2" w14:textId="77777777" w:rsidR="00657244" w:rsidRDefault="00657244" w:rsidP="00BF7758">
            <w:pPr>
              <w:bidi/>
              <w:rPr>
                <w:rtl/>
              </w:rPr>
            </w:pPr>
            <w:r>
              <w:rPr>
                <w:rFonts w:hint="cs"/>
                <w:rtl/>
              </w:rPr>
              <w:t>#</w:t>
            </w:r>
          </w:p>
        </w:tc>
        <w:tc>
          <w:tcPr>
            <w:tcW w:w="2268" w:type="dxa"/>
          </w:tcPr>
          <w:p w14:paraId="6EBECAD1" w14:textId="77777777" w:rsidR="00657244" w:rsidRDefault="00657244" w:rsidP="00BF7758">
            <w:pPr>
              <w:bidi/>
              <w:rPr>
                <w:rtl/>
              </w:rPr>
            </w:pPr>
            <w:r>
              <w:rPr>
                <w:rFonts w:hint="cs"/>
                <w:rtl/>
              </w:rPr>
              <w:t>שלבי ביצוע ההפעלה</w:t>
            </w:r>
          </w:p>
        </w:tc>
        <w:tc>
          <w:tcPr>
            <w:tcW w:w="4461" w:type="dxa"/>
          </w:tcPr>
          <w:p w14:paraId="28779735" w14:textId="77777777" w:rsidR="00657244" w:rsidRDefault="00657244" w:rsidP="00BF7758">
            <w:pPr>
              <w:bidi/>
              <w:rPr>
                <w:rtl/>
              </w:rPr>
            </w:pPr>
            <w:r>
              <w:rPr>
                <w:rFonts w:hint="cs"/>
                <w:rtl/>
              </w:rPr>
              <w:t>תוצאה צפויה</w:t>
            </w:r>
          </w:p>
        </w:tc>
        <w:tc>
          <w:tcPr>
            <w:tcW w:w="1796" w:type="dxa"/>
          </w:tcPr>
          <w:p w14:paraId="0EF099A8" w14:textId="77777777" w:rsidR="00657244" w:rsidRDefault="00657244" w:rsidP="00BF7758">
            <w:pPr>
              <w:bidi/>
              <w:rPr>
                <w:rtl/>
              </w:rPr>
            </w:pPr>
            <w:r>
              <w:rPr>
                <w:rFonts w:hint="cs"/>
                <w:rtl/>
              </w:rPr>
              <w:t>סטטוס</w:t>
            </w:r>
          </w:p>
        </w:tc>
        <w:tc>
          <w:tcPr>
            <w:tcW w:w="851" w:type="dxa"/>
          </w:tcPr>
          <w:p w14:paraId="3F438DDC" w14:textId="77777777" w:rsidR="00657244" w:rsidRDefault="00657244" w:rsidP="00BF7758">
            <w:pPr>
              <w:bidi/>
              <w:rPr>
                <w:rtl/>
              </w:rPr>
            </w:pPr>
            <w:r>
              <w:rPr>
                <w:rFonts w:hint="cs"/>
                <w:rtl/>
              </w:rPr>
              <w:t>הערות</w:t>
            </w:r>
          </w:p>
        </w:tc>
      </w:tr>
      <w:tr w:rsidR="00657244" w14:paraId="39A556F3" w14:textId="77777777" w:rsidTr="00BF7758">
        <w:tc>
          <w:tcPr>
            <w:tcW w:w="400" w:type="dxa"/>
          </w:tcPr>
          <w:p w14:paraId="04EF386A" w14:textId="77777777" w:rsidR="00657244" w:rsidRDefault="00657244" w:rsidP="00BF7758">
            <w:pPr>
              <w:bidi/>
              <w:rPr>
                <w:rtl/>
              </w:rPr>
            </w:pPr>
            <w:r>
              <w:rPr>
                <w:rFonts w:hint="cs"/>
                <w:rtl/>
              </w:rPr>
              <w:t>1</w:t>
            </w:r>
          </w:p>
        </w:tc>
        <w:tc>
          <w:tcPr>
            <w:tcW w:w="2268" w:type="dxa"/>
          </w:tcPr>
          <w:p w14:paraId="6853E909" w14:textId="25B85387" w:rsidR="00657244" w:rsidRDefault="00657244" w:rsidP="00D27B62">
            <w:pPr>
              <w:bidi/>
              <w:rPr>
                <w:rtl/>
              </w:rPr>
              <w:pPrChange w:id="2092" w:author="Amos Baranes" w:date="2020-03-20T03:16:00Z">
                <w:pPr>
                  <w:bidi/>
                </w:pPr>
              </w:pPrChange>
            </w:pPr>
            <w:r w:rsidRPr="00B41EAC">
              <w:t xml:space="preserve"> </w:t>
            </w:r>
            <w:r>
              <w:rPr>
                <w:rFonts w:cs="Arial" w:hint="cs"/>
                <w:rtl/>
              </w:rPr>
              <w:t xml:space="preserve">חבר את ה </w:t>
            </w:r>
            <w:r>
              <w:rPr>
                <w:rFonts w:cs="Arial" w:hint="cs"/>
              </w:rPr>
              <w:t>HIP</w:t>
            </w:r>
            <w:r>
              <w:rPr>
                <w:rFonts w:cs="Arial" w:hint="cs"/>
                <w:rtl/>
              </w:rPr>
              <w:t xml:space="preserve"> לחשמל. </w:t>
            </w:r>
            <w:r w:rsidRPr="00236741">
              <w:rPr>
                <w:rFonts w:cs="Arial" w:hint="eastAsia"/>
                <w:highlight w:val="yellow"/>
                <w:rtl/>
                <w:rPrChange w:id="2093" w:author="הילית אראל שכטר" w:date="2020-03-16T21:22:00Z">
                  <w:rPr>
                    <w:rFonts w:cs="Arial" w:hint="eastAsia"/>
                    <w:rtl/>
                  </w:rPr>
                </w:rPrChange>
              </w:rPr>
              <w:t>ל</w:t>
            </w:r>
            <w:ins w:id="2094" w:author="Amos Baranes" w:date="2020-03-20T03:16:00Z">
              <w:r w:rsidR="00D27B62">
                <w:rPr>
                  <w:rFonts w:cs="Arial" w:hint="cs"/>
                  <w:highlight w:val="yellow"/>
                  <w:rtl/>
                </w:rPr>
                <w:t>ל</w:t>
              </w:r>
            </w:ins>
            <w:r w:rsidRPr="00236741">
              <w:rPr>
                <w:rFonts w:cs="Arial" w:hint="eastAsia"/>
                <w:highlight w:val="yellow"/>
                <w:rtl/>
                <w:rPrChange w:id="2095" w:author="הילית אראל שכטר" w:date="2020-03-16T21:22:00Z">
                  <w:rPr>
                    <w:rFonts w:cs="Arial" w:hint="eastAsia"/>
                    <w:rtl/>
                  </w:rPr>
                </w:rPrChange>
              </w:rPr>
              <w:t>ח</w:t>
            </w:r>
            <w:del w:id="2096" w:author="Amos Baranes" w:date="2020-03-20T03:16:00Z">
              <w:r w:rsidRPr="00236741" w:rsidDel="00D27B62">
                <w:rPr>
                  <w:rFonts w:cs="Arial" w:hint="eastAsia"/>
                  <w:highlight w:val="yellow"/>
                  <w:rtl/>
                  <w:rPrChange w:id="2097" w:author="הילית אראל שכטר" w:date="2020-03-16T21:22:00Z">
                    <w:rPr>
                      <w:rFonts w:cs="Arial" w:hint="eastAsia"/>
                      <w:rtl/>
                    </w:rPr>
                  </w:rPrChange>
                </w:rPr>
                <w:delText>ת</w:delText>
              </w:r>
            </w:del>
            <w:ins w:id="2098" w:author="Amos Baranes" w:date="2020-03-20T03:16:00Z">
              <w:r w:rsidR="00D27B62">
                <w:rPr>
                  <w:rFonts w:cs="Arial" w:hint="cs"/>
                  <w:rtl/>
                </w:rPr>
                <w:t>וץ</w:t>
              </w:r>
            </w:ins>
            <w:r>
              <w:rPr>
                <w:rFonts w:cs="Arial" w:hint="cs"/>
                <w:rtl/>
              </w:rPr>
              <w:t xml:space="preserve"> על כפתור ההפעלה</w:t>
            </w:r>
          </w:p>
        </w:tc>
        <w:tc>
          <w:tcPr>
            <w:tcW w:w="4461" w:type="dxa"/>
          </w:tcPr>
          <w:p w14:paraId="761FF6C0" w14:textId="77777777" w:rsidR="00657244" w:rsidRDefault="00657244" w:rsidP="00BF7758">
            <w:pPr>
              <w:bidi/>
              <w:rPr>
                <w:rtl/>
              </w:rPr>
            </w:pPr>
          </w:p>
        </w:tc>
        <w:tc>
          <w:tcPr>
            <w:tcW w:w="1796" w:type="dxa"/>
          </w:tcPr>
          <w:p w14:paraId="434A26F3" w14:textId="77777777" w:rsidR="00657244" w:rsidRDefault="00657244" w:rsidP="00BF7758">
            <w:pPr>
              <w:bidi/>
              <w:rPr>
                <w:rtl/>
              </w:rPr>
            </w:pPr>
          </w:p>
        </w:tc>
        <w:tc>
          <w:tcPr>
            <w:tcW w:w="851" w:type="dxa"/>
          </w:tcPr>
          <w:p w14:paraId="0EC51438" w14:textId="77777777" w:rsidR="00657244" w:rsidRDefault="00657244" w:rsidP="00BF7758">
            <w:pPr>
              <w:bidi/>
              <w:rPr>
                <w:rtl/>
              </w:rPr>
            </w:pPr>
            <w:r>
              <w:rPr>
                <w:rFonts w:hint="cs"/>
                <w:rtl/>
              </w:rPr>
              <w:t>בוצע</w:t>
            </w:r>
          </w:p>
        </w:tc>
      </w:tr>
      <w:tr w:rsidR="00657244" w14:paraId="7368D5B6" w14:textId="77777777" w:rsidTr="00BF7758">
        <w:tc>
          <w:tcPr>
            <w:tcW w:w="400" w:type="dxa"/>
          </w:tcPr>
          <w:p w14:paraId="1705815F" w14:textId="77777777" w:rsidR="00657244" w:rsidRDefault="00657244" w:rsidP="00BF7758">
            <w:pPr>
              <w:bidi/>
              <w:rPr>
                <w:rtl/>
              </w:rPr>
            </w:pPr>
            <w:r>
              <w:rPr>
                <w:rFonts w:hint="cs"/>
                <w:rtl/>
              </w:rPr>
              <w:t>2</w:t>
            </w:r>
          </w:p>
        </w:tc>
        <w:tc>
          <w:tcPr>
            <w:tcW w:w="2268" w:type="dxa"/>
          </w:tcPr>
          <w:p w14:paraId="4940CBDD" w14:textId="77777777" w:rsidR="00657244" w:rsidRDefault="00657244" w:rsidP="00BF7758">
            <w:pPr>
              <w:bidi/>
            </w:pPr>
            <w:r>
              <w:rPr>
                <w:rFonts w:hint="cs"/>
                <w:rtl/>
              </w:rPr>
              <w:t>גע במסך המכשיר</w:t>
            </w:r>
          </w:p>
        </w:tc>
        <w:tc>
          <w:tcPr>
            <w:tcW w:w="4461" w:type="dxa"/>
          </w:tcPr>
          <w:p w14:paraId="55D9B985" w14:textId="77777777" w:rsidR="00657244" w:rsidRDefault="00657244" w:rsidP="00BF7758">
            <w:pPr>
              <w:bidi/>
            </w:pPr>
            <w:r w:rsidRPr="0020432F">
              <w:rPr>
                <w:noProof/>
              </w:rPr>
              <w:drawing>
                <wp:inline distT="0" distB="0" distL="0" distR="0" wp14:anchorId="7E3C293D" wp14:editId="6506F5A8">
                  <wp:extent cx="867833" cy="2069093"/>
                  <wp:effectExtent l="0" t="0" r="8890" b="7620"/>
                  <wp:docPr id="7" name="Picture 7" descr="C:\Users\amos\Downloads\IMG-20200309-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os\Downloads\IMG-20200309-WA001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0436" cy="2313720"/>
                          </a:xfrm>
                          <a:prstGeom prst="rect">
                            <a:avLst/>
                          </a:prstGeom>
                          <a:noFill/>
                          <a:ln>
                            <a:noFill/>
                          </a:ln>
                        </pic:spPr>
                      </pic:pic>
                    </a:graphicData>
                  </a:graphic>
                </wp:inline>
              </w:drawing>
            </w:r>
          </w:p>
        </w:tc>
        <w:tc>
          <w:tcPr>
            <w:tcW w:w="1796" w:type="dxa"/>
          </w:tcPr>
          <w:p w14:paraId="1CAF1429" w14:textId="77777777" w:rsidR="00657244" w:rsidRDefault="00657244" w:rsidP="00BF7758">
            <w:pPr>
              <w:bidi/>
              <w:rPr>
                <w:rtl/>
              </w:rPr>
            </w:pPr>
            <w:r>
              <w:rPr>
                <w:rFonts w:hint="cs"/>
                <w:rtl/>
              </w:rPr>
              <w:t>המצג מציין את הטמפרטורה, חיבור לרשת האלחוטית, מצב טעינת הבטריה, וציון הורציה 5000.</w:t>
            </w:r>
          </w:p>
        </w:tc>
        <w:tc>
          <w:tcPr>
            <w:tcW w:w="851" w:type="dxa"/>
          </w:tcPr>
          <w:p w14:paraId="03A53181" w14:textId="77777777" w:rsidR="00657244" w:rsidRDefault="00657244" w:rsidP="00BF7758">
            <w:pPr>
              <w:bidi/>
              <w:rPr>
                <w:rtl/>
              </w:rPr>
            </w:pPr>
          </w:p>
        </w:tc>
      </w:tr>
      <w:tr w:rsidR="00657244" w14:paraId="36A505C1" w14:textId="77777777" w:rsidTr="00BF7758">
        <w:tc>
          <w:tcPr>
            <w:tcW w:w="400" w:type="dxa"/>
          </w:tcPr>
          <w:p w14:paraId="17DB9BA2" w14:textId="77777777" w:rsidR="00657244" w:rsidRDefault="00657244" w:rsidP="00BF7758">
            <w:pPr>
              <w:bidi/>
              <w:rPr>
                <w:rtl/>
              </w:rPr>
            </w:pPr>
            <w:r>
              <w:rPr>
                <w:rFonts w:hint="cs"/>
                <w:rtl/>
              </w:rPr>
              <w:t>3</w:t>
            </w:r>
          </w:p>
        </w:tc>
        <w:tc>
          <w:tcPr>
            <w:tcW w:w="2268" w:type="dxa"/>
          </w:tcPr>
          <w:p w14:paraId="5EEE5AB6" w14:textId="77777777" w:rsidR="00657244" w:rsidRDefault="00657244" w:rsidP="00BF7758">
            <w:pPr>
              <w:bidi/>
            </w:pPr>
            <w:r>
              <w:rPr>
                <w:rFonts w:hint="cs"/>
                <w:rtl/>
              </w:rPr>
              <w:t>המצג משתנה כל 30 שניות לאחד מ 4 תצוגות: תאריך, זמן ויום, טמפרטורה,</w:t>
            </w:r>
            <w:r>
              <w:t xml:space="preserve"> </w:t>
            </w:r>
            <w:r>
              <w:rPr>
                <w:rFonts w:hint="cs"/>
                <w:rtl/>
              </w:rPr>
              <w:t>לחות, מיקום גאוגרפי, ותחזית לשלושה ימים של מזג אויר.</w:t>
            </w:r>
          </w:p>
        </w:tc>
        <w:tc>
          <w:tcPr>
            <w:tcW w:w="4461" w:type="dxa"/>
          </w:tcPr>
          <w:p w14:paraId="791ACF2E" w14:textId="77777777" w:rsidR="00657244" w:rsidRDefault="00657244" w:rsidP="00BF7758">
            <w:pPr>
              <w:bidi/>
            </w:pPr>
            <w:r>
              <w:object w:dxaOrig="9972" w:dyaOrig="10620" w14:anchorId="570B0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25pt;height:117.8pt" o:ole="">
                  <v:imagedata r:id="rId11" o:title=""/>
                </v:shape>
                <o:OLEObject Type="Embed" ProgID="PBrush" ShapeID="_x0000_i1025" DrawAspect="Content" ObjectID="_1646330909" r:id="rId12"/>
              </w:object>
            </w:r>
            <w:r>
              <w:object w:dxaOrig="7536" w:dyaOrig="8772" w14:anchorId="5D50C6A6">
                <v:shape id="_x0000_i1026" type="#_x0000_t75" style="width:102.15pt;height:118.4pt" o:ole="">
                  <v:imagedata r:id="rId13" o:title=""/>
                </v:shape>
                <o:OLEObject Type="Embed" ProgID="PBrush" ShapeID="_x0000_i1026" DrawAspect="Content" ObjectID="_1646330910" r:id="rId14"/>
              </w:object>
            </w:r>
          </w:p>
        </w:tc>
        <w:tc>
          <w:tcPr>
            <w:tcW w:w="1796" w:type="dxa"/>
          </w:tcPr>
          <w:p w14:paraId="148B1A77" w14:textId="77777777" w:rsidR="00657244" w:rsidRDefault="00657244" w:rsidP="00BF7758">
            <w:pPr>
              <w:bidi/>
              <w:rPr>
                <w:rtl/>
              </w:rPr>
            </w:pPr>
          </w:p>
        </w:tc>
        <w:tc>
          <w:tcPr>
            <w:tcW w:w="851" w:type="dxa"/>
          </w:tcPr>
          <w:p w14:paraId="3782F95C" w14:textId="77777777" w:rsidR="00657244" w:rsidRDefault="00657244" w:rsidP="00BF7758">
            <w:pPr>
              <w:bidi/>
              <w:rPr>
                <w:rtl/>
              </w:rPr>
            </w:pPr>
          </w:p>
        </w:tc>
      </w:tr>
    </w:tbl>
    <w:p w14:paraId="73DA93F4" w14:textId="77777777" w:rsidR="00657244" w:rsidRDefault="00657244" w:rsidP="00657244">
      <w:pPr>
        <w:bidi/>
        <w:ind w:firstLine="360"/>
        <w:rPr>
          <w:rtl/>
        </w:rPr>
      </w:pPr>
    </w:p>
    <w:p w14:paraId="236AE57D" w14:textId="77777777" w:rsidR="00657244" w:rsidRDefault="00657244" w:rsidP="00657244">
      <w:pPr>
        <w:bidi/>
        <w:ind w:firstLine="360"/>
        <w:rPr>
          <w:rtl/>
        </w:rPr>
      </w:pPr>
      <w:r>
        <w:t>5.1.3</w:t>
      </w:r>
      <w:r w:rsidR="00274112">
        <w:t>.1</w:t>
      </w:r>
      <w:r>
        <w:tab/>
      </w:r>
      <w:r w:rsidRPr="00FE6121">
        <w:rPr>
          <w:rFonts w:cs="Arial"/>
          <w:rtl/>
        </w:rPr>
        <w:t xml:space="preserve">בדיקת מעבר של </w:t>
      </w:r>
      <w:r w:rsidR="00274112">
        <w:rPr>
          <w:rFonts w:cs="Arial" w:hint="cs"/>
          <w:rtl/>
        </w:rPr>
        <w:t xml:space="preserve">אינפורמציה </w:t>
      </w:r>
      <w:r w:rsidRPr="00FE6121">
        <w:rPr>
          <w:rFonts w:cs="Arial"/>
          <w:rtl/>
        </w:rPr>
        <w:t>משרת המדיה – תאורה נורמלית</w:t>
      </w:r>
      <w:r>
        <w:rPr>
          <w:rFonts w:cs="Arial" w:hint="cs"/>
          <w:rtl/>
        </w:rPr>
        <w:t xml:space="preserve"> (0014)</w:t>
      </w:r>
    </w:p>
    <w:tbl>
      <w:tblPr>
        <w:tblStyle w:val="TableGrid"/>
        <w:bidiVisual/>
        <w:tblW w:w="9776" w:type="dxa"/>
        <w:tblLook w:val="04A0" w:firstRow="1" w:lastRow="0" w:firstColumn="1" w:lastColumn="0" w:noHBand="0" w:noVBand="1"/>
      </w:tblPr>
      <w:tblGrid>
        <w:gridCol w:w="397"/>
        <w:gridCol w:w="2858"/>
        <w:gridCol w:w="2977"/>
        <w:gridCol w:w="1984"/>
        <w:gridCol w:w="1560"/>
      </w:tblGrid>
      <w:tr w:rsidR="00657244" w14:paraId="33CD5C50" w14:textId="77777777" w:rsidTr="00BF7758">
        <w:tc>
          <w:tcPr>
            <w:tcW w:w="397" w:type="dxa"/>
          </w:tcPr>
          <w:p w14:paraId="56F2AAF9" w14:textId="77777777" w:rsidR="00657244" w:rsidRDefault="00657244" w:rsidP="00BF7758">
            <w:pPr>
              <w:bidi/>
              <w:rPr>
                <w:rtl/>
              </w:rPr>
            </w:pPr>
            <w:r>
              <w:rPr>
                <w:rFonts w:hint="cs"/>
                <w:rtl/>
              </w:rPr>
              <w:t>#</w:t>
            </w:r>
          </w:p>
        </w:tc>
        <w:tc>
          <w:tcPr>
            <w:tcW w:w="2858" w:type="dxa"/>
          </w:tcPr>
          <w:p w14:paraId="369605FF" w14:textId="77777777" w:rsidR="00657244" w:rsidRDefault="00657244" w:rsidP="00BF7758">
            <w:pPr>
              <w:bidi/>
              <w:rPr>
                <w:rtl/>
              </w:rPr>
            </w:pPr>
            <w:r>
              <w:rPr>
                <w:rFonts w:hint="cs"/>
                <w:rtl/>
              </w:rPr>
              <w:t>שלבי ביצוע ההפעלה</w:t>
            </w:r>
          </w:p>
        </w:tc>
        <w:tc>
          <w:tcPr>
            <w:tcW w:w="2977" w:type="dxa"/>
          </w:tcPr>
          <w:p w14:paraId="3470E4EC" w14:textId="77777777" w:rsidR="00657244" w:rsidRDefault="00657244" w:rsidP="00BF7758">
            <w:pPr>
              <w:bidi/>
              <w:rPr>
                <w:rtl/>
              </w:rPr>
            </w:pPr>
            <w:r>
              <w:rPr>
                <w:rFonts w:hint="cs"/>
                <w:rtl/>
              </w:rPr>
              <w:t>תוצאה צפויה</w:t>
            </w:r>
          </w:p>
        </w:tc>
        <w:tc>
          <w:tcPr>
            <w:tcW w:w="1984" w:type="dxa"/>
          </w:tcPr>
          <w:p w14:paraId="6A0B110A" w14:textId="77777777" w:rsidR="00657244" w:rsidRDefault="00657244" w:rsidP="00BF7758">
            <w:pPr>
              <w:bidi/>
              <w:rPr>
                <w:rtl/>
              </w:rPr>
            </w:pPr>
            <w:r>
              <w:rPr>
                <w:rFonts w:hint="cs"/>
                <w:rtl/>
              </w:rPr>
              <w:t>סטטוס</w:t>
            </w:r>
          </w:p>
        </w:tc>
        <w:tc>
          <w:tcPr>
            <w:tcW w:w="1560" w:type="dxa"/>
          </w:tcPr>
          <w:p w14:paraId="4599AEA2" w14:textId="77777777" w:rsidR="00657244" w:rsidRDefault="00657244" w:rsidP="00BF7758">
            <w:pPr>
              <w:bidi/>
              <w:rPr>
                <w:rtl/>
              </w:rPr>
            </w:pPr>
            <w:r>
              <w:rPr>
                <w:rFonts w:hint="cs"/>
                <w:rtl/>
              </w:rPr>
              <w:t>הערות</w:t>
            </w:r>
          </w:p>
        </w:tc>
      </w:tr>
      <w:tr w:rsidR="00657244" w14:paraId="365F5ADB" w14:textId="77777777" w:rsidTr="00BF7758">
        <w:tc>
          <w:tcPr>
            <w:tcW w:w="397" w:type="dxa"/>
          </w:tcPr>
          <w:p w14:paraId="685B2C45" w14:textId="77777777" w:rsidR="00657244" w:rsidRDefault="00657244" w:rsidP="00BF7758">
            <w:pPr>
              <w:bidi/>
              <w:rPr>
                <w:rtl/>
              </w:rPr>
            </w:pPr>
            <w:r>
              <w:rPr>
                <w:rFonts w:hint="cs"/>
                <w:rtl/>
              </w:rPr>
              <w:t>1</w:t>
            </w:r>
          </w:p>
        </w:tc>
        <w:tc>
          <w:tcPr>
            <w:tcW w:w="2858" w:type="dxa"/>
          </w:tcPr>
          <w:p w14:paraId="0CBE50A6"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Pr>
                <w:rFonts w:cs="Arial" w:hint="cs"/>
                <w:rtl/>
              </w:rPr>
              <w:t>בהגדרות של "</w:t>
            </w:r>
            <w:r>
              <w:rPr>
                <w:rFonts w:cs="Arial"/>
              </w:rPr>
              <w:t>Video and sound</w:t>
            </w:r>
            <w:r>
              <w:rPr>
                <w:rFonts w:cs="Arial" w:hint="cs"/>
                <w:rtl/>
              </w:rPr>
              <w:t>" בחר את האפשרות של איכות המדיה ל "</w:t>
            </w:r>
            <w:r>
              <w:rPr>
                <w:rFonts w:cs="Arial" w:hint="cs"/>
              </w:rPr>
              <w:t>LOW</w:t>
            </w:r>
            <w:r>
              <w:rPr>
                <w:rFonts w:cs="Arial" w:hint="cs"/>
                <w:rtl/>
              </w:rPr>
              <w:t>"</w:t>
            </w:r>
          </w:p>
        </w:tc>
        <w:tc>
          <w:tcPr>
            <w:tcW w:w="2977" w:type="dxa"/>
          </w:tcPr>
          <w:p w14:paraId="7C28B443" w14:textId="77777777" w:rsidR="00657244" w:rsidRPr="00715337" w:rsidRDefault="00657244" w:rsidP="00BF7758">
            <w:pPr>
              <w:bidi/>
              <w:rPr>
                <w:rtl/>
              </w:rPr>
            </w:pPr>
            <w:r>
              <w:rPr>
                <w:rFonts w:hint="cs"/>
                <w:rtl/>
              </w:rPr>
              <w:t>מאפשר תקשורת מדיה באיכות נמוכה</w:t>
            </w:r>
          </w:p>
        </w:tc>
        <w:tc>
          <w:tcPr>
            <w:tcW w:w="1984" w:type="dxa"/>
          </w:tcPr>
          <w:p w14:paraId="409864E0" w14:textId="77777777" w:rsidR="00657244" w:rsidRPr="00715337" w:rsidRDefault="00657244" w:rsidP="00BF7758">
            <w:pPr>
              <w:bidi/>
              <w:rPr>
                <w:rtl/>
              </w:rPr>
            </w:pPr>
          </w:p>
        </w:tc>
        <w:tc>
          <w:tcPr>
            <w:tcW w:w="1560" w:type="dxa"/>
          </w:tcPr>
          <w:p w14:paraId="3162CD01" w14:textId="77777777" w:rsidR="00657244" w:rsidRDefault="00657244" w:rsidP="00BF7758">
            <w:pPr>
              <w:bidi/>
              <w:rPr>
                <w:rtl/>
              </w:rPr>
            </w:pPr>
            <w:r>
              <w:rPr>
                <w:rFonts w:hint="cs"/>
                <w:rtl/>
              </w:rPr>
              <w:t>בוצע</w:t>
            </w:r>
          </w:p>
        </w:tc>
      </w:tr>
      <w:tr w:rsidR="00657244" w14:paraId="7C411C33" w14:textId="77777777" w:rsidTr="00BF7758">
        <w:tc>
          <w:tcPr>
            <w:tcW w:w="397" w:type="dxa"/>
          </w:tcPr>
          <w:p w14:paraId="032D65F2" w14:textId="77777777" w:rsidR="00657244" w:rsidRDefault="00657244" w:rsidP="00BF7758">
            <w:pPr>
              <w:bidi/>
              <w:rPr>
                <w:rtl/>
              </w:rPr>
            </w:pPr>
            <w:r>
              <w:rPr>
                <w:rFonts w:hint="cs"/>
                <w:rtl/>
              </w:rPr>
              <w:t>2</w:t>
            </w:r>
          </w:p>
        </w:tc>
        <w:tc>
          <w:tcPr>
            <w:tcW w:w="2858" w:type="dxa"/>
          </w:tcPr>
          <w:p w14:paraId="7FAC94FB" w14:textId="77777777" w:rsidR="00657244" w:rsidRPr="00715337" w:rsidRDefault="00657244" w:rsidP="00BF7758">
            <w:pPr>
              <w:bidi/>
              <w:rPr>
                <w:rFonts w:cs="Arial"/>
                <w:rtl/>
              </w:rPr>
            </w:pPr>
            <w:r w:rsidRPr="00715337">
              <w:rPr>
                <w:rFonts w:cs="Arial"/>
                <w:rtl/>
              </w:rPr>
              <w:t>השבת את מצב הפרטיות</w:t>
            </w:r>
          </w:p>
        </w:tc>
        <w:tc>
          <w:tcPr>
            <w:tcW w:w="2977" w:type="dxa"/>
          </w:tcPr>
          <w:p w14:paraId="1ADC5780" w14:textId="77777777" w:rsidR="00657244" w:rsidRDefault="00657244" w:rsidP="00BF7758">
            <w:pPr>
              <w:bidi/>
              <w:rPr>
                <w:rFonts w:cs="Arial"/>
                <w:rtl/>
              </w:rPr>
            </w:pPr>
          </w:p>
        </w:tc>
        <w:tc>
          <w:tcPr>
            <w:tcW w:w="1984" w:type="dxa"/>
          </w:tcPr>
          <w:p w14:paraId="12158CB7" w14:textId="77777777" w:rsidR="00657244" w:rsidRPr="00715337" w:rsidRDefault="00657244" w:rsidP="00BF7758">
            <w:pPr>
              <w:bidi/>
              <w:rPr>
                <w:rtl/>
              </w:rPr>
            </w:pPr>
          </w:p>
        </w:tc>
        <w:tc>
          <w:tcPr>
            <w:tcW w:w="1560" w:type="dxa"/>
          </w:tcPr>
          <w:p w14:paraId="5FC3F955" w14:textId="77777777" w:rsidR="00657244" w:rsidRDefault="00657244" w:rsidP="00BF7758">
            <w:pPr>
              <w:bidi/>
              <w:rPr>
                <w:rtl/>
              </w:rPr>
            </w:pPr>
            <w:r>
              <w:rPr>
                <w:rFonts w:hint="cs"/>
                <w:rtl/>
              </w:rPr>
              <w:t>בוצע</w:t>
            </w:r>
          </w:p>
        </w:tc>
      </w:tr>
      <w:tr w:rsidR="00657244" w14:paraId="31617DEF" w14:textId="77777777" w:rsidTr="00BF7758">
        <w:tc>
          <w:tcPr>
            <w:tcW w:w="397" w:type="dxa"/>
          </w:tcPr>
          <w:p w14:paraId="68E3C710" w14:textId="77777777" w:rsidR="00657244" w:rsidRDefault="00657244" w:rsidP="00BF7758">
            <w:pPr>
              <w:bidi/>
              <w:rPr>
                <w:rtl/>
              </w:rPr>
            </w:pPr>
            <w:r>
              <w:rPr>
                <w:rFonts w:hint="cs"/>
                <w:rtl/>
              </w:rPr>
              <w:t>3</w:t>
            </w:r>
          </w:p>
        </w:tc>
        <w:tc>
          <w:tcPr>
            <w:tcW w:w="2858" w:type="dxa"/>
          </w:tcPr>
          <w:p w14:paraId="05589871" w14:textId="77777777" w:rsidR="00657244" w:rsidRPr="00715337" w:rsidRDefault="00657244" w:rsidP="00BF7758">
            <w:pPr>
              <w:bidi/>
              <w:rPr>
                <w:rFonts w:cs="Arial"/>
              </w:rPr>
            </w:pPr>
            <w:r>
              <w:rPr>
                <w:rFonts w:cs="Arial" w:hint="cs"/>
                <w:rtl/>
              </w:rPr>
              <w:t>עבור למצב "</w:t>
            </w:r>
            <w:r>
              <w:rPr>
                <w:rFonts w:cs="Arial"/>
              </w:rPr>
              <w:t>Live streaming</w:t>
            </w:r>
            <w:r>
              <w:rPr>
                <w:rFonts w:cs="Arial" w:hint="cs"/>
                <w:rtl/>
              </w:rPr>
              <w:t>"</w:t>
            </w:r>
          </w:p>
        </w:tc>
        <w:tc>
          <w:tcPr>
            <w:tcW w:w="2977" w:type="dxa"/>
          </w:tcPr>
          <w:p w14:paraId="32DCE28C" w14:textId="77777777" w:rsidR="00657244" w:rsidRPr="00715337" w:rsidRDefault="00657244" w:rsidP="00BF7758">
            <w:pPr>
              <w:bidi/>
              <w:rPr>
                <w:rFonts w:cs="Arial"/>
                <w:rtl/>
              </w:rPr>
            </w:pPr>
            <w:r>
              <w:rPr>
                <w:rFonts w:cs="Arial" w:hint="cs"/>
                <w:rtl/>
              </w:rPr>
              <w:t>הקלטת מדיה אמורה להתחיל</w:t>
            </w:r>
          </w:p>
        </w:tc>
        <w:tc>
          <w:tcPr>
            <w:tcW w:w="1984" w:type="dxa"/>
          </w:tcPr>
          <w:p w14:paraId="5EEBD0E0" w14:textId="77777777" w:rsidR="00657244" w:rsidRPr="00715337" w:rsidRDefault="00657244" w:rsidP="00BF7758">
            <w:pPr>
              <w:bidi/>
              <w:rPr>
                <w:rtl/>
              </w:rPr>
            </w:pPr>
          </w:p>
        </w:tc>
        <w:tc>
          <w:tcPr>
            <w:tcW w:w="1560" w:type="dxa"/>
          </w:tcPr>
          <w:p w14:paraId="17B90E2C" w14:textId="77777777" w:rsidR="00657244" w:rsidRDefault="00657244" w:rsidP="00BF7758">
            <w:pPr>
              <w:bidi/>
              <w:rPr>
                <w:rtl/>
              </w:rPr>
            </w:pPr>
            <w:r>
              <w:rPr>
                <w:rFonts w:hint="cs"/>
                <w:rtl/>
              </w:rPr>
              <w:t>בוצע</w:t>
            </w:r>
          </w:p>
        </w:tc>
      </w:tr>
      <w:tr w:rsidR="00657244" w14:paraId="7AA0A79C" w14:textId="77777777" w:rsidTr="00BF7758">
        <w:tc>
          <w:tcPr>
            <w:tcW w:w="397" w:type="dxa"/>
          </w:tcPr>
          <w:p w14:paraId="04290C66" w14:textId="77777777" w:rsidR="00657244" w:rsidRDefault="00657244" w:rsidP="00BF7758">
            <w:pPr>
              <w:bidi/>
              <w:rPr>
                <w:rtl/>
              </w:rPr>
            </w:pPr>
            <w:r>
              <w:rPr>
                <w:rFonts w:hint="cs"/>
                <w:rtl/>
              </w:rPr>
              <w:t>4</w:t>
            </w:r>
          </w:p>
        </w:tc>
        <w:tc>
          <w:tcPr>
            <w:tcW w:w="2858" w:type="dxa"/>
          </w:tcPr>
          <w:p w14:paraId="35CD5EFA" w14:textId="77777777" w:rsidR="00657244" w:rsidRPr="00715337" w:rsidRDefault="00657244" w:rsidP="00BF7758">
            <w:pPr>
              <w:bidi/>
            </w:pPr>
            <w:r>
              <w:rPr>
                <w:rFonts w:hint="cs"/>
                <w:rtl/>
              </w:rPr>
              <w:t>המתן 57 שניות</w:t>
            </w:r>
          </w:p>
        </w:tc>
        <w:tc>
          <w:tcPr>
            <w:tcW w:w="2977" w:type="dxa"/>
          </w:tcPr>
          <w:p w14:paraId="22C15FF5" w14:textId="77777777" w:rsidR="00657244" w:rsidRPr="00715337" w:rsidRDefault="00657244" w:rsidP="00BF7758">
            <w:pPr>
              <w:bidi/>
            </w:pPr>
          </w:p>
        </w:tc>
        <w:tc>
          <w:tcPr>
            <w:tcW w:w="1984" w:type="dxa"/>
          </w:tcPr>
          <w:p w14:paraId="6F8B0A40" w14:textId="77777777" w:rsidR="00657244" w:rsidRPr="00715337" w:rsidRDefault="00657244" w:rsidP="00BF7758">
            <w:pPr>
              <w:bidi/>
              <w:rPr>
                <w:rtl/>
              </w:rPr>
            </w:pPr>
          </w:p>
        </w:tc>
        <w:tc>
          <w:tcPr>
            <w:tcW w:w="1560" w:type="dxa"/>
          </w:tcPr>
          <w:p w14:paraId="441527B2" w14:textId="77777777" w:rsidR="00657244" w:rsidRDefault="00657244" w:rsidP="00BF7758">
            <w:pPr>
              <w:bidi/>
              <w:rPr>
                <w:rtl/>
              </w:rPr>
            </w:pPr>
            <w:r>
              <w:rPr>
                <w:rFonts w:hint="cs"/>
                <w:rtl/>
              </w:rPr>
              <w:t xml:space="preserve">המערכת לא שומרת סרטון של יותר מדקה. </w:t>
            </w:r>
            <w:r>
              <w:rPr>
                <w:rFonts w:hint="cs"/>
                <w:rtl/>
              </w:rPr>
              <w:lastRenderedPageBreak/>
              <w:t>לפיכך נעשה מבחן לזמן נמוך מדקה</w:t>
            </w:r>
          </w:p>
        </w:tc>
      </w:tr>
      <w:tr w:rsidR="00657244" w14:paraId="05231313" w14:textId="77777777" w:rsidTr="00BF7758">
        <w:tc>
          <w:tcPr>
            <w:tcW w:w="397" w:type="dxa"/>
          </w:tcPr>
          <w:p w14:paraId="004B049C" w14:textId="77777777" w:rsidR="00657244" w:rsidRDefault="00657244" w:rsidP="00BF7758">
            <w:pPr>
              <w:bidi/>
              <w:rPr>
                <w:rtl/>
              </w:rPr>
            </w:pPr>
            <w:r>
              <w:rPr>
                <w:rFonts w:hint="cs"/>
                <w:rtl/>
              </w:rPr>
              <w:lastRenderedPageBreak/>
              <w:t>5</w:t>
            </w:r>
          </w:p>
        </w:tc>
        <w:tc>
          <w:tcPr>
            <w:tcW w:w="2858" w:type="dxa"/>
          </w:tcPr>
          <w:p w14:paraId="58FC8EBD" w14:textId="77777777" w:rsidR="00657244" w:rsidRPr="00715337" w:rsidRDefault="00657244" w:rsidP="00BF7758">
            <w:pPr>
              <w:bidi/>
            </w:pPr>
            <w:r w:rsidRPr="00715337">
              <w:rPr>
                <w:rFonts w:cs="Arial"/>
                <w:rtl/>
              </w:rPr>
              <w:t>ה</w:t>
            </w:r>
            <w:r>
              <w:rPr>
                <w:rFonts w:cs="Arial" w:hint="cs"/>
                <w:rtl/>
              </w:rPr>
              <w:t>פעל</w:t>
            </w:r>
            <w:r w:rsidRPr="00715337">
              <w:rPr>
                <w:rFonts w:cs="Arial"/>
                <w:rtl/>
              </w:rPr>
              <w:t xml:space="preserve"> את מצב הפרטיות</w:t>
            </w:r>
          </w:p>
        </w:tc>
        <w:tc>
          <w:tcPr>
            <w:tcW w:w="2977" w:type="dxa"/>
          </w:tcPr>
          <w:p w14:paraId="6BFCE018" w14:textId="77777777" w:rsidR="00657244" w:rsidRPr="00715337" w:rsidRDefault="00657244" w:rsidP="00BF7758">
            <w:pPr>
              <w:bidi/>
            </w:pPr>
          </w:p>
        </w:tc>
        <w:tc>
          <w:tcPr>
            <w:tcW w:w="1984" w:type="dxa"/>
          </w:tcPr>
          <w:p w14:paraId="5F2DF579" w14:textId="77777777" w:rsidR="00657244" w:rsidRPr="00715337" w:rsidRDefault="00657244" w:rsidP="00BF7758">
            <w:pPr>
              <w:bidi/>
              <w:rPr>
                <w:color w:val="FFFFFF" w:themeColor="background1"/>
                <w:rtl/>
              </w:rPr>
            </w:pPr>
          </w:p>
        </w:tc>
        <w:tc>
          <w:tcPr>
            <w:tcW w:w="1560" w:type="dxa"/>
          </w:tcPr>
          <w:p w14:paraId="012F0D6F" w14:textId="77777777" w:rsidR="00657244" w:rsidRDefault="00657244" w:rsidP="00BF7758">
            <w:pPr>
              <w:bidi/>
              <w:rPr>
                <w:rtl/>
              </w:rPr>
            </w:pPr>
            <w:r>
              <w:rPr>
                <w:rFonts w:hint="cs"/>
                <w:rtl/>
              </w:rPr>
              <w:t>בוצע</w:t>
            </w:r>
          </w:p>
        </w:tc>
      </w:tr>
      <w:tr w:rsidR="00657244" w14:paraId="63F1CEBB" w14:textId="77777777" w:rsidTr="00BF7758">
        <w:tc>
          <w:tcPr>
            <w:tcW w:w="397" w:type="dxa"/>
          </w:tcPr>
          <w:p w14:paraId="2D9F78C7" w14:textId="77777777" w:rsidR="00657244" w:rsidRDefault="00657244" w:rsidP="00BF7758">
            <w:pPr>
              <w:bidi/>
              <w:rPr>
                <w:rtl/>
              </w:rPr>
            </w:pPr>
            <w:r>
              <w:rPr>
                <w:rFonts w:hint="cs"/>
                <w:rtl/>
              </w:rPr>
              <w:t>6</w:t>
            </w:r>
          </w:p>
        </w:tc>
        <w:tc>
          <w:tcPr>
            <w:tcW w:w="2858" w:type="dxa"/>
          </w:tcPr>
          <w:p w14:paraId="59E92418" w14:textId="77777777" w:rsidR="00657244" w:rsidRDefault="00657244" w:rsidP="00BF7758">
            <w:pPr>
              <w:bidi/>
              <w:rPr>
                <w:rtl/>
              </w:rPr>
            </w:pPr>
            <w:r>
              <w:rPr>
                <w:rFonts w:hint="cs"/>
                <w:rtl/>
              </w:rPr>
              <w:t>לחץ על "</w:t>
            </w:r>
            <w:r>
              <w:rPr>
                <w:rFonts w:hint="cs"/>
              </w:rPr>
              <w:t>V</w:t>
            </w:r>
            <w:r>
              <w:t>ideo History</w:t>
            </w:r>
            <w:r>
              <w:rPr>
                <w:rFonts w:hint="cs"/>
                <w:rtl/>
              </w:rPr>
              <w:t>"</w:t>
            </w:r>
            <w:r>
              <w:t xml:space="preserve">  </w:t>
            </w:r>
            <w:r>
              <w:rPr>
                <w:rFonts w:hint="cs"/>
                <w:rtl/>
              </w:rPr>
              <w:t xml:space="preserve"> ומצא את סמל הוידאו שהוקלט</w:t>
            </w:r>
          </w:p>
        </w:tc>
        <w:tc>
          <w:tcPr>
            <w:tcW w:w="2977" w:type="dxa"/>
          </w:tcPr>
          <w:p w14:paraId="601A974D" w14:textId="77777777" w:rsidR="00657244" w:rsidRPr="008D4061" w:rsidRDefault="00657244" w:rsidP="00BF7758">
            <w:pPr>
              <w:bidi/>
            </w:pPr>
            <w:r>
              <w:rPr>
                <w:rFonts w:hint="cs"/>
                <w:rtl/>
              </w:rPr>
              <w:t>מציאת סמל הודיאו שהוקלט</w:t>
            </w:r>
          </w:p>
        </w:tc>
        <w:tc>
          <w:tcPr>
            <w:tcW w:w="1984" w:type="dxa"/>
          </w:tcPr>
          <w:p w14:paraId="772B60C0" w14:textId="77777777" w:rsidR="00657244" w:rsidRDefault="00657244" w:rsidP="00BF7758">
            <w:pPr>
              <w:bidi/>
              <w:rPr>
                <w:rtl/>
              </w:rPr>
            </w:pPr>
            <w:r>
              <w:rPr>
                <w:rFonts w:hint="cs"/>
                <w:rtl/>
              </w:rPr>
              <w:t>סמל הודיאו שהוקלט נמצא</w:t>
            </w:r>
          </w:p>
        </w:tc>
        <w:tc>
          <w:tcPr>
            <w:tcW w:w="1560" w:type="dxa"/>
          </w:tcPr>
          <w:p w14:paraId="562BA8A6" w14:textId="77777777" w:rsidR="00657244" w:rsidRDefault="00657244" w:rsidP="00BF7758">
            <w:pPr>
              <w:bidi/>
              <w:rPr>
                <w:rtl/>
              </w:rPr>
            </w:pPr>
          </w:p>
        </w:tc>
      </w:tr>
      <w:tr w:rsidR="00657244" w14:paraId="7B0427CE" w14:textId="77777777" w:rsidTr="00BF7758">
        <w:tc>
          <w:tcPr>
            <w:tcW w:w="397" w:type="dxa"/>
          </w:tcPr>
          <w:p w14:paraId="4E94C163" w14:textId="77777777" w:rsidR="00657244" w:rsidRDefault="00657244" w:rsidP="00BF7758">
            <w:pPr>
              <w:bidi/>
              <w:rPr>
                <w:rtl/>
              </w:rPr>
            </w:pPr>
            <w:r>
              <w:rPr>
                <w:rFonts w:hint="cs"/>
                <w:rtl/>
              </w:rPr>
              <w:t>7</w:t>
            </w:r>
          </w:p>
        </w:tc>
        <w:tc>
          <w:tcPr>
            <w:tcW w:w="2858" w:type="dxa"/>
          </w:tcPr>
          <w:p w14:paraId="3BCBCA8E" w14:textId="77777777" w:rsidR="00657244" w:rsidRDefault="00657244" w:rsidP="00BF7758">
            <w:pPr>
              <w:bidi/>
              <w:rPr>
                <w:rtl/>
              </w:rPr>
            </w:pPr>
            <w:r>
              <w:rPr>
                <w:rFonts w:hint="cs"/>
                <w:rtl/>
              </w:rPr>
              <w:t>לחץ שמור ליד סמל הוידאו שהוקלט</w:t>
            </w:r>
          </w:p>
        </w:tc>
        <w:tc>
          <w:tcPr>
            <w:tcW w:w="2977" w:type="dxa"/>
          </w:tcPr>
          <w:p w14:paraId="14269064" w14:textId="77777777" w:rsidR="00657244" w:rsidRDefault="00657244" w:rsidP="00BF7758">
            <w:pPr>
              <w:bidi/>
              <w:rPr>
                <w:rtl/>
              </w:rPr>
            </w:pPr>
            <w:r>
              <w:rPr>
                <w:rFonts w:hint="cs"/>
                <w:rtl/>
              </w:rPr>
              <w:t xml:space="preserve">הודיאו נשמר </w:t>
            </w:r>
          </w:p>
        </w:tc>
        <w:tc>
          <w:tcPr>
            <w:tcW w:w="1984" w:type="dxa"/>
          </w:tcPr>
          <w:p w14:paraId="267E07E6" w14:textId="77777777" w:rsidR="00657244" w:rsidRPr="00D50595" w:rsidRDefault="00657244" w:rsidP="00BF7758">
            <w:pPr>
              <w:bidi/>
            </w:pPr>
            <w:r>
              <w:rPr>
                <w:rFonts w:hint="cs"/>
                <w:rtl/>
              </w:rPr>
              <w:t xml:space="preserve">אכן הוידאו נשמר ונמצא ב </w:t>
            </w:r>
            <w:r>
              <w:rPr>
                <w:rFonts w:hint="cs"/>
              </w:rPr>
              <w:t>H</w:t>
            </w:r>
            <w:r>
              <w:t>ipBox</w:t>
            </w:r>
          </w:p>
        </w:tc>
        <w:tc>
          <w:tcPr>
            <w:tcW w:w="1560" w:type="dxa"/>
          </w:tcPr>
          <w:p w14:paraId="4C01C58A" w14:textId="77777777" w:rsidR="00657244" w:rsidRDefault="00657244" w:rsidP="00BF7758">
            <w:pPr>
              <w:bidi/>
              <w:rPr>
                <w:rtl/>
              </w:rPr>
            </w:pPr>
          </w:p>
        </w:tc>
      </w:tr>
    </w:tbl>
    <w:p w14:paraId="69780085" w14:textId="77777777" w:rsidR="00657244" w:rsidRDefault="00657244" w:rsidP="00657244">
      <w:pPr>
        <w:bidi/>
        <w:ind w:firstLine="360"/>
        <w:rPr>
          <w:rtl/>
        </w:rPr>
      </w:pPr>
    </w:p>
    <w:p w14:paraId="3BB8E3BB" w14:textId="77777777" w:rsidR="00657244" w:rsidRDefault="00657244" w:rsidP="00657244">
      <w:pPr>
        <w:bidi/>
        <w:ind w:firstLine="360"/>
        <w:rPr>
          <w:rtl/>
        </w:rPr>
      </w:pPr>
    </w:p>
    <w:p w14:paraId="3F05489D" w14:textId="77777777" w:rsidR="00657244" w:rsidRDefault="00657244" w:rsidP="00657244">
      <w:pPr>
        <w:bidi/>
        <w:ind w:firstLine="360"/>
        <w:rPr>
          <w:rtl/>
        </w:rPr>
      </w:pPr>
    </w:p>
    <w:p w14:paraId="48BF740B" w14:textId="77777777" w:rsidR="00657244" w:rsidRDefault="00657244" w:rsidP="00657244">
      <w:pPr>
        <w:bidi/>
        <w:ind w:firstLine="360"/>
        <w:rPr>
          <w:rtl/>
        </w:rPr>
      </w:pPr>
    </w:p>
    <w:p w14:paraId="73D3AEFF" w14:textId="77777777" w:rsidR="00657244" w:rsidRDefault="00657244" w:rsidP="00657244">
      <w:pPr>
        <w:bidi/>
        <w:ind w:firstLine="360"/>
        <w:rPr>
          <w:rtl/>
        </w:rPr>
      </w:pPr>
      <w:r>
        <w:t>5.1.3.2</w:t>
      </w:r>
      <w:r>
        <w:tab/>
      </w:r>
      <w:r w:rsidRPr="00FE6121">
        <w:rPr>
          <w:rFonts w:cs="Arial"/>
          <w:rtl/>
        </w:rPr>
        <w:t xml:space="preserve">בדיקת מעבר של </w:t>
      </w:r>
      <w:r w:rsidR="00274112">
        <w:rPr>
          <w:rFonts w:cs="Arial" w:hint="cs"/>
          <w:rtl/>
        </w:rPr>
        <w:t>אינפורמציה</w:t>
      </w:r>
      <w:r w:rsidRPr="00FE6121">
        <w:rPr>
          <w:rFonts w:cs="Arial"/>
          <w:rtl/>
        </w:rPr>
        <w:t xml:space="preserve"> משרת המדיה – תאור</w:t>
      </w:r>
      <w:r>
        <w:rPr>
          <w:rFonts w:cs="Arial" w:hint="cs"/>
          <w:rtl/>
        </w:rPr>
        <w:t>ת חושך (0014)</w:t>
      </w:r>
    </w:p>
    <w:tbl>
      <w:tblPr>
        <w:tblStyle w:val="TableGrid"/>
        <w:bidiVisual/>
        <w:tblW w:w="9775" w:type="dxa"/>
        <w:tblLook w:val="04A0" w:firstRow="1" w:lastRow="0" w:firstColumn="1" w:lastColumn="0" w:noHBand="0" w:noVBand="1"/>
      </w:tblPr>
      <w:tblGrid>
        <w:gridCol w:w="397"/>
        <w:gridCol w:w="2715"/>
        <w:gridCol w:w="2410"/>
        <w:gridCol w:w="1843"/>
        <w:gridCol w:w="2410"/>
      </w:tblGrid>
      <w:tr w:rsidR="00657244" w14:paraId="40817666" w14:textId="77777777" w:rsidTr="00BF7758">
        <w:tc>
          <w:tcPr>
            <w:tcW w:w="397" w:type="dxa"/>
          </w:tcPr>
          <w:p w14:paraId="1AED6726" w14:textId="77777777" w:rsidR="00657244" w:rsidRDefault="00657244" w:rsidP="00BF7758">
            <w:pPr>
              <w:bidi/>
              <w:rPr>
                <w:rtl/>
              </w:rPr>
            </w:pPr>
            <w:r>
              <w:rPr>
                <w:rFonts w:hint="cs"/>
                <w:rtl/>
              </w:rPr>
              <w:t>#</w:t>
            </w:r>
          </w:p>
        </w:tc>
        <w:tc>
          <w:tcPr>
            <w:tcW w:w="2715" w:type="dxa"/>
          </w:tcPr>
          <w:p w14:paraId="209ACFAF" w14:textId="77777777" w:rsidR="00657244" w:rsidRDefault="00657244" w:rsidP="00BF7758">
            <w:pPr>
              <w:bidi/>
              <w:rPr>
                <w:rtl/>
              </w:rPr>
            </w:pPr>
            <w:r>
              <w:rPr>
                <w:rFonts w:hint="cs"/>
                <w:rtl/>
              </w:rPr>
              <w:t>שלבי ביצוע ההפעלה</w:t>
            </w:r>
          </w:p>
        </w:tc>
        <w:tc>
          <w:tcPr>
            <w:tcW w:w="2410" w:type="dxa"/>
          </w:tcPr>
          <w:p w14:paraId="6E1E2CDC" w14:textId="77777777" w:rsidR="00657244" w:rsidRDefault="00657244" w:rsidP="00BF7758">
            <w:pPr>
              <w:bidi/>
              <w:rPr>
                <w:rtl/>
              </w:rPr>
            </w:pPr>
            <w:r>
              <w:rPr>
                <w:rFonts w:hint="cs"/>
                <w:rtl/>
              </w:rPr>
              <w:t>תוצאה צפויה</w:t>
            </w:r>
          </w:p>
        </w:tc>
        <w:tc>
          <w:tcPr>
            <w:tcW w:w="1843" w:type="dxa"/>
          </w:tcPr>
          <w:p w14:paraId="16ABEE48" w14:textId="77777777" w:rsidR="00657244" w:rsidRDefault="00657244" w:rsidP="00BF7758">
            <w:pPr>
              <w:bidi/>
              <w:rPr>
                <w:rtl/>
              </w:rPr>
            </w:pPr>
            <w:r>
              <w:rPr>
                <w:rFonts w:hint="cs"/>
                <w:rtl/>
              </w:rPr>
              <w:t>סטטוס</w:t>
            </w:r>
          </w:p>
        </w:tc>
        <w:tc>
          <w:tcPr>
            <w:tcW w:w="2410" w:type="dxa"/>
          </w:tcPr>
          <w:p w14:paraId="5CE10B75" w14:textId="77777777" w:rsidR="00657244" w:rsidRDefault="00657244" w:rsidP="00BF7758">
            <w:pPr>
              <w:bidi/>
              <w:rPr>
                <w:rtl/>
              </w:rPr>
            </w:pPr>
            <w:r>
              <w:rPr>
                <w:rFonts w:hint="cs"/>
                <w:rtl/>
              </w:rPr>
              <w:t>הערות</w:t>
            </w:r>
          </w:p>
        </w:tc>
      </w:tr>
      <w:tr w:rsidR="00657244" w14:paraId="640BF53D" w14:textId="77777777" w:rsidTr="00BF7758">
        <w:tc>
          <w:tcPr>
            <w:tcW w:w="397" w:type="dxa"/>
          </w:tcPr>
          <w:p w14:paraId="41A7FA4D" w14:textId="77777777" w:rsidR="00657244" w:rsidRDefault="00657244" w:rsidP="00BF7758">
            <w:pPr>
              <w:bidi/>
              <w:rPr>
                <w:rtl/>
              </w:rPr>
            </w:pPr>
            <w:r>
              <w:rPr>
                <w:rFonts w:hint="cs"/>
                <w:rtl/>
              </w:rPr>
              <w:t>1</w:t>
            </w:r>
          </w:p>
        </w:tc>
        <w:tc>
          <w:tcPr>
            <w:tcW w:w="2715" w:type="dxa"/>
          </w:tcPr>
          <w:p w14:paraId="643A2E3E"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Pr>
                <w:rFonts w:cs="Arial" w:hint="cs"/>
                <w:rtl/>
              </w:rPr>
              <w:t>בהגדרות של "</w:t>
            </w:r>
            <w:r>
              <w:rPr>
                <w:rFonts w:cs="Arial"/>
              </w:rPr>
              <w:t>Video and sound</w:t>
            </w:r>
            <w:r>
              <w:rPr>
                <w:rFonts w:cs="Arial" w:hint="cs"/>
                <w:rtl/>
              </w:rPr>
              <w:t>" בחר את האפשרות של איכות המדיה ל "</w:t>
            </w:r>
            <w:r>
              <w:rPr>
                <w:rFonts w:cs="Arial" w:hint="cs"/>
              </w:rPr>
              <w:t>LOW</w:t>
            </w:r>
            <w:r>
              <w:rPr>
                <w:rFonts w:cs="Arial" w:hint="cs"/>
                <w:rtl/>
              </w:rPr>
              <w:t>"</w:t>
            </w:r>
          </w:p>
        </w:tc>
        <w:tc>
          <w:tcPr>
            <w:tcW w:w="2410" w:type="dxa"/>
          </w:tcPr>
          <w:p w14:paraId="270CEB4C" w14:textId="77777777" w:rsidR="00657244" w:rsidRPr="00715337" w:rsidRDefault="00657244" w:rsidP="00BF7758">
            <w:pPr>
              <w:bidi/>
              <w:rPr>
                <w:rtl/>
              </w:rPr>
            </w:pPr>
            <w:r>
              <w:rPr>
                <w:rFonts w:hint="cs"/>
                <w:rtl/>
              </w:rPr>
              <w:t>מאפשר תקשורת מדיה באיכות נמוכה</w:t>
            </w:r>
          </w:p>
        </w:tc>
        <w:tc>
          <w:tcPr>
            <w:tcW w:w="1843" w:type="dxa"/>
          </w:tcPr>
          <w:p w14:paraId="35AB963B" w14:textId="77777777" w:rsidR="00657244" w:rsidRPr="00715337" w:rsidRDefault="00657244" w:rsidP="00BF7758">
            <w:pPr>
              <w:bidi/>
              <w:rPr>
                <w:rtl/>
              </w:rPr>
            </w:pPr>
          </w:p>
        </w:tc>
        <w:tc>
          <w:tcPr>
            <w:tcW w:w="2410" w:type="dxa"/>
          </w:tcPr>
          <w:p w14:paraId="12AF2430" w14:textId="77777777" w:rsidR="00657244" w:rsidRDefault="00657244" w:rsidP="00BF7758">
            <w:pPr>
              <w:bidi/>
              <w:rPr>
                <w:rtl/>
              </w:rPr>
            </w:pPr>
            <w:r>
              <w:rPr>
                <w:rFonts w:hint="cs"/>
                <w:rtl/>
              </w:rPr>
              <w:t>בוצע</w:t>
            </w:r>
          </w:p>
        </w:tc>
      </w:tr>
      <w:tr w:rsidR="00657244" w14:paraId="65D5AF87" w14:textId="77777777" w:rsidTr="00BF7758">
        <w:tc>
          <w:tcPr>
            <w:tcW w:w="397" w:type="dxa"/>
          </w:tcPr>
          <w:p w14:paraId="39CC2104" w14:textId="77777777" w:rsidR="00657244" w:rsidRDefault="00657244" w:rsidP="00BF7758">
            <w:pPr>
              <w:bidi/>
              <w:rPr>
                <w:rtl/>
              </w:rPr>
            </w:pPr>
            <w:r>
              <w:rPr>
                <w:rFonts w:hint="cs"/>
                <w:rtl/>
              </w:rPr>
              <w:t>2</w:t>
            </w:r>
          </w:p>
        </w:tc>
        <w:tc>
          <w:tcPr>
            <w:tcW w:w="2715" w:type="dxa"/>
          </w:tcPr>
          <w:p w14:paraId="671B79F5" w14:textId="77777777" w:rsidR="00657244" w:rsidRPr="00715337" w:rsidRDefault="00657244" w:rsidP="00BF7758">
            <w:pPr>
              <w:bidi/>
              <w:rPr>
                <w:rFonts w:cs="Arial"/>
                <w:rtl/>
              </w:rPr>
            </w:pPr>
            <w:r w:rsidRPr="00715337">
              <w:rPr>
                <w:rFonts w:cs="Arial"/>
                <w:rtl/>
              </w:rPr>
              <w:t>השבת את מצב הפרטיות</w:t>
            </w:r>
          </w:p>
        </w:tc>
        <w:tc>
          <w:tcPr>
            <w:tcW w:w="2410" w:type="dxa"/>
          </w:tcPr>
          <w:p w14:paraId="24228E3D" w14:textId="77777777" w:rsidR="00657244" w:rsidRDefault="00657244" w:rsidP="00BF7758">
            <w:pPr>
              <w:bidi/>
              <w:rPr>
                <w:rFonts w:cs="Arial"/>
                <w:rtl/>
              </w:rPr>
            </w:pPr>
          </w:p>
        </w:tc>
        <w:tc>
          <w:tcPr>
            <w:tcW w:w="1843" w:type="dxa"/>
          </w:tcPr>
          <w:p w14:paraId="5CB772A8" w14:textId="77777777" w:rsidR="00657244" w:rsidRPr="00715337" w:rsidRDefault="00657244" w:rsidP="00BF7758">
            <w:pPr>
              <w:bidi/>
              <w:rPr>
                <w:rtl/>
              </w:rPr>
            </w:pPr>
          </w:p>
        </w:tc>
        <w:tc>
          <w:tcPr>
            <w:tcW w:w="2410" w:type="dxa"/>
          </w:tcPr>
          <w:p w14:paraId="04B66F3A" w14:textId="77777777" w:rsidR="00657244" w:rsidRDefault="00657244" w:rsidP="00BF7758">
            <w:pPr>
              <w:bidi/>
              <w:rPr>
                <w:rtl/>
              </w:rPr>
            </w:pPr>
            <w:r>
              <w:rPr>
                <w:rFonts w:hint="cs"/>
                <w:rtl/>
              </w:rPr>
              <w:t>בוצע</w:t>
            </w:r>
          </w:p>
        </w:tc>
      </w:tr>
      <w:tr w:rsidR="00657244" w14:paraId="3CE36464" w14:textId="77777777" w:rsidTr="00BF7758">
        <w:tc>
          <w:tcPr>
            <w:tcW w:w="397" w:type="dxa"/>
          </w:tcPr>
          <w:p w14:paraId="51BBB55E" w14:textId="77777777" w:rsidR="00657244" w:rsidRDefault="00657244" w:rsidP="00BF7758">
            <w:pPr>
              <w:bidi/>
              <w:rPr>
                <w:rtl/>
              </w:rPr>
            </w:pPr>
            <w:r>
              <w:rPr>
                <w:rFonts w:hint="cs"/>
                <w:rtl/>
              </w:rPr>
              <w:t>3</w:t>
            </w:r>
          </w:p>
        </w:tc>
        <w:tc>
          <w:tcPr>
            <w:tcW w:w="2715" w:type="dxa"/>
          </w:tcPr>
          <w:p w14:paraId="2929C37F" w14:textId="77777777" w:rsidR="00657244" w:rsidRDefault="00657244" w:rsidP="00BF7758">
            <w:pPr>
              <w:bidi/>
              <w:rPr>
                <w:rFonts w:cs="Arial"/>
                <w:rtl/>
              </w:rPr>
            </w:pPr>
            <w:r>
              <w:rPr>
                <w:rFonts w:cs="Arial" w:hint="cs"/>
                <w:rtl/>
              </w:rPr>
              <w:t>הפעל תאורת לילה אינפרא אדום התנאי חושך.</w:t>
            </w:r>
          </w:p>
        </w:tc>
        <w:tc>
          <w:tcPr>
            <w:tcW w:w="2410" w:type="dxa"/>
          </w:tcPr>
          <w:p w14:paraId="423DABA4" w14:textId="77777777" w:rsidR="00657244" w:rsidRDefault="00657244" w:rsidP="00BF7758">
            <w:pPr>
              <w:bidi/>
              <w:rPr>
                <w:rFonts w:cs="Arial"/>
                <w:rtl/>
              </w:rPr>
            </w:pPr>
          </w:p>
        </w:tc>
        <w:tc>
          <w:tcPr>
            <w:tcW w:w="1843" w:type="dxa"/>
          </w:tcPr>
          <w:p w14:paraId="52EE7783" w14:textId="77777777" w:rsidR="00657244" w:rsidRPr="00715337" w:rsidRDefault="00657244" w:rsidP="00BF7758">
            <w:pPr>
              <w:bidi/>
              <w:rPr>
                <w:rtl/>
              </w:rPr>
            </w:pPr>
          </w:p>
        </w:tc>
        <w:tc>
          <w:tcPr>
            <w:tcW w:w="2410" w:type="dxa"/>
          </w:tcPr>
          <w:p w14:paraId="216BBAA1" w14:textId="77777777" w:rsidR="00657244" w:rsidRDefault="00657244" w:rsidP="00BF7758">
            <w:pPr>
              <w:bidi/>
              <w:rPr>
                <w:rtl/>
              </w:rPr>
            </w:pPr>
            <w:r>
              <w:rPr>
                <w:rFonts w:hint="cs"/>
                <w:rtl/>
              </w:rPr>
              <w:t>בוצע</w:t>
            </w:r>
          </w:p>
        </w:tc>
      </w:tr>
      <w:tr w:rsidR="00657244" w14:paraId="157FEA20" w14:textId="77777777" w:rsidTr="00BF7758">
        <w:tc>
          <w:tcPr>
            <w:tcW w:w="397" w:type="dxa"/>
          </w:tcPr>
          <w:p w14:paraId="7A8F291D" w14:textId="77777777" w:rsidR="00657244" w:rsidRDefault="00657244" w:rsidP="00BF7758">
            <w:pPr>
              <w:bidi/>
              <w:rPr>
                <w:rtl/>
              </w:rPr>
            </w:pPr>
            <w:r>
              <w:rPr>
                <w:rFonts w:hint="cs"/>
                <w:rtl/>
              </w:rPr>
              <w:t>4</w:t>
            </w:r>
          </w:p>
        </w:tc>
        <w:tc>
          <w:tcPr>
            <w:tcW w:w="2715" w:type="dxa"/>
          </w:tcPr>
          <w:p w14:paraId="6129471A" w14:textId="77777777" w:rsidR="00657244" w:rsidRPr="00715337" w:rsidRDefault="00657244" w:rsidP="00BF7758">
            <w:pPr>
              <w:bidi/>
              <w:rPr>
                <w:rFonts w:cs="Arial"/>
              </w:rPr>
            </w:pPr>
            <w:r>
              <w:rPr>
                <w:rFonts w:cs="Arial" w:hint="cs"/>
                <w:rtl/>
              </w:rPr>
              <w:t>עבור למצב "</w:t>
            </w:r>
            <w:r>
              <w:rPr>
                <w:rFonts w:cs="Arial"/>
              </w:rPr>
              <w:t>Live streaming</w:t>
            </w:r>
            <w:r>
              <w:rPr>
                <w:rFonts w:cs="Arial" w:hint="cs"/>
                <w:rtl/>
              </w:rPr>
              <w:t>"</w:t>
            </w:r>
          </w:p>
        </w:tc>
        <w:tc>
          <w:tcPr>
            <w:tcW w:w="2410" w:type="dxa"/>
          </w:tcPr>
          <w:p w14:paraId="07999D2C" w14:textId="77777777" w:rsidR="00657244" w:rsidRPr="00715337" w:rsidRDefault="00657244" w:rsidP="00BF7758">
            <w:pPr>
              <w:bidi/>
              <w:rPr>
                <w:rFonts w:cs="Arial"/>
                <w:rtl/>
              </w:rPr>
            </w:pPr>
            <w:r>
              <w:rPr>
                <w:rFonts w:cs="Arial" w:hint="cs"/>
                <w:rtl/>
              </w:rPr>
              <w:t>הקלטת מדיה אמורה להתחיל</w:t>
            </w:r>
          </w:p>
        </w:tc>
        <w:tc>
          <w:tcPr>
            <w:tcW w:w="1843" w:type="dxa"/>
          </w:tcPr>
          <w:p w14:paraId="2B2F439A" w14:textId="77777777" w:rsidR="00657244" w:rsidRPr="00715337" w:rsidRDefault="00657244" w:rsidP="00BF7758">
            <w:pPr>
              <w:bidi/>
              <w:rPr>
                <w:rtl/>
              </w:rPr>
            </w:pPr>
          </w:p>
        </w:tc>
        <w:tc>
          <w:tcPr>
            <w:tcW w:w="2410" w:type="dxa"/>
          </w:tcPr>
          <w:p w14:paraId="4F4141A3" w14:textId="77777777" w:rsidR="00657244" w:rsidRDefault="00657244" w:rsidP="00BF7758">
            <w:pPr>
              <w:bidi/>
              <w:rPr>
                <w:rtl/>
              </w:rPr>
            </w:pPr>
            <w:r>
              <w:rPr>
                <w:rFonts w:hint="cs"/>
                <w:rtl/>
              </w:rPr>
              <w:t>בוצע</w:t>
            </w:r>
          </w:p>
        </w:tc>
      </w:tr>
      <w:tr w:rsidR="00657244" w14:paraId="31B8E404" w14:textId="77777777" w:rsidTr="00BF7758">
        <w:tc>
          <w:tcPr>
            <w:tcW w:w="397" w:type="dxa"/>
          </w:tcPr>
          <w:p w14:paraId="67459448" w14:textId="77777777" w:rsidR="00657244" w:rsidRDefault="00657244" w:rsidP="00BF7758">
            <w:pPr>
              <w:bidi/>
              <w:rPr>
                <w:rtl/>
              </w:rPr>
            </w:pPr>
            <w:r>
              <w:rPr>
                <w:rFonts w:hint="cs"/>
                <w:rtl/>
              </w:rPr>
              <w:t>5</w:t>
            </w:r>
          </w:p>
        </w:tc>
        <w:tc>
          <w:tcPr>
            <w:tcW w:w="2715" w:type="dxa"/>
          </w:tcPr>
          <w:p w14:paraId="73567302" w14:textId="77777777" w:rsidR="00657244" w:rsidRPr="00715337" w:rsidRDefault="00657244" w:rsidP="00BF7758">
            <w:pPr>
              <w:bidi/>
            </w:pPr>
            <w:r>
              <w:rPr>
                <w:rFonts w:hint="cs"/>
                <w:rtl/>
              </w:rPr>
              <w:t>המתן 57 שניות</w:t>
            </w:r>
          </w:p>
        </w:tc>
        <w:tc>
          <w:tcPr>
            <w:tcW w:w="2410" w:type="dxa"/>
          </w:tcPr>
          <w:p w14:paraId="5687004C" w14:textId="77777777" w:rsidR="00657244" w:rsidRPr="00715337" w:rsidRDefault="00657244" w:rsidP="00BF7758">
            <w:pPr>
              <w:bidi/>
            </w:pPr>
          </w:p>
        </w:tc>
        <w:tc>
          <w:tcPr>
            <w:tcW w:w="1843" w:type="dxa"/>
          </w:tcPr>
          <w:p w14:paraId="14234518" w14:textId="77777777" w:rsidR="00657244" w:rsidRPr="00715337" w:rsidRDefault="00657244" w:rsidP="00BF7758">
            <w:pPr>
              <w:bidi/>
              <w:rPr>
                <w:rtl/>
              </w:rPr>
            </w:pPr>
          </w:p>
        </w:tc>
        <w:tc>
          <w:tcPr>
            <w:tcW w:w="2410" w:type="dxa"/>
          </w:tcPr>
          <w:p w14:paraId="281E6942" w14:textId="77777777" w:rsidR="00657244" w:rsidRDefault="00657244" w:rsidP="00BF7758">
            <w:pPr>
              <w:bidi/>
              <w:rPr>
                <w:rtl/>
              </w:rPr>
            </w:pPr>
            <w:r>
              <w:rPr>
                <w:rFonts w:hint="cs"/>
                <w:rtl/>
              </w:rPr>
              <w:t>המערכת לא שומרת סרטון של יותר מדקה. לפיכך נעשה מבחן לזמן נמוך מדקה</w:t>
            </w:r>
          </w:p>
        </w:tc>
      </w:tr>
      <w:tr w:rsidR="00657244" w14:paraId="530C0120" w14:textId="77777777" w:rsidTr="00BF7758">
        <w:tc>
          <w:tcPr>
            <w:tcW w:w="397" w:type="dxa"/>
          </w:tcPr>
          <w:p w14:paraId="1D103B88" w14:textId="77777777" w:rsidR="00657244" w:rsidRDefault="00657244" w:rsidP="00BF7758">
            <w:pPr>
              <w:bidi/>
              <w:rPr>
                <w:rtl/>
              </w:rPr>
            </w:pPr>
            <w:r>
              <w:rPr>
                <w:rFonts w:hint="cs"/>
                <w:rtl/>
              </w:rPr>
              <w:t>6</w:t>
            </w:r>
          </w:p>
        </w:tc>
        <w:tc>
          <w:tcPr>
            <w:tcW w:w="2715" w:type="dxa"/>
          </w:tcPr>
          <w:p w14:paraId="12C88E3A" w14:textId="77777777" w:rsidR="00657244" w:rsidRPr="00715337" w:rsidRDefault="00657244" w:rsidP="00BF7758">
            <w:pPr>
              <w:bidi/>
            </w:pPr>
            <w:r w:rsidRPr="00715337">
              <w:rPr>
                <w:rFonts w:cs="Arial"/>
                <w:rtl/>
              </w:rPr>
              <w:t>ה</w:t>
            </w:r>
            <w:r>
              <w:rPr>
                <w:rFonts w:cs="Arial" w:hint="cs"/>
                <w:rtl/>
              </w:rPr>
              <w:t>פעל</w:t>
            </w:r>
            <w:r w:rsidRPr="00715337">
              <w:rPr>
                <w:rFonts w:cs="Arial"/>
                <w:rtl/>
              </w:rPr>
              <w:t xml:space="preserve"> את מצב הפרטיות</w:t>
            </w:r>
          </w:p>
        </w:tc>
        <w:tc>
          <w:tcPr>
            <w:tcW w:w="2410" w:type="dxa"/>
          </w:tcPr>
          <w:p w14:paraId="3304F4ED" w14:textId="77777777" w:rsidR="00657244" w:rsidRPr="00715337" w:rsidRDefault="00657244" w:rsidP="00BF7758">
            <w:pPr>
              <w:bidi/>
            </w:pPr>
          </w:p>
        </w:tc>
        <w:tc>
          <w:tcPr>
            <w:tcW w:w="1843" w:type="dxa"/>
          </w:tcPr>
          <w:p w14:paraId="6035083B" w14:textId="77777777" w:rsidR="00657244" w:rsidRPr="00715337" w:rsidRDefault="00657244" w:rsidP="00BF7758">
            <w:pPr>
              <w:bidi/>
              <w:rPr>
                <w:color w:val="FFFFFF" w:themeColor="background1"/>
                <w:rtl/>
              </w:rPr>
            </w:pPr>
          </w:p>
        </w:tc>
        <w:tc>
          <w:tcPr>
            <w:tcW w:w="2410" w:type="dxa"/>
          </w:tcPr>
          <w:p w14:paraId="6D899AFE" w14:textId="77777777" w:rsidR="00657244" w:rsidRDefault="00657244" w:rsidP="00BF7758">
            <w:pPr>
              <w:bidi/>
              <w:rPr>
                <w:rtl/>
              </w:rPr>
            </w:pPr>
            <w:r>
              <w:rPr>
                <w:rFonts w:hint="cs"/>
                <w:rtl/>
              </w:rPr>
              <w:t>בוצע</w:t>
            </w:r>
          </w:p>
        </w:tc>
      </w:tr>
      <w:tr w:rsidR="00657244" w14:paraId="2C55264A" w14:textId="77777777" w:rsidTr="00BF7758">
        <w:tc>
          <w:tcPr>
            <w:tcW w:w="397" w:type="dxa"/>
          </w:tcPr>
          <w:p w14:paraId="0E941666" w14:textId="77777777" w:rsidR="00657244" w:rsidRDefault="00657244" w:rsidP="00BF7758">
            <w:pPr>
              <w:bidi/>
              <w:rPr>
                <w:rtl/>
              </w:rPr>
            </w:pPr>
            <w:r>
              <w:rPr>
                <w:rFonts w:hint="cs"/>
                <w:rtl/>
              </w:rPr>
              <w:t>7</w:t>
            </w:r>
          </w:p>
        </w:tc>
        <w:tc>
          <w:tcPr>
            <w:tcW w:w="2715" w:type="dxa"/>
          </w:tcPr>
          <w:p w14:paraId="622BFE80" w14:textId="77777777" w:rsidR="00657244" w:rsidRDefault="00657244" w:rsidP="00BF7758">
            <w:pPr>
              <w:bidi/>
              <w:rPr>
                <w:rtl/>
              </w:rPr>
            </w:pPr>
            <w:r>
              <w:rPr>
                <w:rFonts w:hint="cs"/>
                <w:rtl/>
              </w:rPr>
              <w:t>לחץ על "</w:t>
            </w:r>
            <w:r>
              <w:rPr>
                <w:rFonts w:hint="cs"/>
              </w:rPr>
              <w:t>V</w:t>
            </w:r>
            <w:r>
              <w:t>ideo History</w:t>
            </w:r>
            <w:r>
              <w:rPr>
                <w:rFonts w:hint="cs"/>
                <w:rtl/>
              </w:rPr>
              <w:t>"</w:t>
            </w:r>
            <w:r>
              <w:t xml:space="preserve">  </w:t>
            </w:r>
            <w:r>
              <w:rPr>
                <w:rFonts w:hint="cs"/>
                <w:rtl/>
              </w:rPr>
              <w:t xml:space="preserve"> ומצא את סמל הוידאו שהוקלט</w:t>
            </w:r>
          </w:p>
        </w:tc>
        <w:tc>
          <w:tcPr>
            <w:tcW w:w="2410" w:type="dxa"/>
          </w:tcPr>
          <w:p w14:paraId="4CCF5E39" w14:textId="77777777" w:rsidR="00657244" w:rsidRPr="008D4061" w:rsidRDefault="00657244" w:rsidP="00BF7758">
            <w:pPr>
              <w:bidi/>
            </w:pPr>
            <w:r>
              <w:rPr>
                <w:rFonts w:hint="cs"/>
                <w:rtl/>
              </w:rPr>
              <w:t>סמל הודיאו שהוקלט</w:t>
            </w:r>
            <w:r w:rsidR="00D00CBD">
              <w:t xml:space="preserve"> </w:t>
            </w:r>
            <w:r>
              <w:rPr>
                <w:rFonts w:hint="cs"/>
                <w:rtl/>
              </w:rPr>
              <w:t>נמצא</w:t>
            </w:r>
          </w:p>
        </w:tc>
        <w:tc>
          <w:tcPr>
            <w:tcW w:w="1843" w:type="dxa"/>
          </w:tcPr>
          <w:p w14:paraId="4A5E95DC" w14:textId="77777777" w:rsidR="00657244" w:rsidRDefault="00657244" w:rsidP="00BF7758">
            <w:pPr>
              <w:bidi/>
              <w:rPr>
                <w:rtl/>
              </w:rPr>
            </w:pPr>
            <w:r>
              <w:rPr>
                <w:rFonts w:hint="cs"/>
                <w:rtl/>
              </w:rPr>
              <w:t xml:space="preserve">סמל הודיאו שהוקלט </w:t>
            </w:r>
            <w:r w:rsidR="00D00CBD">
              <w:rPr>
                <w:rFonts w:hint="cs"/>
                <w:rtl/>
              </w:rPr>
              <w:t xml:space="preserve">לא </w:t>
            </w:r>
            <w:r>
              <w:rPr>
                <w:rFonts w:hint="cs"/>
                <w:rtl/>
              </w:rPr>
              <w:t>נמצא</w:t>
            </w:r>
          </w:p>
        </w:tc>
        <w:tc>
          <w:tcPr>
            <w:tcW w:w="2410" w:type="dxa"/>
          </w:tcPr>
          <w:p w14:paraId="29A7FB01" w14:textId="77777777" w:rsidR="00657244" w:rsidRDefault="00657244" w:rsidP="00BF7758">
            <w:pPr>
              <w:bidi/>
              <w:rPr>
                <w:rtl/>
              </w:rPr>
            </w:pPr>
          </w:p>
        </w:tc>
      </w:tr>
    </w:tbl>
    <w:p w14:paraId="59AA9EF3" w14:textId="77777777" w:rsidR="00657244" w:rsidRDefault="00657244" w:rsidP="00657244">
      <w:pPr>
        <w:bidi/>
        <w:ind w:firstLine="360"/>
        <w:rPr>
          <w:rtl/>
        </w:rPr>
      </w:pPr>
    </w:p>
    <w:p w14:paraId="01A0C7B8" w14:textId="77777777" w:rsidR="00657244" w:rsidRDefault="00657244" w:rsidP="00657244">
      <w:pPr>
        <w:bidi/>
        <w:ind w:firstLine="360"/>
        <w:rPr>
          <w:rtl/>
        </w:rPr>
      </w:pPr>
      <w:r>
        <w:t>5.1.4</w:t>
      </w:r>
      <w:r>
        <w:tab/>
      </w:r>
      <w:r>
        <w:rPr>
          <w:rFonts w:cs="Arial"/>
          <w:rtl/>
        </w:rPr>
        <w:t xml:space="preserve">בדיקת תנועה, </w:t>
      </w:r>
      <w:r>
        <w:rPr>
          <w:rFonts w:cs="Arial" w:hint="cs"/>
          <w:rtl/>
        </w:rPr>
        <w:t>גילוי</w:t>
      </w:r>
      <w:r w:rsidRPr="00997227">
        <w:rPr>
          <w:rFonts w:cs="Arial"/>
          <w:rtl/>
        </w:rPr>
        <w:t xml:space="preserve"> פנים, זיהוי פנים והפעלת סירנה תחת אור אינפרא-אדום (0012) </w:t>
      </w:r>
    </w:p>
    <w:tbl>
      <w:tblPr>
        <w:tblStyle w:val="TableGrid"/>
        <w:bidiVisual/>
        <w:tblW w:w="9776" w:type="dxa"/>
        <w:tblLook w:val="04A0" w:firstRow="1" w:lastRow="0" w:firstColumn="1" w:lastColumn="0" w:noHBand="0" w:noVBand="1"/>
      </w:tblPr>
      <w:tblGrid>
        <w:gridCol w:w="399"/>
        <w:gridCol w:w="2254"/>
        <w:gridCol w:w="3407"/>
        <w:gridCol w:w="2865"/>
        <w:gridCol w:w="851"/>
      </w:tblGrid>
      <w:tr w:rsidR="00657244" w14:paraId="02BBCE56" w14:textId="77777777" w:rsidTr="00BF7758">
        <w:tc>
          <w:tcPr>
            <w:tcW w:w="399" w:type="dxa"/>
          </w:tcPr>
          <w:p w14:paraId="101A7F7D" w14:textId="77777777" w:rsidR="00657244" w:rsidRDefault="00657244" w:rsidP="00BF7758">
            <w:pPr>
              <w:bidi/>
              <w:rPr>
                <w:rtl/>
              </w:rPr>
            </w:pPr>
            <w:r>
              <w:rPr>
                <w:rFonts w:hint="cs"/>
                <w:rtl/>
              </w:rPr>
              <w:t>#</w:t>
            </w:r>
          </w:p>
        </w:tc>
        <w:tc>
          <w:tcPr>
            <w:tcW w:w="2254" w:type="dxa"/>
          </w:tcPr>
          <w:p w14:paraId="6399A73D" w14:textId="77777777" w:rsidR="00657244" w:rsidRDefault="00657244" w:rsidP="00BF7758">
            <w:pPr>
              <w:bidi/>
              <w:rPr>
                <w:rtl/>
              </w:rPr>
            </w:pPr>
            <w:r>
              <w:rPr>
                <w:rFonts w:hint="cs"/>
                <w:rtl/>
              </w:rPr>
              <w:t>שלבי ביצוע ההפעלה</w:t>
            </w:r>
          </w:p>
        </w:tc>
        <w:tc>
          <w:tcPr>
            <w:tcW w:w="3407" w:type="dxa"/>
          </w:tcPr>
          <w:p w14:paraId="18B1C9C8" w14:textId="77777777" w:rsidR="00657244" w:rsidRDefault="00657244" w:rsidP="00BF7758">
            <w:pPr>
              <w:bidi/>
              <w:rPr>
                <w:rtl/>
              </w:rPr>
            </w:pPr>
            <w:r>
              <w:rPr>
                <w:rFonts w:hint="cs"/>
                <w:rtl/>
              </w:rPr>
              <w:t>תוצאה צפויה</w:t>
            </w:r>
          </w:p>
        </w:tc>
        <w:tc>
          <w:tcPr>
            <w:tcW w:w="2865" w:type="dxa"/>
          </w:tcPr>
          <w:p w14:paraId="7796CE20" w14:textId="77777777" w:rsidR="00657244" w:rsidRDefault="00657244" w:rsidP="00BF7758">
            <w:pPr>
              <w:bidi/>
              <w:rPr>
                <w:rtl/>
              </w:rPr>
            </w:pPr>
            <w:r>
              <w:rPr>
                <w:rFonts w:hint="cs"/>
                <w:rtl/>
              </w:rPr>
              <w:t>סטטוס</w:t>
            </w:r>
          </w:p>
        </w:tc>
        <w:tc>
          <w:tcPr>
            <w:tcW w:w="851" w:type="dxa"/>
          </w:tcPr>
          <w:p w14:paraId="6F6EA4F9" w14:textId="77777777" w:rsidR="00657244" w:rsidRDefault="00657244" w:rsidP="00BF7758">
            <w:pPr>
              <w:bidi/>
              <w:rPr>
                <w:rtl/>
              </w:rPr>
            </w:pPr>
            <w:r>
              <w:rPr>
                <w:rFonts w:hint="cs"/>
                <w:rtl/>
              </w:rPr>
              <w:t>הערות</w:t>
            </w:r>
          </w:p>
        </w:tc>
      </w:tr>
      <w:tr w:rsidR="00657244" w14:paraId="0BD1C015" w14:textId="77777777" w:rsidTr="00BF7758">
        <w:tc>
          <w:tcPr>
            <w:tcW w:w="399" w:type="dxa"/>
          </w:tcPr>
          <w:p w14:paraId="79E75FAD" w14:textId="77777777" w:rsidR="00657244" w:rsidRDefault="00657244" w:rsidP="00BF7758">
            <w:pPr>
              <w:bidi/>
              <w:rPr>
                <w:rtl/>
              </w:rPr>
            </w:pPr>
            <w:r>
              <w:rPr>
                <w:rFonts w:hint="cs"/>
                <w:rtl/>
              </w:rPr>
              <w:t>1</w:t>
            </w:r>
          </w:p>
        </w:tc>
        <w:tc>
          <w:tcPr>
            <w:tcW w:w="2254" w:type="dxa"/>
          </w:tcPr>
          <w:p w14:paraId="3C4E7705"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sidRPr="00715337">
              <w:rPr>
                <w:rFonts w:cs="Arial"/>
                <w:rtl/>
              </w:rPr>
              <w:t>השבת את מצב הפרטיות</w:t>
            </w:r>
          </w:p>
        </w:tc>
        <w:tc>
          <w:tcPr>
            <w:tcW w:w="3407" w:type="dxa"/>
          </w:tcPr>
          <w:p w14:paraId="2938DF72"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2865" w:type="dxa"/>
          </w:tcPr>
          <w:p w14:paraId="05E0F016" w14:textId="77777777" w:rsidR="00657244" w:rsidRPr="00715337" w:rsidRDefault="00657244" w:rsidP="00BF7758">
            <w:pPr>
              <w:bidi/>
              <w:rPr>
                <w:rtl/>
              </w:rPr>
            </w:pPr>
          </w:p>
        </w:tc>
        <w:tc>
          <w:tcPr>
            <w:tcW w:w="851" w:type="dxa"/>
          </w:tcPr>
          <w:p w14:paraId="21671D0A" w14:textId="77777777" w:rsidR="00657244" w:rsidRDefault="00657244" w:rsidP="00BF7758">
            <w:pPr>
              <w:bidi/>
              <w:rPr>
                <w:rtl/>
              </w:rPr>
            </w:pPr>
            <w:r>
              <w:rPr>
                <w:rFonts w:hint="cs"/>
                <w:rtl/>
              </w:rPr>
              <w:t>בוצע</w:t>
            </w:r>
          </w:p>
        </w:tc>
      </w:tr>
      <w:tr w:rsidR="00657244" w14:paraId="41FCEF2B" w14:textId="77777777" w:rsidTr="00BF7758">
        <w:tc>
          <w:tcPr>
            <w:tcW w:w="399" w:type="dxa"/>
          </w:tcPr>
          <w:p w14:paraId="08C2A8FE" w14:textId="77777777" w:rsidR="00657244" w:rsidRDefault="00E3458E" w:rsidP="00BF7758">
            <w:pPr>
              <w:bidi/>
              <w:rPr>
                <w:rtl/>
              </w:rPr>
            </w:pPr>
            <w:r>
              <w:rPr>
                <w:rFonts w:hint="cs"/>
                <w:rtl/>
              </w:rPr>
              <w:t>2</w:t>
            </w:r>
          </w:p>
        </w:tc>
        <w:tc>
          <w:tcPr>
            <w:tcW w:w="2254" w:type="dxa"/>
          </w:tcPr>
          <w:p w14:paraId="2ED9D711" w14:textId="77777777" w:rsidR="00657244" w:rsidRPr="00715337" w:rsidRDefault="00657244" w:rsidP="00BF7758">
            <w:pPr>
              <w:bidi/>
              <w:rPr>
                <w:rFonts w:cs="Arial"/>
                <w:rtl/>
              </w:rPr>
            </w:pPr>
            <w:r>
              <w:rPr>
                <w:rFonts w:cs="Arial" w:hint="cs"/>
                <w:rtl/>
              </w:rPr>
              <w:t>הפעל מצב גילוי תנועה עם שליחת התראה באימייל ושליחת התראה למכשיר הנייד.</w:t>
            </w:r>
          </w:p>
        </w:tc>
        <w:tc>
          <w:tcPr>
            <w:tcW w:w="3407" w:type="dxa"/>
          </w:tcPr>
          <w:p w14:paraId="761C62E4" w14:textId="77777777" w:rsidR="00657244" w:rsidRDefault="00657244" w:rsidP="00BF7758">
            <w:pPr>
              <w:bidi/>
              <w:rPr>
                <w:rFonts w:cs="Arial"/>
                <w:rtl/>
              </w:rPr>
            </w:pPr>
            <w:r>
              <w:rPr>
                <w:rFonts w:cs="Arial" w:hint="cs"/>
                <w:rtl/>
              </w:rPr>
              <w:t>קבלת התראה במקרא של גילוי תנועה במסגרת העדשה</w:t>
            </w:r>
          </w:p>
        </w:tc>
        <w:tc>
          <w:tcPr>
            <w:tcW w:w="2865" w:type="dxa"/>
          </w:tcPr>
          <w:p w14:paraId="3A0ABC1D" w14:textId="77777777" w:rsidR="00657244" w:rsidRPr="00715337" w:rsidRDefault="00657244" w:rsidP="00BF7758">
            <w:pPr>
              <w:bidi/>
              <w:rPr>
                <w:rtl/>
              </w:rPr>
            </w:pPr>
          </w:p>
        </w:tc>
        <w:tc>
          <w:tcPr>
            <w:tcW w:w="851" w:type="dxa"/>
          </w:tcPr>
          <w:p w14:paraId="48DF84F8" w14:textId="77777777" w:rsidR="00657244" w:rsidRDefault="00657244" w:rsidP="00BF7758">
            <w:pPr>
              <w:bidi/>
              <w:rPr>
                <w:rtl/>
              </w:rPr>
            </w:pPr>
            <w:r>
              <w:rPr>
                <w:rFonts w:hint="cs"/>
                <w:rtl/>
              </w:rPr>
              <w:t>בוצע</w:t>
            </w:r>
          </w:p>
        </w:tc>
      </w:tr>
      <w:tr w:rsidR="00657244" w14:paraId="29A89C84" w14:textId="77777777" w:rsidTr="00BF7758">
        <w:tc>
          <w:tcPr>
            <w:tcW w:w="399" w:type="dxa"/>
          </w:tcPr>
          <w:p w14:paraId="1F700CA1" w14:textId="77777777" w:rsidR="00657244" w:rsidRDefault="00E3458E" w:rsidP="00BF7758">
            <w:pPr>
              <w:bidi/>
              <w:rPr>
                <w:rtl/>
              </w:rPr>
            </w:pPr>
            <w:r>
              <w:rPr>
                <w:rFonts w:hint="cs"/>
                <w:rtl/>
              </w:rPr>
              <w:t>3</w:t>
            </w:r>
          </w:p>
        </w:tc>
        <w:tc>
          <w:tcPr>
            <w:tcW w:w="2254" w:type="dxa"/>
          </w:tcPr>
          <w:p w14:paraId="28A14552" w14:textId="77777777" w:rsidR="00657244" w:rsidRPr="00715337" w:rsidRDefault="00657244" w:rsidP="00BF7758">
            <w:pPr>
              <w:bidi/>
              <w:rPr>
                <w:rFonts w:cs="Arial"/>
              </w:rPr>
            </w:pPr>
            <w:r w:rsidRPr="00715337">
              <w:rPr>
                <w:rFonts w:cs="Arial"/>
                <w:rtl/>
              </w:rPr>
              <w:t>הפעיל את הסירנה כאשר מזהים תנועה</w:t>
            </w:r>
          </w:p>
        </w:tc>
        <w:tc>
          <w:tcPr>
            <w:tcW w:w="3407" w:type="dxa"/>
          </w:tcPr>
          <w:p w14:paraId="4DED238B" w14:textId="77777777" w:rsidR="00657244" w:rsidRPr="00715337" w:rsidRDefault="00657244" w:rsidP="00BF7758">
            <w:pPr>
              <w:bidi/>
              <w:rPr>
                <w:rFonts w:cs="Arial"/>
                <w:rtl/>
              </w:rPr>
            </w:pPr>
            <w:r>
              <w:rPr>
                <w:rFonts w:cs="Arial" w:hint="cs"/>
                <w:rtl/>
              </w:rPr>
              <w:t>הסירנה מוכנה להפעלה</w:t>
            </w:r>
          </w:p>
        </w:tc>
        <w:tc>
          <w:tcPr>
            <w:tcW w:w="2865" w:type="dxa"/>
          </w:tcPr>
          <w:p w14:paraId="1D7973A6" w14:textId="77777777" w:rsidR="00657244" w:rsidRPr="00715337" w:rsidRDefault="00657244" w:rsidP="00BF7758">
            <w:pPr>
              <w:bidi/>
              <w:rPr>
                <w:rtl/>
              </w:rPr>
            </w:pPr>
          </w:p>
        </w:tc>
        <w:tc>
          <w:tcPr>
            <w:tcW w:w="851" w:type="dxa"/>
          </w:tcPr>
          <w:p w14:paraId="57566D36" w14:textId="77777777" w:rsidR="00657244" w:rsidRDefault="00657244" w:rsidP="00BF7758">
            <w:pPr>
              <w:bidi/>
              <w:rPr>
                <w:rtl/>
              </w:rPr>
            </w:pPr>
            <w:r>
              <w:rPr>
                <w:rFonts w:hint="cs"/>
                <w:rtl/>
              </w:rPr>
              <w:t>בוצע</w:t>
            </w:r>
          </w:p>
        </w:tc>
      </w:tr>
      <w:tr w:rsidR="00657244" w14:paraId="371982E5" w14:textId="77777777" w:rsidTr="00BF7758">
        <w:tc>
          <w:tcPr>
            <w:tcW w:w="399" w:type="dxa"/>
          </w:tcPr>
          <w:p w14:paraId="44893D02" w14:textId="77777777" w:rsidR="00657244" w:rsidRDefault="00E3458E" w:rsidP="00BF7758">
            <w:pPr>
              <w:bidi/>
              <w:rPr>
                <w:rtl/>
              </w:rPr>
            </w:pPr>
            <w:r>
              <w:rPr>
                <w:rFonts w:hint="cs"/>
                <w:rtl/>
              </w:rPr>
              <w:lastRenderedPageBreak/>
              <w:t>4</w:t>
            </w:r>
          </w:p>
        </w:tc>
        <w:tc>
          <w:tcPr>
            <w:tcW w:w="2254" w:type="dxa"/>
          </w:tcPr>
          <w:p w14:paraId="5FF65363" w14:textId="77777777" w:rsidR="00657244" w:rsidRPr="00715337" w:rsidRDefault="00657244" w:rsidP="00BF7758">
            <w:pPr>
              <w:bidi/>
            </w:pPr>
            <w:r>
              <w:rPr>
                <w:rFonts w:cs="Arial"/>
                <w:rtl/>
              </w:rPr>
              <w:t>ה</w:t>
            </w:r>
            <w:r>
              <w:rPr>
                <w:rFonts w:cs="Arial" w:hint="cs"/>
                <w:rtl/>
              </w:rPr>
              <w:t>פעל את האינפרא אדום</w:t>
            </w:r>
            <w:r w:rsidRPr="00715337">
              <w:t xml:space="preserve"> </w:t>
            </w:r>
            <w:r w:rsidRPr="00715337">
              <w:rPr>
                <w:rFonts w:cs="Arial"/>
                <w:rtl/>
              </w:rPr>
              <w:t>במצב חשוך</w:t>
            </w:r>
          </w:p>
        </w:tc>
        <w:tc>
          <w:tcPr>
            <w:tcW w:w="3407" w:type="dxa"/>
          </w:tcPr>
          <w:p w14:paraId="07E9D8C1" w14:textId="77777777" w:rsidR="00657244" w:rsidRPr="00715337" w:rsidRDefault="00657244" w:rsidP="00BF7758">
            <w:pPr>
              <w:bidi/>
            </w:pPr>
            <w:r w:rsidRPr="00715337">
              <w:rPr>
                <w:rFonts w:hint="cs"/>
                <w:rtl/>
              </w:rPr>
              <w:t xml:space="preserve">נדלקת נורית ה </w:t>
            </w:r>
            <w:r w:rsidRPr="00715337">
              <w:rPr>
                <w:rFonts w:hint="cs"/>
              </w:rPr>
              <w:t>IR</w:t>
            </w:r>
          </w:p>
        </w:tc>
        <w:tc>
          <w:tcPr>
            <w:tcW w:w="2865" w:type="dxa"/>
          </w:tcPr>
          <w:p w14:paraId="312D2B26" w14:textId="77777777" w:rsidR="00657244" w:rsidRPr="00715337" w:rsidRDefault="00657244" w:rsidP="00BF7758">
            <w:pPr>
              <w:bidi/>
              <w:rPr>
                <w:rtl/>
              </w:rPr>
            </w:pPr>
            <w:r w:rsidRPr="00715337">
              <w:rPr>
                <w:rFonts w:cs="Arial"/>
                <w:rtl/>
              </w:rPr>
              <w:t>לפעמים זה נדלק ולפעמים לא</w:t>
            </w:r>
            <w:r w:rsidRPr="00715337">
              <w:t>.</w:t>
            </w:r>
          </w:p>
        </w:tc>
        <w:tc>
          <w:tcPr>
            <w:tcW w:w="851" w:type="dxa"/>
          </w:tcPr>
          <w:p w14:paraId="2CDD0BC6" w14:textId="77777777" w:rsidR="00657244" w:rsidRDefault="00657244" w:rsidP="00BF7758">
            <w:pPr>
              <w:bidi/>
              <w:rPr>
                <w:rtl/>
              </w:rPr>
            </w:pPr>
            <w:r>
              <w:rPr>
                <w:rFonts w:hint="cs"/>
                <w:rtl/>
              </w:rPr>
              <w:t>בוצע</w:t>
            </w:r>
          </w:p>
        </w:tc>
      </w:tr>
      <w:tr w:rsidR="00657244" w14:paraId="3A834BA0" w14:textId="77777777" w:rsidTr="00BF7758">
        <w:tc>
          <w:tcPr>
            <w:tcW w:w="399" w:type="dxa"/>
          </w:tcPr>
          <w:p w14:paraId="68BF6E78" w14:textId="77777777" w:rsidR="00657244" w:rsidRDefault="00E3458E" w:rsidP="00BF7758">
            <w:pPr>
              <w:bidi/>
              <w:rPr>
                <w:rtl/>
              </w:rPr>
            </w:pPr>
            <w:r>
              <w:rPr>
                <w:rFonts w:hint="cs"/>
                <w:rtl/>
              </w:rPr>
              <w:t>5</w:t>
            </w:r>
          </w:p>
        </w:tc>
        <w:tc>
          <w:tcPr>
            <w:tcW w:w="2254" w:type="dxa"/>
          </w:tcPr>
          <w:p w14:paraId="12FDE549" w14:textId="77777777" w:rsidR="00657244" w:rsidRPr="00715337" w:rsidRDefault="00657244" w:rsidP="00BF7758">
            <w:pPr>
              <w:bidi/>
            </w:pPr>
            <w:r>
              <w:rPr>
                <w:rFonts w:cs="Arial" w:hint="cs"/>
                <w:rtl/>
              </w:rPr>
              <w:t>כנס למסגרת העדשה ו</w:t>
            </w:r>
            <w:r w:rsidRPr="00715337">
              <w:rPr>
                <w:rFonts w:cs="Arial"/>
                <w:rtl/>
              </w:rPr>
              <w:t>עמד בצד מסגרת העדשה</w:t>
            </w:r>
          </w:p>
        </w:tc>
        <w:tc>
          <w:tcPr>
            <w:tcW w:w="3407" w:type="dxa"/>
          </w:tcPr>
          <w:p w14:paraId="3151E661" w14:textId="77777777" w:rsidR="00657244" w:rsidRPr="00715337" w:rsidRDefault="00657244" w:rsidP="00BF7758">
            <w:pPr>
              <w:bidi/>
            </w:pPr>
            <w:r w:rsidRPr="00715337">
              <w:object w:dxaOrig="8844" w:dyaOrig="4956" w14:anchorId="7EE1AD16">
                <v:shape id="_x0000_i1027" type="#_x0000_t75" style="width:158.15pt;height:89.15pt" o:ole="">
                  <v:imagedata r:id="rId15" o:title=""/>
                </v:shape>
                <o:OLEObject Type="Embed" ProgID="PBrush" ShapeID="_x0000_i1027" DrawAspect="Content" ObjectID="_1646330911" r:id="rId16"/>
              </w:object>
            </w:r>
          </w:p>
        </w:tc>
        <w:tc>
          <w:tcPr>
            <w:tcW w:w="2865" w:type="dxa"/>
          </w:tcPr>
          <w:p w14:paraId="2DFFEE4E" w14:textId="77777777" w:rsidR="00657244" w:rsidRPr="00715337" w:rsidRDefault="00657244" w:rsidP="00BF7758">
            <w:pPr>
              <w:bidi/>
              <w:rPr>
                <w:color w:val="FFFFFF" w:themeColor="background1"/>
                <w:rtl/>
              </w:rPr>
            </w:pPr>
            <w:r>
              <w:rPr>
                <w:rFonts w:cs="Arial"/>
                <w:rtl/>
              </w:rPr>
              <w:t>שימו לב שאזו</w:t>
            </w:r>
            <w:r>
              <w:rPr>
                <w:rFonts w:cs="Arial" w:hint="cs"/>
                <w:rtl/>
              </w:rPr>
              <w:t xml:space="preserve">ר האנפרא אדום </w:t>
            </w:r>
            <w:r w:rsidRPr="00715337">
              <w:rPr>
                <w:rFonts w:cs="Arial"/>
                <w:rtl/>
              </w:rPr>
              <w:t xml:space="preserve">קטן מאזור העדשה; </w:t>
            </w:r>
            <w:r w:rsidRPr="00715337">
              <w:rPr>
                <w:rFonts w:cs="Arial" w:hint="cs"/>
                <w:rtl/>
              </w:rPr>
              <w:t>לכן</w:t>
            </w:r>
            <w:r w:rsidRPr="00715337">
              <w:rPr>
                <w:rFonts w:cs="Arial"/>
                <w:rtl/>
              </w:rPr>
              <w:t>, ה</w:t>
            </w:r>
            <w:r w:rsidRPr="00715337">
              <w:rPr>
                <w:rFonts w:cs="Arial" w:hint="cs"/>
                <w:rtl/>
              </w:rPr>
              <w:t>אזעקה</w:t>
            </w:r>
            <w:r w:rsidRPr="00715337">
              <w:rPr>
                <w:rFonts w:cs="Arial"/>
                <w:rtl/>
              </w:rPr>
              <w:t xml:space="preserve"> אינה מופעלת</w:t>
            </w:r>
            <w:r w:rsidRPr="00715337">
              <w:t>.</w:t>
            </w:r>
          </w:p>
        </w:tc>
        <w:tc>
          <w:tcPr>
            <w:tcW w:w="851" w:type="dxa"/>
          </w:tcPr>
          <w:p w14:paraId="4E6602B9" w14:textId="77777777" w:rsidR="00657244" w:rsidRDefault="00657244" w:rsidP="00BF7758">
            <w:pPr>
              <w:bidi/>
              <w:rPr>
                <w:rtl/>
              </w:rPr>
            </w:pPr>
          </w:p>
        </w:tc>
      </w:tr>
      <w:tr w:rsidR="00657244" w14:paraId="07541272" w14:textId="77777777" w:rsidTr="00BF7758">
        <w:tc>
          <w:tcPr>
            <w:tcW w:w="399" w:type="dxa"/>
          </w:tcPr>
          <w:p w14:paraId="59F8F97D" w14:textId="77777777" w:rsidR="00657244" w:rsidRDefault="00E3458E" w:rsidP="00BF7758">
            <w:pPr>
              <w:bidi/>
              <w:rPr>
                <w:rtl/>
              </w:rPr>
            </w:pPr>
            <w:r>
              <w:rPr>
                <w:rFonts w:hint="cs"/>
                <w:rtl/>
              </w:rPr>
              <w:t>6</w:t>
            </w:r>
          </w:p>
        </w:tc>
        <w:tc>
          <w:tcPr>
            <w:tcW w:w="2254" w:type="dxa"/>
          </w:tcPr>
          <w:p w14:paraId="3F880B60" w14:textId="77777777" w:rsidR="00657244" w:rsidRDefault="00657244" w:rsidP="00BF7758">
            <w:pPr>
              <w:bidi/>
              <w:rPr>
                <w:rtl/>
              </w:rPr>
            </w:pPr>
            <w:r>
              <w:rPr>
                <w:rFonts w:hint="cs"/>
                <w:rtl/>
              </w:rPr>
              <w:t>הכנס לאזור האינפרא אדום והסתובב מסביב.</w:t>
            </w:r>
          </w:p>
          <w:p w14:paraId="612928FB" w14:textId="77777777" w:rsidR="00657244" w:rsidRDefault="00657244" w:rsidP="00BF7758">
            <w:pPr>
              <w:bidi/>
            </w:pPr>
            <w:r>
              <w:rPr>
                <w:rFonts w:hint="cs"/>
                <w:rtl/>
              </w:rPr>
              <w:t>נסה את זה 5 פעמים</w:t>
            </w:r>
          </w:p>
        </w:tc>
        <w:tc>
          <w:tcPr>
            <w:tcW w:w="3407" w:type="dxa"/>
          </w:tcPr>
          <w:p w14:paraId="03160D7D" w14:textId="77777777" w:rsidR="00657244" w:rsidRDefault="00657244" w:rsidP="00BF7758">
            <w:pPr>
              <w:bidi/>
              <w:rPr>
                <w:rtl/>
              </w:rPr>
            </w:pPr>
            <w:r>
              <w:rPr>
                <w:rFonts w:hint="cs"/>
                <w:rtl/>
              </w:rPr>
              <w:t>לשמוע את האזעקה בכל ניסוי.</w:t>
            </w:r>
          </w:p>
          <w:p w14:paraId="001021E5" w14:textId="77777777" w:rsidR="00657244" w:rsidRPr="008D4061" w:rsidRDefault="00657244" w:rsidP="00BF7758">
            <w:pPr>
              <w:bidi/>
            </w:pPr>
            <w:r>
              <w:rPr>
                <w:rFonts w:hint="cs"/>
                <w:rtl/>
              </w:rPr>
              <w:t>קבלת התראה על גילו וזיהוי פנים.</w:t>
            </w:r>
          </w:p>
        </w:tc>
        <w:tc>
          <w:tcPr>
            <w:tcW w:w="2865" w:type="dxa"/>
          </w:tcPr>
          <w:p w14:paraId="05F10B7D" w14:textId="77777777" w:rsidR="00657244" w:rsidRDefault="00657244" w:rsidP="00BF7758">
            <w:pPr>
              <w:bidi/>
              <w:rPr>
                <w:rtl/>
              </w:rPr>
            </w:pPr>
            <w:r>
              <w:rPr>
                <w:rFonts w:hint="cs"/>
                <w:rtl/>
              </w:rPr>
              <w:t>האזעקה נשמעה רק לאחר מספר שניות.  קבלנו תוצאות שונות: 21.99, 13.51, 5.31, 17.23 ו 9.14 שניות.</w:t>
            </w:r>
          </w:p>
          <w:p w14:paraId="0B5274DA" w14:textId="77777777" w:rsidR="00657244" w:rsidRDefault="00657244" w:rsidP="00BF7758">
            <w:pPr>
              <w:bidi/>
              <w:rPr>
                <w:rtl/>
              </w:rPr>
            </w:pPr>
            <w:r>
              <w:rPr>
                <w:rFonts w:hint="cs"/>
                <w:rtl/>
              </w:rPr>
              <w:t>לא נתקבלה התראה על גילוי או זיהוי פנים</w:t>
            </w:r>
          </w:p>
        </w:tc>
        <w:tc>
          <w:tcPr>
            <w:tcW w:w="851" w:type="dxa"/>
          </w:tcPr>
          <w:p w14:paraId="75598BC6" w14:textId="77777777" w:rsidR="00657244" w:rsidRDefault="00657244" w:rsidP="00BF7758">
            <w:pPr>
              <w:bidi/>
              <w:rPr>
                <w:rtl/>
              </w:rPr>
            </w:pPr>
          </w:p>
        </w:tc>
      </w:tr>
      <w:tr w:rsidR="00657244" w14:paraId="7FBEAD1F" w14:textId="77777777" w:rsidTr="00BF7758">
        <w:tc>
          <w:tcPr>
            <w:tcW w:w="399" w:type="dxa"/>
          </w:tcPr>
          <w:p w14:paraId="3F5463AD" w14:textId="77777777" w:rsidR="00657244" w:rsidRDefault="00E3458E" w:rsidP="00BF7758">
            <w:pPr>
              <w:bidi/>
              <w:rPr>
                <w:rtl/>
              </w:rPr>
            </w:pPr>
            <w:r>
              <w:rPr>
                <w:rFonts w:hint="cs"/>
                <w:rtl/>
              </w:rPr>
              <w:t>7</w:t>
            </w:r>
          </w:p>
        </w:tc>
        <w:tc>
          <w:tcPr>
            <w:tcW w:w="2254" w:type="dxa"/>
          </w:tcPr>
          <w:p w14:paraId="2380A988" w14:textId="77777777" w:rsidR="00657244" w:rsidRDefault="00657244" w:rsidP="00BF7758">
            <w:pPr>
              <w:bidi/>
              <w:rPr>
                <w:rtl/>
              </w:rPr>
            </w:pPr>
            <w:r>
              <w:rPr>
                <w:rFonts w:hint="cs"/>
                <w:rtl/>
              </w:rPr>
              <w:t>השבת את האזעקה.  מספר אנשים עברו הלוך ושוב כשהם מסתכלים לכיוון המצלמה (עמוס, סיגל, גבריאל, חנוך, שיר ועדי)</w:t>
            </w:r>
          </w:p>
        </w:tc>
        <w:tc>
          <w:tcPr>
            <w:tcW w:w="3407" w:type="dxa"/>
          </w:tcPr>
          <w:p w14:paraId="19F49D67" w14:textId="77777777" w:rsidR="00657244" w:rsidRDefault="00657244" w:rsidP="00BF7758">
            <w:pPr>
              <w:bidi/>
              <w:rPr>
                <w:rtl/>
              </w:rPr>
            </w:pPr>
            <w:r>
              <w:rPr>
                <w:rFonts w:hint="cs"/>
                <w:rtl/>
              </w:rPr>
              <w:t>התראה על גילוי פנים וזיהוי פנים של העוברים</w:t>
            </w:r>
          </w:p>
        </w:tc>
        <w:tc>
          <w:tcPr>
            <w:tcW w:w="2865" w:type="dxa"/>
          </w:tcPr>
          <w:p w14:paraId="58472779" w14:textId="77777777" w:rsidR="00657244" w:rsidRDefault="00657244" w:rsidP="00BF7758">
            <w:pPr>
              <w:bidi/>
              <w:rPr>
                <w:rtl/>
              </w:rPr>
            </w:pPr>
            <w:r>
              <w:rPr>
                <w:rFonts w:hint="cs"/>
                <w:rtl/>
              </w:rPr>
              <w:t>לא נתקבלה אף התראה של גילוי או זיהוי פנים של אף אחד מהמשתתפים בניסוי.</w:t>
            </w:r>
          </w:p>
        </w:tc>
        <w:tc>
          <w:tcPr>
            <w:tcW w:w="851" w:type="dxa"/>
          </w:tcPr>
          <w:p w14:paraId="3CC2297E" w14:textId="77777777" w:rsidR="00657244" w:rsidRDefault="00657244" w:rsidP="00BF7758">
            <w:pPr>
              <w:bidi/>
              <w:rPr>
                <w:rtl/>
              </w:rPr>
            </w:pPr>
          </w:p>
        </w:tc>
      </w:tr>
    </w:tbl>
    <w:p w14:paraId="5104831C" w14:textId="77777777" w:rsidR="00657244" w:rsidRDefault="00657244" w:rsidP="00657244">
      <w:pPr>
        <w:ind w:firstLine="360"/>
      </w:pPr>
      <w:r>
        <w:t xml:space="preserve"> </w:t>
      </w:r>
    </w:p>
    <w:p w14:paraId="3526A4F6" w14:textId="77777777" w:rsidR="00657244" w:rsidRDefault="00657244" w:rsidP="00657244">
      <w:pPr>
        <w:bidi/>
        <w:ind w:firstLine="360"/>
        <w:rPr>
          <w:rtl/>
        </w:rPr>
      </w:pPr>
      <w:r>
        <w:t>5.1.5</w:t>
      </w:r>
      <w:r>
        <w:tab/>
      </w:r>
      <w:r w:rsidRPr="00FE6121">
        <w:rPr>
          <w:rFonts w:cs="Arial"/>
          <w:rtl/>
        </w:rPr>
        <w:t xml:space="preserve">בדיקת </w:t>
      </w:r>
      <w:r>
        <w:rPr>
          <w:rFonts w:cs="Arial" w:hint="cs"/>
          <w:rtl/>
        </w:rPr>
        <w:t>גילוי שמע (0018)</w:t>
      </w:r>
    </w:p>
    <w:tbl>
      <w:tblPr>
        <w:tblStyle w:val="TableGrid"/>
        <w:bidiVisual/>
        <w:tblW w:w="9776" w:type="dxa"/>
        <w:tblLook w:val="04A0" w:firstRow="1" w:lastRow="0" w:firstColumn="1" w:lastColumn="0" w:noHBand="0" w:noVBand="1"/>
      </w:tblPr>
      <w:tblGrid>
        <w:gridCol w:w="397"/>
        <w:gridCol w:w="2575"/>
        <w:gridCol w:w="3118"/>
        <w:gridCol w:w="2835"/>
        <w:gridCol w:w="851"/>
      </w:tblGrid>
      <w:tr w:rsidR="00657244" w14:paraId="3242BB56" w14:textId="77777777" w:rsidTr="00BF7758">
        <w:tc>
          <w:tcPr>
            <w:tcW w:w="397" w:type="dxa"/>
          </w:tcPr>
          <w:p w14:paraId="26933867" w14:textId="77777777" w:rsidR="00657244" w:rsidRDefault="00657244" w:rsidP="00BF7758">
            <w:pPr>
              <w:bidi/>
              <w:rPr>
                <w:rtl/>
              </w:rPr>
            </w:pPr>
            <w:r>
              <w:rPr>
                <w:rFonts w:hint="cs"/>
                <w:rtl/>
              </w:rPr>
              <w:t>#</w:t>
            </w:r>
          </w:p>
        </w:tc>
        <w:tc>
          <w:tcPr>
            <w:tcW w:w="2575" w:type="dxa"/>
          </w:tcPr>
          <w:p w14:paraId="78E78262" w14:textId="77777777" w:rsidR="00657244" w:rsidRDefault="00657244" w:rsidP="00BF7758">
            <w:pPr>
              <w:bidi/>
              <w:rPr>
                <w:rtl/>
              </w:rPr>
            </w:pPr>
            <w:r>
              <w:rPr>
                <w:rFonts w:hint="cs"/>
                <w:rtl/>
              </w:rPr>
              <w:t>שלבי ביצוע ההפעלה</w:t>
            </w:r>
          </w:p>
        </w:tc>
        <w:tc>
          <w:tcPr>
            <w:tcW w:w="3118" w:type="dxa"/>
          </w:tcPr>
          <w:p w14:paraId="6481E7EE" w14:textId="77777777" w:rsidR="00657244" w:rsidRDefault="00657244" w:rsidP="00BF7758">
            <w:pPr>
              <w:bidi/>
              <w:rPr>
                <w:rtl/>
              </w:rPr>
            </w:pPr>
            <w:r>
              <w:rPr>
                <w:rFonts w:hint="cs"/>
                <w:rtl/>
              </w:rPr>
              <w:t>תוצאה צפויה</w:t>
            </w:r>
          </w:p>
        </w:tc>
        <w:tc>
          <w:tcPr>
            <w:tcW w:w="2835" w:type="dxa"/>
          </w:tcPr>
          <w:p w14:paraId="66AB78E4" w14:textId="77777777" w:rsidR="00657244" w:rsidRDefault="00657244" w:rsidP="00BF7758">
            <w:pPr>
              <w:bidi/>
              <w:rPr>
                <w:rtl/>
              </w:rPr>
            </w:pPr>
            <w:r>
              <w:rPr>
                <w:rFonts w:hint="cs"/>
                <w:rtl/>
              </w:rPr>
              <w:t>סטטוס</w:t>
            </w:r>
          </w:p>
        </w:tc>
        <w:tc>
          <w:tcPr>
            <w:tcW w:w="851" w:type="dxa"/>
          </w:tcPr>
          <w:p w14:paraId="5B499E17" w14:textId="77777777" w:rsidR="00657244" w:rsidRDefault="00657244" w:rsidP="00BF7758">
            <w:pPr>
              <w:bidi/>
              <w:rPr>
                <w:rtl/>
              </w:rPr>
            </w:pPr>
            <w:r>
              <w:rPr>
                <w:rFonts w:hint="cs"/>
                <w:rtl/>
              </w:rPr>
              <w:t>הערות</w:t>
            </w:r>
          </w:p>
        </w:tc>
      </w:tr>
      <w:tr w:rsidR="00657244" w14:paraId="58FCA1F9" w14:textId="77777777" w:rsidTr="00BF7758">
        <w:tc>
          <w:tcPr>
            <w:tcW w:w="397" w:type="dxa"/>
          </w:tcPr>
          <w:p w14:paraId="4519AA0F" w14:textId="77777777" w:rsidR="00657244" w:rsidRDefault="00657244" w:rsidP="00BF7758">
            <w:pPr>
              <w:bidi/>
              <w:rPr>
                <w:rtl/>
              </w:rPr>
            </w:pPr>
            <w:r>
              <w:rPr>
                <w:rFonts w:hint="cs"/>
                <w:rtl/>
              </w:rPr>
              <w:t>1</w:t>
            </w:r>
          </w:p>
        </w:tc>
        <w:tc>
          <w:tcPr>
            <w:tcW w:w="2575" w:type="dxa"/>
          </w:tcPr>
          <w:p w14:paraId="049DD6CC"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sidRPr="00715337">
              <w:rPr>
                <w:rFonts w:cs="Arial"/>
                <w:rtl/>
              </w:rPr>
              <w:t>השבת את מצב הפרטיות</w:t>
            </w:r>
          </w:p>
        </w:tc>
        <w:tc>
          <w:tcPr>
            <w:tcW w:w="3118" w:type="dxa"/>
          </w:tcPr>
          <w:p w14:paraId="3645FF51"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2835" w:type="dxa"/>
          </w:tcPr>
          <w:p w14:paraId="36608A89" w14:textId="77777777" w:rsidR="00657244" w:rsidRPr="00715337" w:rsidRDefault="00657244" w:rsidP="00BF7758">
            <w:pPr>
              <w:bidi/>
              <w:rPr>
                <w:rtl/>
              </w:rPr>
            </w:pPr>
          </w:p>
        </w:tc>
        <w:tc>
          <w:tcPr>
            <w:tcW w:w="851" w:type="dxa"/>
          </w:tcPr>
          <w:p w14:paraId="30AF87E1" w14:textId="77777777" w:rsidR="00657244" w:rsidRDefault="00657244" w:rsidP="00BF7758">
            <w:pPr>
              <w:bidi/>
              <w:rPr>
                <w:rtl/>
              </w:rPr>
            </w:pPr>
            <w:r>
              <w:rPr>
                <w:rFonts w:hint="cs"/>
                <w:rtl/>
              </w:rPr>
              <w:t>בוצע</w:t>
            </w:r>
          </w:p>
        </w:tc>
      </w:tr>
      <w:tr w:rsidR="00657244" w14:paraId="740357EA" w14:textId="77777777" w:rsidTr="00BF7758">
        <w:tc>
          <w:tcPr>
            <w:tcW w:w="397" w:type="dxa"/>
          </w:tcPr>
          <w:p w14:paraId="6EDEA220" w14:textId="77777777" w:rsidR="00657244" w:rsidRDefault="00657244" w:rsidP="00BF7758">
            <w:pPr>
              <w:bidi/>
              <w:rPr>
                <w:rtl/>
              </w:rPr>
            </w:pPr>
            <w:r>
              <w:rPr>
                <w:rFonts w:hint="cs"/>
                <w:rtl/>
              </w:rPr>
              <w:t>2</w:t>
            </w:r>
          </w:p>
        </w:tc>
        <w:tc>
          <w:tcPr>
            <w:tcW w:w="2575" w:type="dxa"/>
          </w:tcPr>
          <w:p w14:paraId="6DFE8934" w14:textId="77777777" w:rsidR="00657244" w:rsidRPr="00715337" w:rsidRDefault="00657244" w:rsidP="00BF7758">
            <w:pPr>
              <w:bidi/>
              <w:rPr>
                <w:rFonts w:cs="Arial"/>
                <w:rtl/>
              </w:rPr>
            </w:pPr>
            <w:r>
              <w:rPr>
                <w:rFonts w:cs="Arial" w:hint="cs"/>
                <w:rtl/>
              </w:rPr>
              <w:t>מההגדרות הפעל את התראת השמע. נטרל את כל ההתראות האחרות</w:t>
            </w:r>
          </w:p>
        </w:tc>
        <w:tc>
          <w:tcPr>
            <w:tcW w:w="3118" w:type="dxa"/>
          </w:tcPr>
          <w:p w14:paraId="58E2792A" w14:textId="77777777" w:rsidR="00657244" w:rsidRDefault="00657244" w:rsidP="00BF7758">
            <w:pPr>
              <w:bidi/>
              <w:rPr>
                <w:rFonts w:cs="Arial"/>
                <w:rtl/>
              </w:rPr>
            </w:pPr>
            <w:r>
              <w:rPr>
                <w:rFonts w:cs="Arial" w:hint="cs"/>
                <w:rtl/>
              </w:rPr>
              <w:t>הפעלת התראת שמע בלבד.</w:t>
            </w:r>
          </w:p>
        </w:tc>
        <w:tc>
          <w:tcPr>
            <w:tcW w:w="2835" w:type="dxa"/>
          </w:tcPr>
          <w:p w14:paraId="034F220B" w14:textId="77777777" w:rsidR="00657244" w:rsidRPr="00715337" w:rsidRDefault="00657244" w:rsidP="00BF7758">
            <w:pPr>
              <w:bidi/>
              <w:rPr>
                <w:rtl/>
              </w:rPr>
            </w:pPr>
          </w:p>
        </w:tc>
        <w:tc>
          <w:tcPr>
            <w:tcW w:w="851" w:type="dxa"/>
          </w:tcPr>
          <w:p w14:paraId="0DD9B50C" w14:textId="77777777" w:rsidR="00657244" w:rsidRDefault="00657244" w:rsidP="00BF7758">
            <w:pPr>
              <w:bidi/>
              <w:rPr>
                <w:rtl/>
              </w:rPr>
            </w:pPr>
            <w:r>
              <w:rPr>
                <w:rFonts w:hint="cs"/>
                <w:rtl/>
              </w:rPr>
              <w:t>בוצע</w:t>
            </w:r>
          </w:p>
        </w:tc>
      </w:tr>
      <w:tr w:rsidR="00657244" w14:paraId="4A3A805D" w14:textId="77777777" w:rsidTr="00BF7758">
        <w:tc>
          <w:tcPr>
            <w:tcW w:w="397" w:type="dxa"/>
          </w:tcPr>
          <w:p w14:paraId="3F509296" w14:textId="77777777" w:rsidR="00657244" w:rsidRDefault="00657244" w:rsidP="00BF7758">
            <w:pPr>
              <w:bidi/>
              <w:rPr>
                <w:rtl/>
              </w:rPr>
            </w:pPr>
            <w:r>
              <w:rPr>
                <w:rFonts w:hint="cs"/>
                <w:rtl/>
              </w:rPr>
              <w:t>3</w:t>
            </w:r>
          </w:p>
        </w:tc>
        <w:tc>
          <w:tcPr>
            <w:tcW w:w="2575" w:type="dxa"/>
          </w:tcPr>
          <w:p w14:paraId="11145199" w14:textId="77777777" w:rsidR="00657244" w:rsidRDefault="00657244" w:rsidP="00BF7758">
            <w:pPr>
              <w:bidi/>
              <w:rPr>
                <w:rFonts w:cs="Arial"/>
                <w:rtl/>
              </w:rPr>
            </w:pPr>
            <w:r>
              <w:rPr>
                <w:rFonts w:cs="Arial" w:hint="cs"/>
                <w:rtl/>
              </w:rPr>
              <w:t>תנועת אדם בחדר המשמיע קולות</w:t>
            </w:r>
          </w:p>
        </w:tc>
        <w:tc>
          <w:tcPr>
            <w:tcW w:w="3118" w:type="dxa"/>
          </w:tcPr>
          <w:p w14:paraId="538B0A89" w14:textId="77777777" w:rsidR="00657244" w:rsidRDefault="00657244" w:rsidP="00BF7758">
            <w:pPr>
              <w:bidi/>
              <w:rPr>
                <w:rFonts w:cs="Arial"/>
                <w:rtl/>
              </w:rPr>
            </w:pPr>
            <w:r>
              <w:rPr>
                <w:rFonts w:cs="Arial" w:hint="cs"/>
                <w:rtl/>
              </w:rPr>
              <w:t>קבלת התראת גילוי שמע</w:t>
            </w:r>
          </w:p>
        </w:tc>
        <w:tc>
          <w:tcPr>
            <w:tcW w:w="2835" w:type="dxa"/>
          </w:tcPr>
          <w:p w14:paraId="18200D34" w14:textId="77777777" w:rsidR="00657244" w:rsidRPr="00715337" w:rsidRDefault="00657244" w:rsidP="00BF7758">
            <w:pPr>
              <w:bidi/>
              <w:rPr>
                <w:rtl/>
              </w:rPr>
            </w:pPr>
            <w:r>
              <w:rPr>
                <w:rFonts w:hint="cs"/>
                <w:rtl/>
              </w:rPr>
              <w:t>קבלת התראה לאחר 24.92 שניות</w:t>
            </w:r>
          </w:p>
        </w:tc>
        <w:tc>
          <w:tcPr>
            <w:tcW w:w="851" w:type="dxa"/>
          </w:tcPr>
          <w:p w14:paraId="20A738CB" w14:textId="77777777" w:rsidR="00657244" w:rsidRDefault="00657244" w:rsidP="00BF7758">
            <w:pPr>
              <w:bidi/>
              <w:rPr>
                <w:rtl/>
              </w:rPr>
            </w:pPr>
          </w:p>
        </w:tc>
      </w:tr>
    </w:tbl>
    <w:p w14:paraId="415B479A" w14:textId="77777777" w:rsidR="00657244" w:rsidRDefault="00657244" w:rsidP="00657244">
      <w:pPr>
        <w:bidi/>
        <w:ind w:firstLine="360"/>
        <w:rPr>
          <w:rtl/>
        </w:rPr>
      </w:pPr>
    </w:p>
    <w:p w14:paraId="65D6B449" w14:textId="77777777" w:rsidR="00657244" w:rsidRDefault="00657244" w:rsidP="00657244">
      <w:pPr>
        <w:bidi/>
        <w:ind w:firstLine="360"/>
        <w:rPr>
          <w:rtl/>
        </w:rPr>
      </w:pPr>
      <w:r>
        <w:t>5.1.6</w:t>
      </w:r>
      <w:r>
        <w:tab/>
      </w:r>
      <w:r w:rsidRPr="00FE6121">
        <w:rPr>
          <w:rFonts w:cs="Arial"/>
          <w:rtl/>
        </w:rPr>
        <w:t xml:space="preserve">בדיקת </w:t>
      </w:r>
      <w:r>
        <w:rPr>
          <w:rFonts w:cs="Arial" w:hint="cs"/>
          <w:rtl/>
        </w:rPr>
        <w:t>גילוי פנים ותנועה (0018)</w:t>
      </w:r>
    </w:p>
    <w:tbl>
      <w:tblPr>
        <w:tblStyle w:val="TableGrid"/>
        <w:bidiVisual/>
        <w:tblW w:w="9776" w:type="dxa"/>
        <w:tblLook w:val="04A0" w:firstRow="1" w:lastRow="0" w:firstColumn="1" w:lastColumn="0" w:noHBand="0" w:noVBand="1"/>
      </w:tblPr>
      <w:tblGrid>
        <w:gridCol w:w="463"/>
        <w:gridCol w:w="2509"/>
        <w:gridCol w:w="3260"/>
        <w:gridCol w:w="2693"/>
        <w:gridCol w:w="851"/>
      </w:tblGrid>
      <w:tr w:rsidR="00657244" w14:paraId="6ACAAAE2" w14:textId="77777777" w:rsidTr="00BF7758">
        <w:tc>
          <w:tcPr>
            <w:tcW w:w="463" w:type="dxa"/>
          </w:tcPr>
          <w:p w14:paraId="78CF5073" w14:textId="77777777" w:rsidR="00657244" w:rsidRDefault="00657244" w:rsidP="00BF7758">
            <w:pPr>
              <w:bidi/>
              <w:rPr>
                <w:rtl/>
              </w:rPr>
            </w:pPr>
            <w:r>
              <w:rPr>
                <w:rFonts w:hint="cs"/>
                <w:rtl/>
              </w:rPr>
              <w:t>#</w:t>
            </w:r>
          </w:p>
        </w:tc>
        <w:tc>
          <w:tcPr>
            <w:tcW w:w="2509" w:type="dxa"/>
          </w:tcPr>
          <w:p w14:paraId="444E3640" w14:textId="77777777" w:rsidR="00657244" w:rsidRDefault="00657244" w:rsidP="00BF7758">
            <w:pPr>
              <w:bidi/>
              <w:rPr>
                <w:rtl/>
              </w:rPr>
            </w:pPr>
            <w:r>
              <w:rPr>
                <w:rFonts w:hint="cs"/>
                <w:rtl/>
              </w:rPr>
              <w:t>שלבי ביצוע ההפעלה</w:t>
            </w:r>
          </w:p>
        </w:tc>
        <w:tc>
          <w:tcPr>
            <w:tcW w:w="3260" w:type="dxa"/>
          </w:tcPr>
          <w:p w14:paraId="07841370" w14:textId="77777777" w:rsidR="00657244" w:rsidRDefault="00657244" w:rsidP="00BF7758">
            <w:pPr>
              <w:bidi/>
              <w:rPr>
                <w:rtl/>
              </w:rPr>
            </w:pPr>
            <w:r>
              <w:rPr>
                <w:rFonts w:hint="cs"/>
                <w:rtl/>
              </w:rPr>
              <w:t>תוצאה צפויה</w:t>
            </w:r>
          </w:p>
        </w:tc>
        <w:tc>
          <w:tcPr>
            <w:tcW w:w="2693" w:type="dxa"/>
          </w:tcPr>
          <w:p w14:paraId="70EA6F86" w14:textId="77777777" w:rsidR="00657244" w:rsidRDefault="00657244" w:rsidP="00BF7758">
            <w:pPr>
              <w:bidi/>
              <w:rPr>
                <w:rtl/>
              </w:rPr>
            </w:pPr>
            <w:r>
              <w:rPr>
                <w:rFonts w:hint="cs"/>
                <w:rtl/>
              </w:rPr>
              <w:t>סטטוס</w:t>
            </w:r>
          </w:p>
        </w:tc>
        <w:tc>
          <w:tcPr>
            <w:tcW w:w="851" w:type="dxa"/>
          </w:tcPr>
          <w:p w14:paraId="6CC55E97" w14:textId="77777777" w:rsidR="00657244" w:rsidRDefault="00657244" w:rsidP="00BF7758">
            <w:pPr>
              <w:bidi/>
              <w:rPr>
                <w:rtl/>
              </w:rPr>
            </w:pPr>
            <w:r>
              <w:rPr>
                <w:rFonts w:hint="cs"/>
                <w:rtl/>
              </w:rPr>
              <w:t>הערות</w:t>
            </w:r>
          </w:p>
        </w:tc>
      </w:tr>
      <w:tr w:rsidR="00657244" w14:paraId="4600D930" w14:textId="77777777" w:rsidTr="00BF7758">
        <w:tc>
          <w:tcPr>
            <w:tcW w:w="463" w:type="dxa"/>
          </w:tcPr>
          <w:p w14:paraId="7C0A8CD2" w14:textId="77777777" w:rsidR="00657244" w:rsidRDefault="00657244" w:rsidP="00BF7758">
            <w:pPr>
              <w:bidi/>
              <w:rPr>
                <w:rtl/>
              </w:rPr>
            </w:pPr>
            <w:r>
              <w:rPr>
                <w:rFonts w:hint="cs"/>
                <w:rtl/>
              </w:rPr>
              <w:t>1</w:t>
            </w:r>
          </w:p>
        </w:tc>
        <w:tc>
          <w:tcPr>
            <w:tcW w:w="2509" w:type="dxa"/>
          </w:tcPr>
          <w:p w14:paraId="3BC943B5"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sidRPr="00715337">
              <w:rPr>
                <w:rFonts w:cs="Arial"/>
                <w:rtl/>
              </w:rPr>
              <w:t>השבת את מצב הפרטיות</w:t>
            </w:r>
          </w:p>
        </w:tc>
        <w:tc>
          <w:tcPr>
            <w:tcW w:w="3260" w:type="dxa"/>
          </w:tcPr>
          <w:p w14:paraId="3337547E"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2693" w:type="dxa"/>
          </w:tcPr>
          <w:p w14:paraId="6CB1222A" w14:textId="77777777" w:rsidR="00657244" w:rsidRPr="00715337" w:rsidRDefault="00657244" w:rsidP="00BF7758">
            <w:pPr>
              <w:bidi/>
              <w:rPr>
                <w:rtl/>
              </w:rPr>
            </w:pPr>
          </w:p>
        </w:tc>
        <w:tc>
          <w:tcPr>
            <w:tcW w:w="851" w:type="dxa"/>
          </w:tcPr>
          <w:p w14:paraId="62788E88" w14:textId="77777777" w:rsidR="00657244" w:rsidRDefault="00657244" w:rsidP="00BF7758">
            <w:pPr>
              <w:bidi/>
              <w:rPr>
                <w:rtl/>
              </w:rPr>
            </w:pPr>
            <w:r>
              <w:rPr>
                <w:rFonts w:hint="cs"/>
                <w:rtl/>
              </w:rPr>
              <w:t>בוצע</w:t>
            </w:r>
          </w:p>
        </w:tc>
      </w:tr>
      <w:tr w:rsidR="00657244" w14:paraId="0C3D37C6" w14:textId="77777777" w:rsidTr="00BF7758">
        <w:tc>
          <w:tcPr>
            <w:tcW w:w="463" w:type="dxa"/>
          </w:tcPr>
          <w:p w14:paraId="2998E1DA" w14:textId="77777777" w:rsidR="00657244" w:rsidRDefault="00657244" w:rsidP="00BF7758">
            <w:pPr>
              <w:bidi/>
              <w:rPr>
                <w:rtl/>
              </w:rPr>
            </w:pPr>
            <w:r>
              <w:rPr>
                <w:rFonts w:hint="cs"/>
                <w:rtl/>
              </w:rPr>
              <w:t>2</w:t>
            </w:r>
          </w:p>
        </w:tc>
        <w:tc>
          <w:tcPr>
            <w:tcW w:w="2509" w:type="dxa"/>
          </w:tcPr>
          <w:p w14:paraId="691D32BF" w14:textId="77777777" w:rsidR="00657244" w:rsidRPr="00715337" w:rsidRDefault="00657244" w:rsidP="00BF7758">
            <w:pPr>
              <w:bidi/>
              <w:rPr>
                <w:rFonts w:cs="Arial"/>
                <w:rtl/>
              </w:rPr>
            </w:pPr>
            <w:r>
              <w:rPr>
                <w:rFonts w:cs="Arial" w:hint="cs"/>
                <w:rtl/>
              </w:rPr>
              <w:t>מההגדרות, הפעל את התראת אדם ותנועה. נטרל את כל ההתראות האחרות</w:t>
            </w:r>
          </w:p>
        </w:tc>
        <w:tc>
          <w:tcPr>
            <w:tcW w:w="3260" w:type="dxa"/>
          </w:tcPr>
          <w:p w14:paraId="2030BF53" w14:textId="77777777" w:rsidR="00657244" w:rsidRDefault="00657244" w:rsidP="00BF7758">
            <w:pPr>
              <w:bidi/>
              <w:rPr>
                <w:rFonts w:cs="Arial"/>
                <w:rtl/>
              </w:rPr>
            </w:pPr>
            <w:r>
              <w:rPr>
                <w:rFonts w:cs="Arial" w:hint="cs"/>
                <w:rtl/>
              </w:rPr>
              <w:t>הפעלת התראת תנועה ואדם בלבד.</w:t>
            </w:r>
          </w:p>
        </w:tc>
        <w:tc>
          <w:tcPr>
            <w:tcW w:w="2693" w:type="dxa"/>
          </w:tcPr>
          <w:p w14:paraId="0928A940" w14:textId="77777777" w:rsidR="00657244" w:rsidRPr="00715337" w:rsidRDefault="00657244" w:rsidP="00BF7758">
            <w:pPr>
              <w:bidi/>
              <w:rPr>
                <w:rtl/>
              </w:rPr>
            </w:pPr>
          </w:p>
        </w:tc>
        <w:tc>
          <w:tcPr>
            <w:tcW w:w="851" w:type="dxa"/>
          </w:tcPr>
          <w:p w14:paraId="77F1A469" w14:textId="77777777" w:rsidR="00657244" w:rsidRDefault="00657244" w:rsidP="00BF7758">
            <w:pPr>
              <w:bidi/>
              <w:rPr>
                <w:rtl/>
              </w:rPr>
            </w:pPr>
            <w:r>
              <w:rPr>
                <w:rFonts w:hint="cs"/>
                <w:rtl/>
              </w:rPr>
              <w:t>בוצע</w:t>
            </w:r>
          </w:p>
        </w:tc>
      </w:tr>
      <w:tr w:rsidR="00657244" w14:paraId="6F25412E" w14:textId="77777777" w:rsidTr="00BF7758">
        <w:tc>
          <w:tcPr>
            <w:tcW w:w="463" w:type="dxa"/>
          </w:tcPr>
          <w:p w14:paraId="23916280" w14:textId="77777777" w:rsidR="00657244" w:rsidRDefault="00657244" w:rsidP="00BF7758">
            <w:pPr>
              <w:bidi/>
              <w:rPr>
                <w:rtl/>
              </w:rPr>
            </w:pPr>
            <w:r>
              <w:rPr>
                <w:rFonts w:hint="cs"/>
                <w:rtl/>
              </w:rPr>
              <w:t>3</w:t>
            </w:r>
          </w:p>
        </w:tc>
        <w:tc>
          <w:tcPr>
            <w:tcW w:w="2509" w:type="dxa"/>
          </w:tcPr>
          <w:p w14:paraId="1B7C8B7D" w14:textId="77777777" w:rsidR="00657244" w:rsidRDefault="00657244" w:rsidP="00BF7758">
            <w:pPr>
              <w:bidi/>
              <w:rPr>
                <w:rFonts w:cs="Arial"/>
                <w:rtl/>
              </w:rPr>
            </w:pPr>
            <w:r>
              <w:rPr>
                <w:rFonts w:cs="Arial" w:hint="cs"/>
                <w:rtl/>
              </w:rPr>
              <w:t xml:space="preserve">תנועת אדם בחדר </w:t>
            </w:r>
          </w:p>
        </w:tc>
        <w:tc>
          <w:tcPr>
            <w:tcW w:w="3260" w:type="dxa"/>
          </w:tcPr>
          <w:p w14:paraId="13FFFCBA" w14:textId="77777777" w:rsidR="00657244" w:rsidRDefault="00657244" w:rsidP="00BF7758">
            <w:pPr>
              <w:bidi/>
              <w:rPr>
                <w:rFonts w:cs="Arial"/>
                <w:rtl/>
              </w:rPr>
            </w:pPr>
            <w:r>
              <w:rPr>
                <w:rFonts w:cs="Arial" w:hint="cs"/>
                <w:rtl/>
              </w:rPr>
              <w:t>קבלת התראת גילוי תנועה באימייל</w:t>
            </w:r>
          </w:p>
        </w:tc>
        <w:tc>
          <w:tcPr>
            <w:tcW w:w="2693" w:type="dxa"/>
          </w:tcPr>
          <w:p w14:paraId="5E8F1587" w14:textId="77777777" w:rsidR="00657244" w:rsidRPr="00715337" w:rsidRDefault="00657244" w:rsidP="00BF7758">
            <w:pPr>
              <w:bidi/>
              <w:rPr>
                <w:rtl/>
              </w:rPr>
            </w:pPr>
            <w:r>
              <w:rPr>
                <w:rFonts w:hint="cs"/>
                <w:rtl/>
              </w:rPr>
              <w:t>קבלת התראה לאחר 4.5 שניות</w:t>
            </w:r>
          </w:p>
        </w:tc>
        <w:tc>
          <w:tcPr>
            <w:tcW w:w="851" w:type="dxa"/>
          </w:tcPr>
          <w:p w14:paraId="3239D175" w14:textId="77777777" w:rsidR="00657244" w:rsidRDefault="00657244" w:rsidP="00BF7758">
            <w:pPr>
              <w:bidi/>
              <w:rPr>
                <w:rtl/>
              </w:rPr>
            </w:pPr>
          </w:p>
        </w:tc>
      </w:tr>
      <w:tr w:rsidR="00657244" w14:paraId="16673E74" w14:textId="77777777" w:rsidTr="00BF7758">
        <w:tc>
          <w:tcPr>
            <w:tcW w:w="463" w:type="dxa"/>
          </w:tcPr>
          <w:p w14:paraId="03426D16" w14:textId="77777777" w:rsidR="00657244" w:rsidRDefault="00657244" w:rsidP="00BF7758">
            <w:pPr>
              <w:bidi/>
              <w:rPr>
                <w:rtl/>
              </w:rPr>
            </w:pPr>
            <w:r>
              <w:rPr>
                <w:rFonts w:hint="cs"/>
                <w:rtl/>
              </w:rPr>
              <w:t>1א</w:t>
            </w:r>
          </w:p>
        </w:tc>
        <w:tc>
          <w:tcPr>
            <w:tcW w:w="2509" w:type="dxa"/>
          </w:tcPr>
          <w:p w14:paraId="265FA3B6" w14:textId="77777777" w:rsidR="00657244" w:rsidRPr="00715337" w:rsidRDefault="00657244" w:rsidP="00BF7758">
            <w:pPr>
              <w:bidi/>
              <w:rPr>
                <w:rFonts w:cs="Aria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Pr>
                <w:rFonts w:hint="cs"/>
                <w:rtl/>
              </w:rPr>
              <w:t xml:space="preserve">הפעל ואחר כך </w:t>
            </w:r>
            <w:r w:rsidRPr="00715337">
              <w:rPr>
                <w:rFonts w:cs="Arial"/>
                <w:rtl/>
              </w:rPr>
              <w:t>השבת את מצב הפרטיות</w:t>
            </w:r>
          </w:p>
        </w:tc>
        <w:tc>
          <w:tcPr>
            <w:tcW w:w="3260" w:type="dxa"/>
          </w:tcPr>
          <w:p w14:paraId="3E1831DF"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2693" w:type="dxa"/>
          </w:tcPr>
          <w:p w14:paraId="413DFDB2" w14:textId="77777777" w:rsidR="00657244" w:rsidRPr="00715337" w:rsidRDefault="00657244" w:rsidP="00BF7758">
            <w:pPr>
              <w:bidi/>
              <w:rPr>
                <w:rtl/>
              </w:rPr>
            </w:pPr>
          </w:p>
        </w:tc>
        <w:tc>
          <w:tcPr>
            <w:tcW w:w="851" w:type="dxa"/>
          </w:tcPr>
          <w:p w14:paraId="023A6CA9" w14:textId="77777777" w:rsidR="00657244" w:rsidRDefault="00657244" w:rsidP="00BF7758">
            <w:pPr>
              <w:bidi/>
              <w:rPr>
                <w:rtl/>
              </w:rPr>
            </w:pPr>
            <w:r>
              <w:rPr>
                <w:rFonts w:hint="cs"/>
                <w:rtl/>
              </w:rPr>
              <w:t>בוצע</w:t>
            </w:r>
          </w:p>
        </w:tc>
      </w:tr>
      <w:tr w:rsidR="00657244" w14:paraId="4932BD31" w14:textId="77777777" w:rsidTr="00BF7758">
        <w:tc>
          <w:tcPr>
            <w:tcW w:w="463" w:type="dxa"/>
          </w:tcPr>
          <w:p w14:paraId="11D39E52" w14:textId="77777777" w:rsidR="00657244" w:rsidRDefault="00657244" w:rsidP="00BF7758">
            <w:pPr>
              <w:bidi/>
              <w:rPr>
                <w:rtl/>
              </w:rPr>
            </w:pPr>
            <w:r>
              <w:rPr>
                <w:rFonts w:hint="cs"/>
                <w:rtl/>
              </w:rPr>
              <w:t>2א</w:t>
            </w:r>
          </w:p>
        </w:tc>
        <w:tc>
          <w:tcPr>
            <w:tcW w:w="2509" w:type="dxa"/>
          </w:tcPr>
          <w:p w14:paraId="7E6D606A" w14:textId="77777777" w:rsidR="00657244" w:rsidRPr="00715337" w:rsidRDefault="00657244" w:rsidP="00BF7758">
            <w:pPr>
              <w:bidi/>
              <w:rPr>
                <w:rFonts w:cs="Arial"/>
                <w:rtl/>
              </w:rPr>
            </w:pPr>
            <w:r>
              <w:rPr>
                <w:rFonts w:cs="Arial" w:hint="cs"/>
                <w:rtl/>
              </w:rPr>
              <w:t>מההגדרות, הפעל את התראת אדם ותנועה. נטרל את כל ההתראות האחרות</w:t>
            </w:r>
          </w:p>
        </w:tc>
        <w:tc>
          <w:tcPr>
            <w:tcW w:w="3260" w:type="dxa"/>
          </w:tcPr>
          <w:p w14:paraId="4518BE4A" w14:textId="77777777" w:rsidR="00657244" w:rsidRDefault="00657244" w:rsidP="00BF7758">
            <w:pPr>
              <w:bidi/>
              <w:rPr>
                <w:rFonts w:cs="Arial"/>
                <w:rtl/>
              </w:rPr>
            </w:pPr>
            <w:r>
              <w:rPr>
                <w:rFonts w:cs="Arial" w:hint="cs"/>
                <w:rtl/>
              </w:rPr>
              <w:t>הפעלת התראת תנועה ואדם בלבד.</w:t>
            </w:r>
          </w:p>
        </w:tc>
        <w:tc>
          <w:tcPr>
            <w:tcW w:w="2693" w:type="dxa"/>
          </w:tcPr>
          <w:p w14:paraId="6148F96B" w14:textId="77777777" w:rsidR="00657244" w:rsidRPr="00715337" w:rsidRDefault="00657244" w:rsidP="00BF7758">
            <w:pPr>
              <w:bidi/>
              <w:rPr>
                <w:rtl/>
              </w:rPr>
            </w:pPr>
          </w:p>
        </w:tc>
        <w:tc>
          <w:tcPr>
            <w:tcW w:w="851" w:type="dxa"/>
          </w:tcPr>
          <w:p w14:paraId="47956439" w14:textId="77777777" w:rsidR="00657244" w:rsidRDefault="00657244" w:rsidP="00BF7758">
            <w:pPr>
              <w:bidi/>
              <w:rPr>
                <w:rtl/>
              </w:rPr>
            </w:pPr>
            <w:r>
              <w:rPr>
                <w:rFonts w:hint="cs"/>
                <w:rtl/>
              </w:rPr>
              <w:t>בוצע</w:t>
            </w:r>
          </w:p>
        </w:tc>
      </w:tr>
      <w:tr w:rsidR="00657244" w14:paraId="477B577E" w14:textId="77777777" w:rsidTr="00BF7758">
        <w:tc>
          <w:tcPr>
            <w:tcW w:w="463" w:type="dxa"/>
          </w:tcPr>
          <w:p w14:paraId="3A90DC83" w14:textId="77777777" w:rsidR="00657244" w:rsidRDefault="00657244" w:rsidP="00BF7758">
            <w:pPr>
              <w:bidi/>
              <w:rPr>
                <w:rtl/>
              </w:rPr>
            </w:pPr>
            <w:r>
              <w:rPr>
                <w:rFonts w:hint="cs"/>
                <w:rtl/>
              </w:rPr>
              <w:lastRenderedPageBreak/>
              <w:t>3א</w:t>
            </w:r>
          </w:p>
        </w:tc>
        <w:tc>
          <w:tcPr>
            <w:tcW w:w="2509" w:type="dxa"/>
          </w:tcPr>
          <w:p w14:paraId="62687404" w14:textId="77777777" w:rsidR="00657244" w:rsidRDefault="00657244" w:rsidP="00BF7758">
            <w:pPr>
              <w:bidi/>
              <w:rPr>
                <w:rFonts w:cs="Arial"/>
                <w:rtl/>
              </w:rPr>
            </w:pPr>
            <w:r>
              <w:rPr>
                <w:rFonts w:cs="Arial" w:hint="cs"/>
                <w:rtl/>
              </w:rPr>
              <w:t xml:space="preserve">תנועת אדם בחדר </w:t>
            </w:r>
          </w:p>
        </w:tc>
        <w:tc>
          <w:tcPr>
            <w:tcW w:w="3260" w:type="dxa"/>
          </w:tcPr>
          <w:p w14:paraId="5C37A2E8" w14:textId="77777777" w:rsidR="00657244" w:rsidRDefault="00657244" w:rsidP="00BF7758">
            <w:pPr>
              <w:bidi/>
              <w:rPr>
                <w:rFonts w:cs="Arial"/>
                <w:rtl/>
              </w:rPr>
            </w:pPr>
            <w:r>
              <w:rPr>
                <w:rFonts w:cs="Arial" w:hint="cs"/>
                <w:rtl/>
              </w:rPr>
              <w:t>קבלת התראת גילוי תנועה באימייל</w:t>
            </w:r>
          </w:p>
        </w:tc>
        <w:tc>
          <w:tcPr>
            <w:tcW w:w="2693" w:type="dxa"/>
          </w:tcPr>
          <w:p w14:paraId="5D7175DF" w14:textId="77777777" w:rsidR="00657244" w:rsidRPr="00715337" w:rsidRDefault="00657244" w:rsidP="00BF7758">
            <w:pPr>
              <w:bidi/>
              <w:rPr>
                <w:rtl/>
              </w:rPr>
            </w:pPr>
            <w:r>
              <w:rPr>
                <w:rFonts w:hint="cs"/>
                <w:rtl/>
              </w:rPr>
              <w:t>קבלת התראה לאחר 6 שניות</w:t>
            </w:r>
          </w:p>
        </w:tc>
        <w:tc>
          <w:tcPr>
            <w:tcW w:w="851" w:type="dxa"/>
          </w:tcPr>
          <w:p w14:paraId="64C3D2D0" w14:textId="77777777" w:rsidR="00657244" w:rsidRDefault="00657244" w:rsidP="00BF7758">
            <w:pPr>
              <w:bidi/>
              <w:rPr>
                <w:rtl/>
              </w:rPr>
            </w:pPr>
          </w:p>
        </w:tc>
      </w:tr>
    </w:tbl>
    <w:p w14:paraId="61D8661F" w14:textId="77777777" w:rsidR="00657244" w:rsidRDefault="00657244" w:rsidP="00657244">
      <w:pPr>
        <w:bidi/>
        <w:ind w:firstLine="360"/>
        <w:rPr>
          <w:rtl/>
        </w:rPr>
      </w:pPr>
    </w:p>
    <w:p w14:paraId="45D29BF0" w14:textId="77777777" w:rsidR="00657244" w:rsidRDefault="00657244" w:rsidP="00657244">
      <w:pPr>
        <w:bidi/>
        <w:ind w:firstLine="360"/>
        <w:rPr>
          <w:rtl/>
        </w:rPr>
      </w:pPr>
      <w:r>
        <w:t>5.1.7</w:t>
      </w:r>
      <w:r>
        <w:tab/>
      </w:r>
      <w:r w:rsidRPr="000F67DF">
        <w:rPr>
          <w:rFonts w:cs="Arial"/>
          <w:rtl/>
        </w:rPr>
        <w:t>בד</w:t>
      </w:r>
      <w:r>
        <w:rPr>
          <w:rFonts w:cs="Arial" w:hint="cs"/>
          <w:rtl/>
        </w:rPr>
        <w:t>יקת</w:t>
      </w:r>
      <w:r w:rsidRPr="000F67DF">
        <w:rPr>
          <w:rFonts w:cs="Arial"/>
          <w:rtl/>
        </w:rPr>
        <w:t xml:space="preserve"> הפעלת </w:t>
      </w:r>
      <w:r>
        <w:rPr>
          <w:rFonts w:cs="Arial" w:hint="cs"/>
          <w:rtl/>
        </w:rPr>
        <w:t>ה</w:t>
      </w:r>
      <w:r w:rsidRPr="000F67DF">
        <w:rPr>
          <w:rFonts w:cs="Arial"/>
          <w:rtl/>
        </w:rPr>
        <w:t xml:space="preserve">סירנה על ידי אדם וזיהוי תנועה (0018) </w:t>
      </w:r>
    </w:p>
    <w:tbl>
      <w:tblPr>
        <w:tblStyle w:val="TableGrid"/>
        <w:bidiVisual/>
        <w:tblW w:w="9776" w:type="dxa"/>
        <w:tblLook w:val="04A0" w:firstRow="1" w:lastRow="0" w:firstColumn="1" w:lastColumn="0" w:noHBand="0" w:noVBand="1"/>
      </w:tblPr>
      <w:tblGrid>
        <w:gridCol w:w="463"/>
        <w:gridCol w:w="2367"/>
        <w:gridCol w:w="2410"/>
        <w:gridCol w:w="3685"/>
        <w:gridCol w:w="851"/>
      </w:tblGrid>
      <w:tr w:rsidR="00657244" w14:paraId="48968E5E" w14:textId="77777777" w:rsidTr="00BF7758">
        <w:tc>
          <w:tcPr>
            <w:tcW w:w="463" w:type="dxa"/>
          </w:tcPr>
          <w:p w14:paraId="3BB51683" w14:textId="77777777" w:rsidR="00657244" w:rsidRDefault="00657244" w:rsidP="00BF7758">
            <w:pPr>
              <w:bidi/>
              <w:rPr>
                <w:rtl/>
              </w:rPr>
            </w:pPr>
            <w:r>
              <w:rPr>
                <w:rFonts w:hint="cs"/>
                <w:rtl/>
              </w:rPr>
              <w:t>#</w:t>
            </w:r>
          </w:p>
        </w:tc>
        <w:tc>
          <w:tcPr>
            <w:tcW w:w="2367" w:type="dxa"/>
          </w:tcPr>
          <w:p w14:paraId="2D2D6EA4" w14:textId="77777777" w:rsidR="00657244" w:rsidRDefault="00657244" w:rsidP="00BF7758">
            <w:pPr>
              <w:bidi/>
              <w:rPr>
                <w:rtl/>
              </w:rPr>
            </w:pPr>
            <w:r>
              <w:rPr>
                <w:rFonts w:hint="cs"/>
                <w:rtl/>
              </w:rPr>
              <w:t>שלבי ביצוע ההפעלה</w:t>
            </w:r>
          </w:p>
        </w:tc>
        <w:tc>
          <w:tcPr>
            <w:tcW w:w="2410" w:type="dxa"/>
          </w:tcPr>
          <w:p w14:paraId="42FA5541" w14:textId="77777777" w:rsidR="00657244" w:rsidRDefault="00657244" w:rsidP="00BF7758">
            <w:pPr>
              <w:bidi/>
              <w:rPr>
                <w:rtl/>
              </w:rPr>
            </w:pPr>
            <w:r>
              <w:rPr>
                <w:rFonts w:hint="cs"/>
                <w:rtl/>
              </w:rPr>
              <w:t>תוצאה צפויה</w:t>
            </w:r>
          </w:p>
        </w:tc>
        <w:tc>
          <w:tcPr>
            <w:tcW w:w="3685" w:type="dxa"/>
          </w:tcPr>
          <w:p w14:paraId="18A589FD" w14:textId="77777777" w:rsidR="00657244" w:rsidRDefault="00657244" w:rsidP="00BF7758">
            <w:pPr>
              <w:bidi/>
              <w:rPr>
                <w:rtl/>
              </w:rPr>
            </w:pPr>
            <w:r>
              <w:rPr>
                <w:rFonts w:hint="cs"/>
                <w:rtl/>
              </w:rPr>
              <w:t>סטטוס</w:t>
            </w:r>
          </w:p>
        </w:tc>
        <w:tc>
          <w:tcPr>
            <w:tcW w:w="851" w:type="dxa"/>
          </w:tcPr>
          <w:p w14:paraId="21AB6D8D" w14:textId="77777777" w:rsidR="00657244" w:rsidRDefault="00657244" w:rsidP="00BF7758">
            <w:pPr>
              <w:bidi/>
              <w:rPr>
                <w:rtl/>
              </w:rPr>
            </w:pPr>
            <w:r>
              <w:rPr>
                <w:rFonts w:hint="cs"/>
                <w:rtl/>
              </w:rPr>
              <w:t>הערות</w:t>
            </w:r>
          </w:p>
        </w:tc>
      </w:tr>
      <w:tr w:rsidR="00657244" w14:paraId="3CFB7212" w14:textId="77777777" w:rsidTr="00BF7758">
        <w:tc>
          <w:tcPr>
            <w:tcW w:w="463" w:type="dxa"/>
          </w:tcPr>
          <w:p w14:paraId="52E08550" w14:textId="77777777" w:rsidR="00657244" w:rsidRDefault="00657244" w:rsidP="00BF7758">
            <w:pPr>
              <w:bidi/>
              <w:rPr>
                <w:rtl/>
              </w:rPr>
            </w:pPr>
            <w:r>
              <w:rPr>
                <w:rFonts w:hint="cs"/>
                <w:rtl/>
              </w:rPr>
              <w:t>1</w:t>
            </w:r>
          </w:p>
        </w:tc>
        <w:tc>
          <w:tcPr>
            <w:tcW w:w="2367" w:type="dxa"/>
          </w:tcPr>
          <w:p w14:paraId="0A672DC0"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sidRPr="00715337">
              <w:rPr>
                <w:rFonts w:cs="Arial"/>
                <w:rtl/>
              </w:rPr>
              <w:t>השבת את מצב הפרטיות</w:t>
            </w:r>
          </w:p>
        </w:tc>
        <w:tc>
          <w:tcPr>
            <w:tcW w:w="2410" w:type="dxa"/>
          </w:tcPr>
          <w:p w14:paraId="3352D081"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3685" w:type="dxa"/>
          </w:tcPr>
          <w:p w14:paraId="0B15AFB8" w14:textId="77777777" w:rsidR="00657244" w:rsidRPr="00715337" w:rsidRDefault="00657244" w:rsidP="00BF7758">
            <w:pPr>
              <w:bidi/>
              <w:rPr>
                <w:rtl/>
              </w:rPr>
            </w:pPr>
          </w:p>
        </w:tc>
        <w:tc>
          <w:tcPr>
            <w:tcW w:w="851" w:type="dxa"/>
          </w:tcPr>
          <w:p w14:paraId="5A02EAED" w14:textId="77777777" w:rsidR="00657244" w:rsidRDefault="00657244" w:rsidP="00BF7758">
            <w:pPr>
              <w:bidi/>
              <w:rPr>
                <w:rtl/>
              </w:rPr>
            </w:pPr>
            <w:r>
              <w:rPr>
                <w:rFonts w:hint="cs"/>
                <w:rtl/>
              </w:rPr>
              <w:t>בוצע</w:t>
            </w:r>
          </w:p>
        </w:tc>
      </w:tr>
      <w:tr w:rsidR="00657244" w14:paraId="4FA00C10" w14:textId="77777777" w:rsidTr="00BF7758">
        <w:tc>
          <w:tcPr>
            <w:tcW w:w="463" w:type="dxa"/>
          </w:tcPr>
          <w:p w14:paraId="1553EC91" w14:textId="77777777" w:rsidR="00657244" w:rsidRDefault="00657244" w:rsidP="00BF7758">
            <w:pPr>
              <w:bidi/>
              <w:rPr>
                <w:rtl/>
              </w:rPr>
            </w:pPr>
            <w:r>
              <w:rPr>
                <w:rFonts w:hint="cs"/>
                <w:rtl/>
              </w:rPr>
              <w:t>2</w:t>
            </w:r>
          </w:p>
        </w:tc>
        <w:tc>
          <w:tcPr>
            <w:tcW w:w="2367" w:type="dxa"/>
          </w:tcPr>
          <w:p w14:paraId="4FA729DA" w14:textId="77777777" w:rsidR="00657244" w:rsidRPr="00715337" w:rsidRDefault="00657244" w:rsidP="00BF7758">
            <w:pPr>
              <w:bidi/>
              <w:rPr>
                <w:rFonts w:cs="Arial"/>
                <w:rtl/>
              </w:rPr>
            </w:pPr>
            <w:r>
              <w:rPr>
                <w:rFonts w:cs="Arial" w:hint="cs"/>
                <w:rtl/>
              </w:rPr>
              <w:t>מההגדרות, הפעל את התראת אדם ותנועה. הפעל התראת אזעקה. נטרל את כל ההתראות האחרות</w:t>
            </w:r>
          </w:p>
        </w:tc>
        <w:tc>
          <w:tcPr>
            <w:tcW w:w="2410" w:type="dxa"/>
          </w:tcPr>
          <w:p w14:paraId="5AFD6C5B" w14:textId="77777777" w:rsidR="00657244" w:rsidRDefault="00657244" w:rsidP="00BF7758">
            <w:pPr>
              <w:bidi/>
              <w:rPr>
                <w:rFonts w:cs="Arial"/>
                <w:rtl/>
              </w:rPr>
            </w:pPr>
            <w:r>
              <w:rPr>
                <w:rFonts w:cs="Arial" w:hint="cs"/>
                <w:rtl/>
              </w:rPr>
              <w:t>הפעלת התראת תנועה ואדם בלבד.</w:t>
            </w:r>
          </w:p>
        </w:tc>
        <w:tc>
          <w:tcPr>
            <w:tcW w:w="3685" w:type="dxa"/>
          </w:tcPr>
          <w:p w14:paraId="4732C8EF" w14:textId="77777777" w:rsidR="00657244" w:rsidRPr="00715337" w:rsidRDefault="00657244" w:rsidP="00BF7758">
            <w:pPr>
              <w:bidi/>
              <w:rPr>
                <w:rtl/>
              </w:rPr>
            </w:pPr>
          </w:p>
        </w:tc>
        <w:tc>
          <w:tcPr>
            <w:tcW w:w="851" w:type="dxa"/>
          </w:tcPr>
          <w:p w14:paraId="0253458E" w14:textId="77777777" w:rsidR="00657244" w:rsidRDefault="00657244" w:rsidP="00BF7758">
            <w:pPr>
              <w:bidi/>
              <w:rPr>
                <w:rtl/>
              </w:rPr>
            </w:pPr>
            <w:r>
              <w:rPr>
                <w:rFonts w:hint="cs"/>
                <w:rtl/>
              </w:rPr>
              <w:t>בוצע</w:t>
            </w:r>
          </w:p>
        </w:tc>
      </w:tr>
      <w:tr w:rsidR="00657244" w14:paraId="5C4A6C81" w14:textId="77777777" w:rsidTr="00BF7758">
        <w:tc>
          <w:tcPr>
            <w:tcW w:w="463" w:type="dxa"/>
          </w:tcPr>
          <w:p w14:paraId="49FB937D" w14:textId="77777777" w:rsidR="00657244" w:rsidRDefault="00657244" w:rsidP="00BF7758">
            <w:pPr>
              <w:bidi/>
              <w:rPr>
                <w:rtl/>
              </w:rPr>
            </w:pPr>
            <w:r>
              <w:rPr>
                <w:rFonts w:hint="cs"/>
                <w:rtl/>
              </w:rPr>
              <w:t>3</w:t>
            </w:r>
          </w:p>
        </w:tc>
        <w:tc>
          <w:tcPr>
            <w:tcW w:w="2367" w:type="dxa"/>
          </w:tcPr>
          <w:p w14:paraId="5355EC70" w14:textId="77777777" w:rsidR="00657244" w:rsidRDefault="00657244" w:rsidP="00BF7758">
            <w:pPr>
              <w:bidi/>
              <w:rPr>
                <w:rFonts w:cs="Arial"/>
                <w:rtl/>
              </w:rPr>
            </w:pPr>
            <w:r>
              <w:rPr>
                <w:rFonts w:cs="Arial" w:hint="cs"/>
                <w:rtl/>
              </w:rPr>
              <w:t>תנועת אדם בחדר (בצע פעולה זו 5 פעמים)</w:t>
            </w:r>
          </w:p>
        </w:tc>
        <w:tc>
          <w:tcPr>
            <w:tcW w:w="2410" w:type="dxa"/>
          </w:tcPr>
          <w:p w14:paraId="225C7036" w14:textId="77777777" w:rsidR="00657244" w:rsidRDefault="00657244" w:rsidP="00BF7758">
            <w:pPr>
              <w:bidi/>
              <w:rPr>
                <w:rFonts w:cs="Arial"/>
                <w:rtl/>
              </w:rPr>
            </w:pPr>
            <w:r>
              <w:rPr>
                <w:rFonts w:cs="Arial" w:hint="cs"/>
                <w:rtl/>
              </w:rPr>
              <w:t>הפעלת אזעקה המציינת תנועה</w:t>
            </w:r>
          </w:p>
        </w:tc>
        <w:tc>
          <w:tcPr>
            <w:tcW w:w="3685" w:type="dxa"/>
          </w:tcPr>
          <w:p w14:paraId="4F499431" w14:textId="77777777" w:rsidR="00657244" w:rsidRDefault="0001521C" w:rsidP="00BF7758">
            <w:pPr>
              <w:bidi/>
            </w:pPr>
            <w:r>
              <w:rPr>
                <w:rFonts w:cs="Arial" w:hint="cs"/>
                <w:rtl/>
              </w:rPr>
              <w:t>ה</w:t>
            </w:r>
            <w:r w:rsidR="00657244">
              <w:rPr>
                <w:rFonts w:cs="Arial"/>
                <w:rtl/>
              </w:rPr>
              <w:t xml:space="preserve">סירנה </w:t>
            </w:r>
            <w:r w:rsidR="00657244">
              <w:rPr>
                <w:rFonts w:cs="Arial" w:hint="cs"/>
                <w:rtl/>
              </w:rPr>
              <w:t>ה</w:t>
            </w:r>
            <w:r w:rsidR="00657244">
              <w:rPr>
                <w:rFonts w:cs="Arial"/>
                <w:rtl/>
              </w:rPr>
              <w:t>תחיל</w:t>
            </w:r>
            <w:r>
              <w:rPr>
                <w:rFonts w:cs="Arial" w:hint="cs"/>
                <w:rtl/>
              </w:rPr>
              <w:t>ה</w:t>
            </w:r>
            <w:r w:rsidR="00657244">
              <w:rPr>
                <w:rFonts w:cs="Arial"/>
                <w:rtl/>
              </w:rPr>
              <w:t xml:space="preserve"> לעבוד אחרי 5.7 שניות (אין אור אדום על המכשיר הנייד)</w:t>
            </w:r>
          </w:p>
          <w:p w14:paraId="54C70E11" w14:textId="77777777" w:rsidR="00657244" w:rsidRDefault="00657244" w:rsidP="00BF7758">
            <w:pPr>
              <w:bidi/>
            </w:pPr>
          </w:p>
          <w:p w14:paraId="73737C16" w14:textId="77777777" w:rsidR="00657244" w:rsidRDefault="00657244" w:rsidP="00BF7758">
            <w:pPr>
              <w:bidi/>
            </w:pPr>
            <w:r>
              <w:rPr>
                <w:rFonts w:cs="Arial"/>
                <w:rtl/>
              </w:rPr>
              <w:t>פעם שנייה:</w:t>
            </w:r>
          </w:p>
          <w:p w14:paraId="306C56FF" w14:textId="77777777" w:rsidR="00657244" w:rsidRDefault="00657244" w:rsidP="00BF7758">
            <w:pPr>
              <w:bidi/>
            </w:pPr>
            <w:r>
              <w:rPr>
                <w:rFonts w:cs="Arial"/>
                <w:rtl/>
              </w:rPr>
              <w:t>אין תגובה אחרי 40 שניות (כ</w:t>
            </w:r>
            <w:r>
              <w:rPr>
                <w:rFonts w:cs="Arial" w:hint="cs"/>
                <w:rtl/>
              </w:rPr>
              <w:t>י</w:t>
            </w:r>
            <w:r>
              <w:rPr>
                <w:rFonts w:cs="Arial"/>
                <w:rtl/>
              </w:rPr>
              <w:t>בו</w:t>
            </w:r>
            <w:r>
              <w:rPr>
                <w:rFonts w:cs="Arial" w:hint="cs"/>
                <w:rtl/>
              </w:rPr>
              <w:t>י</w:t>
            </w:r>
            <w:r>
              <w:rPr>
                <w:rFonts w:cs="Arial"/>
                <w:rtl/>
              </w:rPr>
              <w:t xml:space="preserve"> </w:t>
            </w:r>
            <w:r>
              <w:rPr>
                <w:rFonts w:cs="Arial" w:hint="cs"/>
                <w:rtl/>
              </w:rPr>
              <w:t>ו</w:t>
            </w:r>
            <w:r>
              <w:rPr>
                <w:rFonts w:cs="Arial"/>
                <w:rtl/>
              </w:rPr>
              <w:t xml:space="preserve">הפעלת </w:t>
            </w:r>
            <w:r>
              <w:rPr>
                <w:rFonts w:cs="Arial" w:hint="cs"/>
                <w:rtl/>
              </w:rPr>
              <w:t xml:space="preserve">התראת </w:t>
            </w:r>
            <w:r>
              <w:rPr>
                <w:rFonts w:cs="Arial"/>
                <w:rtl/>
              </w:rPr>
              <w:t xml:space="preserve">סירנה), </w:t>
            </w:r>
          </w:p>
          <w:p w14:paraId="475249FB" w14:textId="77777777" w:rsidR="00657244" w:rsidRDefault="00657244" w:rsidP="00BF7758">
            <w:pPr>
              <w:bidi/>
            </w:pPr>
          </w:p>
          <w:p w14:paraId="3AECF7C1" w14:textId="77777777" w:rsidR="00657244" w:rsidRDefault="00657244" w:rsidP="00BF7758">
            <w:pPr>
              <w:bidi/>
            </w:pPr>
            <w:r>
              <w:rPr>
                <w:rFonts w:cs="Arial"/>
                <w:rtl/>
              </w:rPr>
              <w:t>פעם שלישית</w:t>
            </w:r>
            <w:r w:rsidR="0001521C">
              <w:rPr>
                <w:rFonts w:cs="Arial" w:hint="cs"/>
                <w:rtl/>
              </w:rPr>
              <w:t>:</w:t>
            </w:r>
          </w:p>
          <w:p w14:paraId="2FE96B39" w14:textId="77777777" w:rsidR="00657244" w:rsidRDefault="0001521C" w:rsidP="00BF7758">
            <w:pPr>
              <w:bidi/>
            </w:pPr>
            <w:r>
              <w:rPr>
                <w:rFonts w:cs="Arial" w:hint="cs"/>
                <w:rtl/>
              </w:rPr>
              <w:t>ה</w:t>
            </w:r>
            <w:r w:rsidR="00657244">
              <w:rPr>
                <w:rFonts w:cs="Arial"/>
                <w:rtl/>
              </w:rPr>
              <w:t xml:space="preserve">סירנה </w:t>
            </w:r>
            <w:r w:rsidR="00657244">
              <w:rPr>
                <w:rFonts w:cs="Arial" w:hint="cs"/>
                <w:rtl/>
              </w:rPr>
              <w:t>ה</w:t>
            </w:r>
            <w:r w:rsidR="00657244">
              <w:rPr>
                <w:rFonts w:cs="Arial"/>
                <w:rtl/>
              </w:rPr>
              <w:t>תחיל</w:t>
            </w:r>
            <w:r w:rsidR="00657244">
              <w:rPr>
                <w:rFonts w:cs="Arial" w:hint="cs"/>
                <w:rtl/>
              </w:rPr>
              <w:t>ה</w:t>
            </w:r>
            <w:r w:rsidR="00657244">
              <w:rPr>
                <w:rFonts w:cs="Arial"/>
                <w:rtl/>
              </w:rPr>
              <w:t xml:space="preserve"> לעבוד לאחר 6.74 שניות (האור האדום עבד על המכשיר הנייד), </w:t>
            </w:r>
          </w:p>
          <w:p w14:paraId="28C347D2" w14:textId="77777777" w:rsidR="00657244" w:rsidRPr="0001521C" w:rsidRDefault="00657244" w:rsidP="00BF7758">
            <w:pPr>
              <w:bidi/>
            </w:pPr>
          </w:p>
          <w:p w14:paraId="66A6FC28" w14:textId="77777777" w:rsidR="00657244" w:rsidRDefault="00657244" w:rsidP="00BF7758">
            <w:pPr>
              <w:bidi/>
            </w:pPr>
            <w:r>
              <w:rPr>
                <w:rFonts w:cs="Arial"/>
                <w:rtl/>
              </w:rPr>
              <w:t>פעם רביעית</w:t>
            </w:r>
            <w:r w:rsidR="0001521C">
              <w:rPr>
                <w:rFonts w:cs="Arial" w:hint="cs"/>
                <w:rtl/>
              </w:rPr>
              <w:t>:</w:t>
            </w:r>
          </w:p>
          <w:p w14:paraId="2F248591" w14:textId="77777777" w:rsidR="00657244" w:rsidRDefault="0001521C" w:rsidP="00BF7758">
            <w:pPr>
              <w:bidi/>
            </w:pPr>
            <w:r>
              <w:rPr>
                <w:rFonts w:cs="Arial" w:hint="cs"/>
                <w:rtl/>
              </w:rPr>
              <w:t>ה</w:t>
            </w:r>
            <w:r w:rsidR="00657244">
              <w:rPr>
                <w:rFonts w:cs="Arial"/>
                <w:rtl/>
              </w:rPr>
              <w:t>סירנה התחיל</w:t>
            </w:r>
            <w:r>
              <w:rPr>
                <w:rFonts w:cs="Arial" w:hint="cs"/>
                <w:rtl/>
              </w:rPr>
              <w:t>ה</w:t>
            </w:r>
            <w:r w:rsidR="00657244">
              <w:rPr>
                <w:rFonts w:cs="Arial"/>
                <w:rtl/>
              </w:rPr>
              <w:t xml:space="preserve"> לעבוד אחרי 7.47 שניות. (אין אור אדום על המכשיר הנייד. כדי לעצור את הסירנה </w:t>
            </w:r>
            <w:r w:rsidR="00657244">
              <w:rPr>
                <w:rFonts w:cs="Arial" w:hint="cs"/>
                <w:rtl/>
              </w:rPr>
              <w:t>נ</w:t>
            </w:r>
            <w:r w:rsidR="00657244">
              <w:rPr>
                <w:rFonts w:cs="Arial"/>
                <w:rtl/>
              </w:rPr>
              <w:t>דרש להק</w:t>
            </w:r>
            <w:r w:rsidR="00657244">
              <w:rPr>
                <w:rFonts w:cs="Arial" w:hint="cs"/>
                <w:rtl/>
              </w:rPr>
              <w:t>יש</w:t>
            </w:r>
            <w:r w:rsidR="00657244">
              <w:rPr>
                <w:rFonts w:cs="Arial"/>
                <w:rtl/>
              </w:rPr>
              <w:t xml:space="preserve"> פעמיים על הלחצן</w:t>
            </w:r>
            <w:r w:rsidR="00657244">
              <w:rPr>
                <w:rFonts w:cs="Arial" w:hint="cs"/>
                <w:rtl/>
              </w:rPr>
              <w:t xml:space="preserve"> האדום)</w:t>
            </w:r>
          </w:p>
          <w:p w14:paraId="2724C8E5" w14:textId="77777777" w:rsidR="00657244" w:rsidRDefault="00657244" w:rsidP="00BF7758">
            <w:pPr>
              <w:bidi/>
            </w:pPr>
          </w:p>
          <w:p w14:paraId="493BBC07" w14:textId="77777777" w:rsidR="00657244" w:rsidRDefault="00657244" w:rsidP="00BF7758">
            <w:pPr>
              <w:bidi/>
            </w:pPr>
            <w:r>
              <w:rPr>
                <w:rFonts w:cs="Arial"/>
                <w:rtl/>
              </w:rPr>
              <w:t>פעם חמישית:</w:t>
            </w:r>
          </w:p>
          <w:p w14:paraId="13A93349" w14:textId="77777777" w:rsidR="00657244" w:rsidRPr="00715337" w:rsidRDefault="00657244" w:rsidP="00BF7758">
            <w:pPr>
              <w:bidi/>
              <w:rPr>
                <w:rtl/>
              </w:rPr>
            </w:pPr>
            <w:r>
              <w:rPr>
                <w:rFonts w:cs="Arial"/>
                <w:rtl/>
              </w:rPr>
              <w:t>אין תגובה לאחר 3 דקות (כבה והפעל את הפעלת הסירנה)</w:t>
            </w:r>
          </w:p>
        </w:tc>
        <w:tc>
          <w:tcPr>
            <w:tcW w:w="851" w:type="dxa"/>
          </w:tcPr>
          <w:p w14:paraId="5D2129B8" w14:textId="77777777" w:rsidR="00657244" w:rsidRDefault="00657244" w:rsidP="00BF7758">
            <w:pPr>
              <w:bidi/>
              <w:rPr>
                <w:rtl/>
              </w:rPr>
            </w:pPr>
          </w:p>
        </w:tc>
      </w:tr>
    </w:tbl>
    <w:p w14:paraId="2E3189F3" w14:textId="77777777" w:rsidR="00657244" w:rsidRDefault="00657244" w:rsidP="00657244">
      <w:pPr>
        <w:bidi/>
        <w:ind w:firstLine="360"/>
        <w:rPr>
          <w:rtl/>
        </w:rPr>
      </w:pPr>
    </w:p>
    <w:p w14:paraId="3D85F722" w14:textId="77777777" w:rsidR="00657244" w:rsidRDefault="00657244" w:rsidP="00657244">
      <w:pPr>
        <w:bidi/>
        <w:ind w:firstLine="360"/>
        <w:rPr>
          <w:rtl/>
        </w:rPr>
      </w:pPr>
      <w:r>
        <w:t>5.1.8</w:t>
      </w:r>
      <w:r>
        <w:tab/>
      </w:r>
      <w:r w:rsidRPr="00455A70">
        <w:rPr>
          <w:rFonts w:cs="Arial"/>
          <w:rtl/>
        </w:rPr>
        <w:t>בדיק</w:t>
      </w:r>
      <w:r>
        <w:rPr>
          <w:rFonts w:cs="Arial" w:hint="cs"/>
          <w:rtl/>
        </w:rPr>
        <w:t>ת</w:t>
      </w:r>
      <w:r w:rsidRPr="00455A70">
        <w:rPr>
          <w:rFonts w:cs="Arial"/>
          <w:rtl/>
        </w:rPr>
        <w:t xml:space="preserve"> זיהוי </w:t>
      </w:r>
      <w:r w:rsidRPr="00455A70">
        <w:rPr>
          <w:rFonts w:cs="Arial" w:hint="cs"/>
          <w:rtl/>
        </w:rPr>
        <w:t>פנים</w:t>
      </w:r>
      <w:r>
        <w:rPr>
          <w:rFonts w:cs="Arial"/>
        </w:rPr>
        <w:t xml:space="preserve"> </w:t>
      </w:r>
      <w:r>
        <w:rPr>
          <w:rFonts w:cs="Arial" w:hint="cs"/>
          <w:rtl/>
        </w:rPr>
        <w:t>וגילוי</w:t>
      </w:r>
      <w:r w:rsidRPr="00455A70">
        <w:rPr>
          <w:rFonts w:cs="Arial"/>
          <w:rtl/>
        </w:rPr>
        <w:t xml:space="preserve"> פנים (0018)</w:t>
      </w:r>
    </w:p>
    <w:tbl>
      <w:tblPr>
        <w:tblStyle w:val="TableGrid"/>
        <w:bidiVisual/>
        <w:tblW w:w="0" w:type="auto"/>
        <w:tblLook w:val="04A0" w:firstRow="1" w:lastRow="0" w:firstColumn="1" w:lastColumn="0" w:noHBand="0" w:noVBand="1"/>
      </w:tblPr>
      <w:tblGrid>
        <w:gridCol w:w="463"/>
        <w:gridCol w:w="2202"/>
        <w:gridCol w:w="2149"/>
        <w:gridCol w:w="3685"/>
        <w:gridCol w:w="851"/>
      </w:tblGrid>
      <w:tr w:rsidR="00657244" w14:paraId="5674271B" w14:textId="77777777" w:rsidTr="00BF7758">
        <w:tc>
          <w:tcPr>
            <w:tcW w:w="463" w:type="dxa"/>
          </w:tcPr>
          <w:p w14:paraId="5766B49B" w14:textId="77777777" w:rsidR="00657244" w:rsidRDefault="00657244" w:rsidP="00BF7758">
            <w:pPr>
              <w:bidi/>
              <w:rPr>
                <w:rtl/>
              </w:rPr>
            </w:pPr>
            <w:r>
              <w:rPr>
                <w:rFonts w:hint="cs"/>
                <w:rtl/>
              </w:rPr>
              <w:t>#</w:t>
            </w:r>
          </w:p>
        </w:tc>
        <w:tc>
          <w:tcPr>
            <w:tcW w:w="2202" w:type="dxa"/>
          </w:tcPr>
          <w:p w14:paraId="1A2B95AC" w14:textId="77777777" w:rsidR="00657244" w:rsidRDefault="00657244" w:rsidP="00BF7758">
            <w:pPr>
              <w:bidi/>
              <w:rPr>
                <w:rtl/>
              </w:rPr>
            </w:pPr>
            <w:r>
              <w:rPr>
                <w:rFonts w:hint="cs"/>
                <w:rtl/>
              </w:rPr>
              <w:t>שלבי ביצוע ההפעלה</w:t>
            </w:r>
          </w:p>
        </w:tc>
        <w:tc>
          <w:tcPr>
            <w:tcW w:w="2149" w:type="dxa"/>
          </w:tcPr>
          <w:p w14:paraId="1519A886" w14:textId="77777777" w:rsidR="00657244" w:rsidRDefault="00657244" w:rsidP="00BF7758">
            <w:pPr>
              <w:bidi/>
              <w:rPr>
                <w:rtl/>
              </w:rPr>
            </w:pPr>
            <w:r>
              <w:rPr>
                <w:rFonts w:hint="cs"/>
                <w:rtl/>
              </w:rPr>
              <w:t>תוצאה צפויה</w:t>
            </w:r>
          </w:p>
        </w:tc>
        <w:tc>
          <w:tcPr>
            <w:tcW w:w="3685" w:type="dxa"/>
          </w:tcPr>
          <w:p w14:paraId="1462E9A2" w14:textId="77777777" w:rsidR="00657244" w:rsidRDefault="00657244" w:rsidP="00BF7758">
            <w:pPr>
              <w:bidi/>
              <w:rPr>
                <w:rtl/>
              </w:rPr>
            </w:pPr>
            <w:r>
              <w:rPr>
                <w:rFonts w:hint="cs"/>
                <w:rtl/>
              </w:rPr>
              <w:t>סטטוס</w:t>
            </w:r>
          </w:p>
        </w:tc>
        <w:tc>
          <w:tcPr>
            <w:tcW w:w="851" w:type="dxa"/>
          </w:tcPr>
          <w:p w14:paraId="31A9B43C" w14:textId="77777777" w:rsidR="00657244" w:rsidRDefault="00657244" w:rsidP="00BF7758">
            <w:pPr>
              <w:bidi/>
              <w:rPr>
                <w:rtl/>
              </w:rPr>
            </w:pPr>
            <w:r>
              <w:rPr>
                <w:rFonts w:hint="cs"/>
                <w:rtl/>
              </w:rPr>
              <w:t>הערות</w:t>
            </w:r>
          </w:p>
        </w:tc>
      </w:tr>
      <w:tr w:rsidR="00657244" w14:paraId="311AA0D8" w14:textId="77777777" w:rsidTr="00BF7758">
        <w:tc>
          <w:tcPr>
            <w:tcW w:w="463" w:type="dxa"/>
          </w:tcPr>
          <w:p w14:paraId="410D1152" w14:textId="77777777" w:rsidR="00657244" w:rsidRDefault="00657244" w:rsidP="00BF7758">
            <w:pPr>
              <w:bidi/>
              <w:rPr>
                <w:rtl/>
              </w:rPr>
            </w:pPr>
            <w:r>
              <w:rPr>
                <w:rFonts w:hint="cs"/>
                <w:rtl/>
              </w:rPr>
              <w:t>1</w:t>
            </w:r>
          </w:p>
        </w:tc>
        <w:tc>
          <w:tcPr>
            <w:tcW w:w="2202" w:type="dxa"/>
          </w:tcPr>
          <w:p w14:paraId="2D5E60D0"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sidRPr="00715337">
              <w:rPr>
                <w:rFonts w:cs="Arial"/>
                <w:rtl/>
              </w:rPr>
              <w:t>השבת את מצב הפרטיות</w:t>
            </w:r>
          </w:p>
        </w:tc>
        <w:tc>
          <w:tcPr>
            <w:tcW w:w="2149" w:type="dxa"/>
          </w:tcPr>
          <w:p w14:paraId="18B4E63A"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3685" w:type="dxa"/>
          </w:tcPr>
          <w:p w14:paraId="6EF110AA" w14:textId="77777777" w:rsidR="00657244" w:rsidRPr="00715337" w:rsidRDefault="00657244" w:rsidP="00BF7758">
            <w:pPr>
              <w:bidi/>
              <w:rPr>
                <w:rtl/>
              </w:rPr>
            </w:pPr>
          </w:p>
        </w:tc>
        <w:tc>
          <w:tcPr>
            <w:tcW w:w="851" w:type="dxa"/>
          </w:tcPr>
          <w:p w14:paraId="3119428B" w14:textId="77777777" w:rsidR="00657244" w:rsidRDefault="00657244" w:rsidP="00BF7758">
            <w:pPr>
              <w:bidi/>
              <w:rPr>
                <w:rtl/>
              </w:rPr>
            </w:pPr>
            <w:r>
              <w:rPr>
                <w:rFonts w:hint="cs"/>
                <w:rtl/>
              </w:rPr>
              <w:t>בוצע</w:t>
            </w:r>
          </w:p>
        </w:tc>
      </w:tr>
      <w:tr w:rsidR="00657244" w14:paraId="2601DB4E" w14:textId="77777777" w:rsidTr="00BF7758">
        <w:tc>
          <w:tcPr>
            <w:tcW w:w="463" w:type="dxa"/>
          </w:tcPr>
          <w:p w14:paraId="659949D8" w14:textId="77777777" w:rsidR="00657244" w:rsidRDefault="00657244" w:rsidP="00BF7758">
            <w:pPr>
              <w:bidi/>
              <w:rPr>
                <w:rtl/>
              </w:rPr>
            </w:pPr>
            <w:r>
              <w:rPr>
                <w:rFonts w:hint="cs"/>
                <w:rtl/>
              </w:rPr>
              <w:t>2</w:t>
            </w:r>
          </w:p>
        </w:tc>
        <w:tc>
          <w:tcPr>
            <w:tcW w:w="2202" w:type="dxa"/>
          </w:tcPr>
          <w:p w14:paraId="44B2D955" w14:textId="77777777" w:rsidR="00657244" w:rsidRPr="00715337" w:rsidRDefault="00657244" w:rsidP="00BF7758">
            <w:pPr>
              <w:bidi/>
              <w:rPr>
                <w:rFonts w:cs="Arial"/>
                <w:rtl/>
              </w:rPr>
            </w:pPr>
            <w:r>
              <w:rPr>
                <w:rFonts w:cs="Arial"/>
                <w:rtl/>
              </w:rPr>
              <w:t>המצלמה הייתה מופעלת</w:t>
            </w:r>
            <w:r>
              <w:rPr>
                <w:rFonts w:cs="Arial" w:hint="cs"/>
                <w:rtl/>
              </w:rPr>
              <w:t xml:space="preserve"> במשך </w:t>
            </w:r>
            <w:r>
              <w:rPr>
                <w:rFonts w:cs="Arial"/>
                <w:rtl/>
              </w:rPr>
              <w:t>שבוע ב</w:t>
            </w:r>
            <w:r>
              <w:rPr>
                <w:rFonts w:cs="Arial" w:hint="cs"/>
                <w:rtl/>
              </w:rPr>
              <w:t>סלון ב</w:t>
            </w:r>
            <w:r>
              <w:rPr>
                <w:rFonts w:cs="Arial"/>
                <w:rtl/>
              </w:rPr>
              <w:t xml:space="preserve">בית </w:t>
            </w:r>
            <w:r>
              <w:rPr>
                <w:rFonts w:cs="Arial" w:hint="cs"/>
                <w:rtl/>
              </w:rPr>
              <w:t>פרטי.</w:t>
            </w:r>
            <w:r>
              <w:rPr>
                <w:rFonts w:cs="Arial"/>
                <w:rtl/>
              </w:rPr>
              <w:t xml:space="preserve"> </w:t>
            </w:r>
            <w:r w:rsidRPr="00455A70">
              <w:rPr>
                <w:rFonts w:cs="Arial"/>
                <w:rtl/>
              </w:rPr>
              <w:t xml:space="preserve">אנשים עברו </w:t>
            </w:r>
            <w:r>
              <w:rPr>
                <w:rFonts w:cs="Arial" w:hint="cs"/>
                <w:rtl/>
              </w:rPr>
              <w:t>ב</w:t>
            </w:r>
            <w:r w:rsidRPr="00455A70">
              <w:rPr>
                <w:rFonts w:cs="Arial"/>
                <w:rtl/>
              </w:rPr>
              <w:t>בית מספר פעמים</w:t>
            </w:r>
            <w:r>
              <w:rPr>
                <w:rFonts w:cs="Arial" w:hint="cs"/>
                <w:rtl/>
              </w:rPr>
              <w:t xml:space="preserve"> מול המצלמה</w:t>
            </w:r>
            <w:r w:rsidRPr="00455A70">
              <w:rPr>
                <w:rFonts w:cs="Arial"/>
                <w:rtl/>
              </w:rPr>
              <w:t xml:space="preserve"> מזוויות שונות</w:t>
            </w:r>
          </w:p>
        </w:tc>
        <w:tc>
          <w:tcPr>
            <w:tcW w:w="2149" w:type="dxa"/>
          </w:tcPr>
          <w:p w14:paraId="1C486101" w14:textId="77777777" w:rsidR="00657244" w:rsidRDefault="00657244" w:rsidP="00BF7758">
            <w:pPr>
              <w:bidi/>
              <w:rPr>
                <w:rFonts w:cs="Arial"/>
                <w:rtl/>
              </w:rPr>
            </w:pPr>
            <w:r>
              <w:rPr>
                <w:rFonts w:cs="Arial" w:hint="cs"/>
                <w:rtl/>
              </w:rPr>
              <w:t>גילוי וזיהוי</w:t>
            </w:r>
            <w:r>
              <w:rPr>
                <w:rFonts w:cs="Arial"/>
                <w:rtl/>
              </w:rPr>
              <w:t xml:space="preserve"> </w:t>
            </w:r>
            <w:r w:rsidRPr="00B926EF">
              <w:rPr>
                <w:rFonts w:cs="Arial"/>
                <w:rtl/>
              </w:rPr>
              <w:t>פניהם של האנשים המתגוררים</w:t>
            </w:r>
            <w:r>
              <w:rPr>
                <w:rFonts w:cs="Arial" w:hint="cs"/>
                <w:rtl/>
              </w:rPr>
              <w:t xml:space="preserve"> או מבקרים</w:t>
            </w:r>
            <w:r w:rsidRPr="00B926EF">
              <w:rPr>
                <w:rFonts w:cs="Arial"/>
                <w:rtl/>
              </w:rPr>
              <w:t xml:space="preserve"> בבית (עמוס, סיגל, גבריאל, חנוך, שיר ועדי)</w:t>
            </w:r>
          </w:p>
        </w:tc>
        <w:tc>
          <w:tcPr>
            <w:tcW w:w="3685" w:type="dxa"/>
          </w:tcPr>
          <w:p w14:paraId="1FBE3603" w14:textId="77777777" w:rsidR="00657244" w:rsidRDefault="00657244" w:rsidP="00BF7758">
            <w:pPr>
              <w:bidi/>
            </w:pPr>
            <w:r>
              <w:rPr>
                <w:rFonts w:cs="Arial"/>
                <w:rtl/>
              </w:rPr>
              <w:t>זיהוי חלקי:</w:t>
            </w:r>
          </w:p>
          <w:p w14:paraId="5F2AD1FA" w14:textId="77777777" w:rsidR="00657244" w:rsidRDefault="00657244" w:rsidP="00BF7758">
            <w:pPr>
              <w:bidi/>
            </w:pPr>
            <w:r>
              <w:rPr>
                <w:rFonts w:cs="Arial"/>
                <w:rtl/>
              </w:rPr>
              <w:t>רק תמונה אחת של שיר הוכרה</w:t>
            </w:r>
          </w:p>
          <w:p w14:paraId="08C64934" w14:textId="77777777" w:rsidR="00657244" w:rsidRDefault="00657244" w:rsidP="00BF7758">
            <w:pPr>
              <w:bidi/>
            </w:pPr>
          </w:p>
          <w:p w14:paraId="39F2FA27" w14:textId="77777777" w:rsidR="00657244" w:rsidRDefault="00657244" w:rsidP="00BF7758">
            <w:pPr>
              <w:bidi/>
            </w:pPr>
            <w:r>
              <w:rPr>
                <w:rFonts w:cs="Arial"/>
                <w:rtl/>
              </w:rPr>
              <w:t>אין זיהוי:</w:t>
            </w:r>
          </w:p>
          <w:p w14:paraId="39736EBA" w14:textId="77777777" w:rsidR="00657244" w:rsidRDefault="00657244" w:rsidP="00BF7758">
            <w:pPr>
              <w:bidi/>
            </w:pPr>
            <w:r>
              <w:rPr>
                <w:rFonts w:cs="Arial"/>
                <w:rtl/>
              </w:rPr>
              <w:t>לא זיהה את גבריאל ולא את עדי</w:t>
            </w:r>
          </w:p>
          <w:p w14:paraId="1C6BB721" w14:textId="77777777" w:rsidR="00657244" w:rsidRDefault="00657244" w:rsidP="00BF7758">
            <w:pPr>
              <w:bidi/>
            </w:pPr>
          </w:p>
          <w:p w14:paraId="6B5D337E" w14:textId="77777777" w:rsidR="00657244" w:rsidRDefault="00657244" w:rsidP="00BF7758">
            <w:pPr>
              <w:bidi/>
            </w:pPr>
            <w:r>
              <w:rPr>
                <w:rFonts w:cs="Arial"/>
                <w:rtl/>
              </w:rPr>
              <w:t>הכרה שגויה:</w:t>
            </w:r>
          </w:p>
          <w:p w14:paraId="718D660D" w14:textId="77777777" w:rsidR="00657244" w:rsidRDefault="00657244" w:rsidP="00BF7758">
            <w:pPr>
              <w:bidi/>
            </w:pPr>
            <w:r>
              <w:rPr>
                <w:rFonts w:cs="Arial" w:hint="cs"/>
                <w:rtl/>
              </w:rPr>
              <w:t xml:space="preserve">  - פנים של עמוס סווגו כתמונה של חנוך</w:t>
            </w:r>
          </w:p>
          <w:p w14:paraId="5890F589" w14:textId="77777777" w:rsidR="00657244" w:rsidRDefault="00657244" w:rsidP="00BF7758">
            <w:pPr>
              <w:bidi/>
            </w:pPr>
            <w:r>
              <w:rPr>
                <w:rFonts w:cs="Arial" w:hint="cs"/>
                <w:rtl/>
              </w:rPr>
              <w:t xml:space="preserve">  - </w:t>
            </w:r>
            <w:r>
              <w:rPr>
                <w:rFonts w:cs="Arial"/>
                <w:rtl/>
              </w:rPr>
              <w:t xml:space="preserve">סיגל הוכרה כשני </w:t>
            </w:r>
            <w:r>
              <w:rPr>
                <w:rFonts w:cs="Arial" w:hint="cs"/>
                <w:rtl/>
              </w:rPr>
              <w:t>אנשים שונים</w:t>
            </w:r>
            <w:r>
              <w:rPr>
                <w:rFonts w:cs="Arial"/>
                <w:rtl/>
              </w:rPr>
              <w:t>.</w:t>
            </w:r>
          </w:p>
          <w:p w14:paraId="4C286980" w14:textId="77777777" w:rsidR="00657244" w:rsidRDefault="00657244" w:rsidP="00BF7758">
            <w:pPr>
              <w:bidi/>
            </w:pPr>
            <w:r>
              <w:rPr>
                <w:rFonts w:cs="Arial" w:hint="cs"/>
                <w:rtl/>
              </w:rPr>
              <w:lastRenderedPageBreak/>
              <w:t xml:space="preserve">  -</w:t>
            </w:r>
            <w:r>
              <w:rPr>
                <w:rFonts w:cs="Arial"/>
                <w:rtl/>
              </w:rPr>
              <w:t xml:space="preserve"> עמוס הוכר כשני אנשים </w:t>
            </w:r>
            <w:r>
              <w:rPr>
                <w:rFonts w:cs="Arial" w:hint="cs"/>
                <w:rtl/>
              </w:rPr>
              <w:t>שונים</w:t>
            </w:r>
          </w:p>
          <w:p w14:paraId="45644072" w14:textId="77777777" w:rsidR="00657244" w:rsidRPr="00715337" w:rsidRDefault="00657244" w:rsidP="00BF7758">
            <w:pPr>
              <w:bidi/>
              <w:rPr>
                <w:rtl/>
              </w:rPr>
            </w:pPr>
            <w:r>
              <w:rPr>
                <w:rFonts w:cs="Arial" w:hint="cs"/>
                <w:rtl/>
              </w:rPr>
              <w:t xml:space="preserve">  - חנוך</w:t>
            </w:r>
            <w:r>
              <w:rPr>
                <w:rFonts w:cs="Arial"/>
                <w:rtl/>
              </w:rPr>
              <w:t xml:space="preserve"> הוכר כשלושה אנשים</w:t>
            </w:r>
          </w:p>
        </w:tc>
        <w:tc>
          <w:tcPr>
            <w:tcW w:w="851" w:type="dxa"/>
          </w:tcPr>
          <w:p w14:paraId="3209334D" w14:textId="77777777" w:rsidR="00657244" w:rsidRDefault="00657244" w:rsidP="00BF7758">
            <w:pPr>
              <w:bidi/>
              <w:rPr>
                <w:rtl/>
              </w:rPr>
            </w:pPr>
            <w:r>
              <w:rPr>
                <w:rFonts w:hint="cs"/>
                <w:rtl/>
              </w:rPr>
              <w:lastRenderedPageBreak/>
              <w:t>ראה צילומי מסך למטה</w:t>
            </w:r>
          </w:p>
        </w:tc>
      </w:tr>
    </w:tbl>
    <w:p w14:paraId="3046FA02" w14:textId="77777777" w:rsidR="00657244" w:rsidRDefault="00657244" w:rsidP="00657244">
      <w:pPr>
        <w:bidi/>
        <w:rPr>
          <w:rtl/>
        </w:rPr>
      </w:pPr>
    </w:p>
    <w:p w14:paraId="2DF1DAD2" w14:textId="77777777" w:rsidR="00657244" w:rsidRDefault="00657244" w:rsidP="00657244">
      <w:pPr>
        <w:ind w:firstLine="360"/>
      </w:pPr>
      <w:r w:rsidRPr="00845E38">
        <w:rPr>
          <w:noProof/>
        </w:rPr>
        <w:drawing>
          <wp:inline distT="0" distB="0" distL="0" distR="0" wp14:anchorId="32BA1C94" wp14:editId="28E72FB6">
            <wp:extent cx="1989667" cy="4206115"/>
            <wp:effectExtent l="0" t="0" r="0" b="4445"/>
            <wp:docPr id="8" name="Picture 8" descr="C:\Users\amos\Downloads\IMG-20200309-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os\Downloads\IMG-20200309-WA000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4135" cy="4257839"/>
                    </a:xfrm>
                    <a:prstGeom prst="rect">
                      <a:avLst/>
                    </a:prstGeom>
                    <a:noFill/>
                    <a:ln>
                      <a:noFill/>
                    </a:ln>
                  </pic:spPr>
                </pic:pic>
              </a:graphicData>
            </a:graphic>
          </wp:inline>
        </w:drawing>
      </w:r>
      <w:r>
        <w:t xml:space="preserve">          </w:t>
      </w:r>
      <w:r w:rsidRPr="005D5F19">
        <w:rPr>
          <w:noProof/>
        </w:rPr>
        <w:drawing>
          <wp:inline distT="0" distB="0" distL="0" distR="0" wp14:anchorId="481E19B5" wp14:editId="45CCFE42">
            <wp:extent cx="1985822" cy="4197985"/>
            <wp:effectExtent l="0" t="0" r="0" b="0"/>
            <wp:docPr id="9" name="Picture 9" descr="C:\Users\amos\Downloads\HipCam\Images_test\IMG-20200309-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os\Downloads\HipCam\Images_test\IMG-20200309-WA000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2910" cy="4255249"/>
                    </a:xfrm>
                    <a:prstGeom prst="rect">
                      <a:avLst/>
                    </a:prstGeom>
                    <a:noFill/>
                    <a:ln>
                      <a:noFill/>
                    </a:ln>
                  </pic:spPr>
                </pic:pic>
              </a:graphicData>
            </a:graphic>
          </wp:inline>
        </w:drawing>
      </w:r>
    </w:p>
    <w:p w14:paraId="326477B1" w14:textId="77777777" w:rsidR="00657244" w:rsidRDefault="00657244" w:rsidP="00657244">
      <w:pPr>
        <w:bidi/>
        <w:rPr>
          <w:rtl/>
        </w:rPr>
      </w:pPr>
    </w:p>
    <w:p w14:paraId="53508D21" w14:textId="77777777" w:rsidR="00657244" w:rsidRDefault="00657244" w:rsidP="00657244">
      <w:pPr>
        <w:bidi/>
        <w:ind w:firstLine="360"/>
        <w:rPr>
          <w:rtl/>
        </w:rPr>
      </w:pPr>
      <w:r>
        <w:t>5.1.9</w:t>
      </w:r>
      <w:r>
        <w:tab/>
      </w:r>
      <w:r w:rsidRPr="00FF5144">
        <w:rPr>
          <w:rFonts w:cs="Arial"/>
          <w:rtl/>
        </w:rPr>
        <w:t>בד</w:t>
      </w:r>
      <w:r>
        <w:rPr>
          <w:rFonts w:cs="Arial" w:hint="cs"/>
          <w:rtl/>
        </w:rPr>
        <w:t>יק</w:t>
      </w:r>
      <w:r w:rsidRPr="00FF5144">
        <w:rPr>
          <w:rFonts w:cs="Arial"/>
          <w:rtl/>
        </w:rPr>
        <w:t>ת אור הזיהוי, זיהוי אור (0011, 0018)</w:t>
      </w:r>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14:paraId="2E4B11E1" w14:textId="77777777" w:rsidTr="00BF7758">
        <w:tc>
          <w:tcPr>
            <w:tcW w:w="425" w:type="dxa"/>
          </w:tcPr>
          <w:p w14:paraId="5442FDEF" w14:textId="77777777" w:rsidR="00657244" w:rsidRDefault="00657244" w:rsidP="00BF7758">
            <w:pPr>
              <w:bidi/>
              <w:rPr>
                <w:rtl/>
              </w:rPr>
            </w:pPr>
            <w:r>
              <w:rPr>
                <w:rFonts w:hint="cs"/>
                <w:rtl/>
              </w:rPr>
              <w:t>#</w:t>
            </w:r>
          </w:p>
        </w:tc>
        <w:tc>
          <w:tcPr>
            <w:tcW w:w="2846" w:type="dxa"/>
          </w:tcPr>
          <w:p w14:paraId="29149696" w14:textId="77777777" w:rsidR="00657244" w:rsidRDefault="00657244" w:rsidP="00BF7758">
            <w:pPr>
              <w:bidi/>
              <w:rPr>
                <w:rtl/>
              </w:rPr>
            </w:pPr>
            <w:r>
              <w:rPr>
                <w:rFonts w:hint="cs"/>
                <w:rtl/>
              </w:rPr>
              <w:t>שלבי ביצוע ההפעלה</w:t>
            </w:r>
          </w:p>
        </w:tc>
        <w:tc>
          <w:tcPr>
            <w:tcW w:w="2966" w:type="dxa"/>
          </w:tcPr>
          <w:p w14:paraId="15E1CD64" w14:textId="77777777" w:rsidR="00657244" w:rsidRDefault="00657244" w:rsidP="00BF7758">
            <w:pPr>
              <w:bidi/>
              <w:rPr>
                <w:rtl/>
              </w:rPr>
            </w:pPr>
            <w:r>
              <w:rPr>
                <w:rFonts w:hint="cs"/>
                <w:rtl/>
              </w:rPr>
              <w:t>תוצאה צפויה</w:t>
            </w:r>
          </w:p>
        </w:tc>
        <w:tc>
          <w:tcPr>
            <w:tcW w:w="2913" w:type="dxa"/>
          </w:tcPr>
          <w:p w14:paraId="12912117" w14:textId="77777777" w:rsidR="00657244" w:rsidRDefault="00657244" w:rsidP="00BF7758">
            <w:pPr>
              <w:bidi/>
              <w:rPr>
                <w:rtl/>
              </w:rPr>
            </w:pPr>
            <w:r>
              <w:rPr>
                <w:rFonts w:hint="cs"/>
                <w:rtl/>
              </w:rPr>
              <w:t>סטטוס</w:t>
            </w:r>
          </w:p>
        </w:tc>
        <w:tc>
          <w:tcPr>
            <w:tcW w:w="773" w:type="dxa"/>
          </w:tcPr>
          <w:p w14:paraId="64AF25D4" w14:textId="77777777" w:rsidR="00657244" w:rsidRDefault="00657244" w:rsidP="00BF7758">
            <w:pPr>
              <w:bidi/>
              <w:rPr>
                <w:rtl/>
              </w:rPr>
            </w:pPr>
            <w:r>
              <w:rPr>
                <w:rFonts w:hint="cs"/>
                <w:rtl/>
              </w:rPr>
              <w:t>הערות</w:t>
            </w:r>
          </w:p>
        </w:tc>
      </w:tr>
      <w:tr w:rsidR="00657244" w14:paraId="6A00C8CD" w14:textId="77777777" w:rsidTr="00BF7758">
        <w:tc>
          <w:tcPr>
            <w:tcW w:w="425" w:type="dxa"/>
          </w:tcPr>
          <w:p w14:paraId="10F9B2BE" w14:textId="77777777" w:rsidR="00657244" w:rsidRDefault="00657244" w:rsidP="00BF7758">
            <w:pPr>
              <w:bidi/>
              <w:rPr>
                <w:rtl/>
              </w:rPr>
            </w:pPr>
            <w:r>
              <w:rPr>
                <w:rFonts w:hint="cs"/>
                <w:rtl/>
              </w:rPr>
              <w:t>1</w:t>
            </w:r>
          </w:p>
        </w:tc>
        <w:tc>
          <w:tcPr>
            <w:tcW w:w="2846" w:type="dxa"/>
          </w:tcPr>
          <w:p w14:paraId="564AD9DF"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sidRPr="00715337">
              <w:rPr>
                <w:rFonts w:cs="Arial"/>
                <w:rtl/>
              </w:rPr>
              <w:t>השבת את מצב הפרטיות</w:t>
            </w:r>
          </w:p>
        </w:tc>
        <w:tc>
          <w:tcPr>
            <w:tcW w:w="2966" w:type="dxa"/>
          </w:tcPr>
          <w:p w14:paraId="1095185B"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2913" w:type="dxa"/>
          </w:tcPr>
          <w:p w14:paraId="42D41474" w14:textId="77777777" w:rsidR="00657244" w:rsidRPr="00715337" w:rsidRDefault="00657244" w:rsidP="00BF7758">
            <w:pPr>
              <w:bidi/>
              <w:rPr>
                <w:rtl/>
              </w:rPr>
            </w:pPr>
          </w:p>
        </w:tc>
        <w:tc>
          <w:tcPr>
            <w:tcW w:w="773" w:type="dxa"/>
          </w:tcPr>
          <w:p w14:paraId="5D218539" w14:textId="77777777" w:rsidR="00657244" w:rsidRDefault="00657244" w:rsidP="00BF7758">
            <w:pPr>
              <w:bidi/>
              <w:rPr>
                <w:rtl/>
              </w:rPr>
            </w:pPr>
            <w:r>
              <w:rPr>
                <w:rFonts w:hint="cs"/>
                <w:rtl/>
              </w:rPr>
              <w:t>בוצע</w:t>
            </w:r>
          </w:p>
        </w:tc>
      </w:tr>
      <w:tr w:rsidR="00657244" w14:paraId="7940B45F" w14:textId="77777777" w:rsidTr="00BF7758">
        <w:tc>
          <w:tcPr>
            <w:tcW w:w="425" w:type="dxa"/>
          </w:tcPr>
          <w:p w14:paraId="3B244C4C" w14:textId="77777777" w:rsidR="00657244" w:rsidRDefault="00657244" w:rsidP="00BF7758">
            <w:pPr>
              <w:bidi/>
              <w:rPr>
                <w:rtl/>
              </w:rPr>
            </w:pPr>
            <w:r>
              <w:rPr>
                <w:rFonts w:hint="cs"/>
                <w:rtl/>
              </w:rPr>
              <w:t>2</w:t>
            </w:r>
          </w:p>
        </w:tc>
        <w:tc>
          <w:tcPr>
            <w:tcW w:w="2846" w:type="dxa"/>
          </w:tcPr>
          <w:p w14:paraId="7A8FC1B1" w14:textId="77777777" w:rsidR="00657244" w:rsidRPr="00715337" w:rsidRDefault="00657244" w:rsidP="00BF7758">
            <w:pPr>
              <w:bidi/>
              <w:rPr>
                <w:rFonts w:cs="Arial"/>
                <w:rtl/>
              </w:rPr>
            </w:pPr>
            <w:r>
              <w:rPr>
                <w:rFonts w:cs="Arial" w:hint="cs"/>
                <w:rtl/>
              </w:rPr>
              <w:t>הפעל התראת אור</w:t>
            </w:r>
          </w:p>
        </w:tc>
        <w:tc>
          <w:tcPr>
            <w:tcW w:w="2966" w:type="dxa"/>
          </w:tcPr>
          <w:p w14:paraId="7806AB71" w14:textId="77777777" w:rsidR="00657244" w:rsidRDefault="00657244" w:rsidP="00BF7758">
            <w:pPr>
              <w:bidi/>
              <w:rPr>
                <w:rFonts w:cs="Arial"/>
                <w:rtl/>
              </w:rPr>
            </w:pPr>
          </w:p>
        </w:tc>
        <w:tc>
          <w:tcPr>
            <w:tcW w:w="2913" w:type="dxa"/>
          </w:tcPr>
          <w:p w14:paraId="32EC0FE7" w14:textId="77777777" w:rsidR="00657244" w:rsidRPr="00715337" w:rsidRDefault="00657244" w:rsidP="00BF7758">
            <w:pPr>
              <w:bidi/>
              <w:rPr>
                <w:rtl/>
              </w:rPr>
            </w:pPr>
          </w:p>
        </w:tc>
        <w:tc>
          <w:tcPr>
            <w:tcW w:w="773" w:type="dxa"/>
          </w:tcPr>
          <w:p w14:paraId="252AE284" w14:textId="77777777" w:rsidR="00657244" w:rsidRDefault="00657244" w:rsidP="00BF7758">
            <w:pPr>
              <w:bidi/>
              <w:rPr>
                <w:rtl/>
              </w:rPr>
            </w:pPr>
            <w:r>
              <w:rPr>
                <w:rFonts w:hint="cs"/>
                <w:rtl/>
              </w:rPr>
              <w:t>בוצע</w:t>
            </w:r>
          </w:p>
        </w:tc>
      </w:tr>
      <w:tr w:rsidR="00657244" w14:paraId="5DCBD725" w14:textId="77777777" w:rsidTr="00BF7758">
        <w:tc>
          <w:tcPr>
            <w:tcW w:w="425" w:type="dxa"/>
          </w:tcPr>
          <w:p w14:paraId="42549939" w14:textId="77777777" w:rsidR="00657244" w:rsidRDefault="00657244" w:rsidP="00BF7758">
            <w:pPr>
              <w:bidi/>
              <w:rPr>
                <w:rtl/>
              </w:rPr>
            </w:pPr>
            <w:r>
              <w:rPr>
                <w:rFonts w:hint="cs"/>
                <w:rtl/>
              </w:rPr>
              <w:t>3</w:t>
            </w:r>
          </w:p>
        </w:tc>
        <w:tc>
          <w:tcPr>
            <w:tcW w:w="2846" w:type="dxa"/>
          </w:tcPr>
          <w:p w14:paraId="4286EB29" w14:textId="77777777" w:rsidR="00657244" w:rsidRDefault="00657244" w:rsidP="00BF7758">
            <w:pPr>
              <w:bidi/>
              <w:rPr>
                <w:rFonts w:cs="Arial"/>
                <w:rtl/>
              </w:rPr>
            </w:pPr>
            <w:r>
              <w:rPr>
                <w:rFonts w:cs="Arial" w:hint="cs"/>
                <w:rtl/>
              </w:rPr>
              <w:t>הפעל התראה באמצעות אימייל</w:t>
            </w:r>
          </w:p>
        </w:tc>
        <w:tc>
          <w:tcPr>
            <w:tcW w:w="2966" w:type="dxa"/>
          </w:tcPr>
          <w:p w14:paraId="4CF85A5C" w14:textId="77777777" w:rsidR="00657244" w:rsidRDefault="00657244" w:rsidP="00BF7758">
            <w:pPr>
              <w:bidi/>
              <w:rPr>
                <w:rFonts w:cs="Arial"/>
                <w:rtl/>
              </w:rPr>
            </w:pPr>
          </w:p>
        </w:tc>
        <w:tc>
          <w:tcPr>
            <w:tcW w:w="2913" w:type="dxa"/>
          </w:tcPr>
          <w:p w14:paraId="6EAF6CC9" w14:textId="77777777" w:rsidR="00657244" w:rsidRPr="00715337" w:rsidRDefault="00657244" w:rsidP="00BF7758">
            <w:pPr>
              <w:bidi/>
              <w:rPr>
                <w:rtl/>
              </w:rPr>
            </w:pPr>
          </w:p>
        </w:tc>
        <w:tc>
          <w:tcPr>
            <w:tcW w:w="773" w:type="dxa"/>
          </w:tcPr>
          <w:p w14:paraId="5AED5467" w14:textId="77777777" w:rsidR="00657244" w:rsidRDefault="00657244" w:rsidP="00BF7758">
            <w:pPr>
              <w:bidi/>
              <w:rPr>
                <w:rtl/>
              </w:rPr>
            </w:pPr>
            <w:r>
              <w:rPr>
                <w:rFonts w:hint="cs"/>
                <w:rtl/>
              </w:rPr>
              <w:t>בוצע</w:t>
            </w:r>
          </w:p>
        </w:tc>
      </w:tr>
      <w:tr w:rsidR="00657244" w14:paraId="20C91849" w14:textId="77777777" w:rsidTr="00BF7758">
        <w:tc>
          <w:tcPr>
            <w:tcW w:w="425" w:type="dxa"/>
          </w:tcPr>
          <w:p w14:paraId="70099D93" w14:textId="77777777" w:rsidR="00657244" w:rsidRDefault="00657244" w:rsidP="00BF7758">
            <w:pPr>
              <w:bidi/>
              <w:rPr>
                <w:rtl/>
              </w:rPr>
            </w:pPr>
            <w:r>
              <w:rPr>
                <w:rFonts w:hint="cs"/>
                <w:rtl/>
              </w:rPr>
              <w:t>4</w:t>
            </w:r>
          </w:p>
        </w:tc>
        <w:tc>
          <w:tcPr>
            <w:tcW w:w="2846" w:type="dxa"/>
          </w:tcPr>
          <w:p w14:paraId="3BEF0943" w14:textId="77777777" w:rsidR="00657244" w:rsidRDefault="00657244" w:rsidP="00BF7758">
            <w:pPr>
              <w:bidi/>
              <w:rPr>
                <w:rFonts w:cs="Arial"/>
                <w:rtl/>
              </w:rPr>
            </w:pPr>
            <w:r>
              <w:rPr>
                <w:rFonts w:cs="Arial" w:hint="cs"/>
                <w:rtl/>
              </w:rPr>
              <w:t>כבה את האור</w:t>
            </w:r>
          </w:p>
        </w:tc>
        <w:tc>
          <w:tcPr>
            <w:tcW w:w="2966" w:type="dxa"/>
          </w:tcPr>
          <w:p w14:paraId="5C4328BA" w14:textId="77777777" w:rsidR="00657244" w:rsidRDefault="00657244" w:rsidP="00BF7758">
            <w:pPr>
              <w:bidi/>
              <w:rPr>
                <w:rFonts w:cs="Arial"/>
                <w:rtl/>
              </w:rPr>
            </w:pPr>
            <w:r>
              <w:rPr>
                <w:rFonts w:cs="Arial" w:hint="cs"/>
                <w:rtl/>
              </w:rPr>
              <w:t>קבלת התראה שהאור נכבה</w:t>
            </w:r>
          </w:p>
        </w:tc>
        <w:tc>
          <w:tcPr>
            <w:tcW w:w="2913" w:type="dxa"/>
          </w:tcPr>
          <w:p w14:paraId="177E5C29" w14:textId="77777777" w:rsidR="00657244" w:rsidRPr="00715337" w:rsidRDefault="00657244" w:rsidP="00BF7758">
            <w:pPr>
              <w:bidi/>
              <w:rPr>
                <w:rtl/>
              </w:rPr>
            </w:pPr>
            <w:r>
              <w:rPr>
                <w:rFonts w:cs="Arial"/>
                <w:rtl/>
              </w:rPr>
              <w:t>לקח יותר מדקה וחצי עד ש</w:t>
            </w:r>
            <w:r>
              <w:rPr>
                <w:rFonts w:cs="Arial" w:hint="cs"/>
                <w:rtl/>
              </w:rPr>
              <w:t>נת</w:t>
            </w:r>
            <w:r>
              <w:rPr>
                <w:rFonts w:cs="Arial"/>
                <w:rtl/>
              </w:rPr>
              <w:t>קבל</w:t>
            </w:r>
            <w:r>
              <w:rPr>
                <w:rFonts w:cs="Arial" w:hint="cs"/>
                <w:rtl/>
              </w:rPr>
              <w:t>ה התראה</w:t>
            </w:r>
            <w:r>
              <w:rPr>
                <w:rFonts w:cs="Arial"/>
                <w:rtl/>
              </w:rPr>
              <w:t xml:space="preserve"> </w:t>
            </w:r>
            <w:r>
              <w:rPr>
                <w:rFonts w:cs="Arial" w:hint="cs"/>
                <w:rtl/>
              </w:rPr>
              <w:t>שה</w:t>
            </w:r>
            <w:r>
              <w:rPr>
                <w:rFonts w:cs="Arial"/>
                <w:rtl/>
              </w:rPr>
              <w:t xml:space="preserve">אור </w:t>
            </w:r>
            <w:r>
              <w:rPr>
                <w:rFonts w:cs="Arial" w:hint="cs"/>
                <w:rtl/>
              </w:rPr>
              <w:t>נכבה</w:t>
            </w:r>
            <w:r>
              <w:rPr>
                <w:rFonts w:cs="Arial"/>
                <w:rtl/>
              </w:rPr>
              <w:t>.</w:t>
            </w:r>
          </w:p>
        </w:tc>
        <w:tc>
          <w:tcPr>
            <w:tcW w:w="773" w:type="dxa"/>
          </w:tcPr>
          <w:p w14:paraId="65A25CA5" w14:textId="77777777" w:rsidR="00657244" w:rsidRDefault="00657244" w:rsidP="00BF7758">
            <w:pPr>
              <w:bidi/>
              <w:rPr>
                <w:rtl/>
              </w:rPr>
            </w:pPr>
          </w:p>
        </w:tc>
      </w:tr>
      <w:tr w:rsidR="00657244" w14:paraId="29AFF549" w14:textId="77777777" w:rsidTr="00BF7758">
        <w:tc>
          <w:tcPr>
            <w:tcW w:w="425" w:type="dxa"/>
          </w:tcPr>
          <w:p w14:paraId="5DB56309" w14:textId="77777777" w:rsidR="00657244" w:rsidRDefault="00657244" w:rsidP="00BF7758">
            <w:pPr>
              <w:bidi/>
              <w:rPr>
                <w:rtl/>
              </w:rPr>
            </w:pPr>
            <w:r>
              <w:rPr>
                <w:rFonts w:hint="cs"/>
                <w:rtl/>
              </w:rPr>
              <w:t>5</w:t>
            </w:r>
          </w:p>
        </w:tc>
        <w:tc>
          <w:tcPr>
            <w:tcW w:w="2846" w:type="dxa"/>
          </w:tcPr>
          <w:p w14:paraId="12A54B28" w14:textId="77777777" w:rsidR="00657244" w:rsidRDefault="00657244" w:rsidP="00BF7758">
            <w:pPr>
              <w:bidi/>
              <w:rPr>
                <w:rFonts w:cs="Arial"/>
                <w:rtl/>
              </w:rPr>
            </w:pPr>
            <w:r>
              <w:rPr>
                <w:rFonts w:cs="Arial" w:hint="cs"/>
                <w:rtl/>
              </w:rPr>
              <w:t>הדלק את האור</w:t>
            </w:r>
          </w:p>
        </w:tc>
        <w:tc>
          <w:tcPr>
            <w:tcW w:w="2966" w:type="dxa"/>
          </w:tcPr>
          <w:p w14:paraId="6A40ECCF" w14:textId="77777777" w:rsidR="00657244" w:rsidRDefault="00657244" w:rsidP="00BF7758">
            <w:pPr>
              <w:bidi/>
              <w:rPr>
                <w:rFonts w:cs="Arial"/>
                <w:rtl/>
              </w:rPr>
            </w:pPr>
            <w:r>
              <w:rPr>
                <w:rFonts w:cs="Arial" w:hint="cs"/>
                <w:rtl/>
              </w:rPr>
              <w:t>קבלת התראה שהאור נדלק</w:t>
            </w:r>
          </w:p>
        </w:tc>
        <w:tc>
          <w:tcPr>
            <w:tcW w:w="2913" w:type="dxa"/>
          </w:tcPr>
          <w:p w14:paraId="57C9B2A4" w14:textId="77777777" w:rsidR="00657244" w:rsidRPr="00715337" w:rsidRDefault="00657244" w:rsidP="00BF7758">
            <w:pPr>
              <w:bidi/>
              <w:rPr>
                <w:rtl/>
              </w:rPr>
            </w:pPr>
            <w:r>
              <w:rPr>
                <w:rFonts w:hint="cs"/>
                <w:rtl/>
              </w:rPr>
              <w:t>לא נתקבלה התראה שהאור נדלק</w:t>
            </w:r>
          </w:p>
        </w:tc>
        <w:tc>
          <w:tcPr>
            <w:tcW w:w="773" w:type="dxa"/>
          </w:tcPr>
          <w:p w14:paraId="6FD71790" w14:textId="77777777" w:rsidR="00657244" w:rsidRDefault="00657244" w:rsidP="00BF7758">
            <w:pPr>
              <w:bidi/>
              <w:rPr>
                <w:rtl/>
              </w:rPr>
            </w:pPr>
          </w:p>
        </w:tc>
      </w:tr>
      <w:tr w:rsidR="00657244" w14:paraId="556E7808" w14:textId="77777777" w:rsidTr="00BF7758">
        <w:tc>
          <w:tcPr>
            <w:tcW w:w="425" w:type="dxa"/>
          </w:tcPr>
          <w:p w14:paraId="5E61C2AA" w14:textId="77777777" w:rsidR="00657244" w:rsidRDefault="00657244" w:rsidP="00BF7758">
            <w:pPr>
              <w:bidi/>
              <w:rPr>
                <w:rtl/>
              </w:rPr>
            </w:pPr>
            <w:r>
              <w:rPr>
                <w:rFonts w:hint="cs"/>
                <w:rtl/>
              </w:rPr>
              <w:t>6</w:t>
            </w:r>
          </w:p>
        </w:tc>
        <w:tc>
          <w:tcPr>
            <w:tcW w:w="2846" w:type="dxa"/>
          </w:tcPr>
          <w:p w14:paraId="6775E918" w14:textId="77777777" w:rsidR="00657244" w:rsidRDefault="00657244" w:rsidP="00BF7758">
            <w:pPr>
              <w:bidi/>
              <w:rPr>
                <w:rFonts w:cs="Arial"/>
                <w:rtl/>
              </w:rPr>
            </w:pPr>
            <w:r>
              <w:rPr>
                <w:rFonts w:cs="Arial" w:hint="cs"/>
                <w:rtl/>
              </w:rPr>
              <w:t>המתן</w:t>
            </w:r>
            <w:r>
              <w:rPr>
                <w:rFonts w:cs="Arial"/>
                <w:rtl/>
              </w:rPr>
              <w:t xml:space="preserve"> חמש דקות ואז כב</w:t>
            </w:r>
            <w:r>
              <w:rPr>
                <w:rFonts w:cs="Arial" w:hint="cs"/>
                <w:rtl/>
              </w:rPr>
              <w:t>ה</w:t>
            </w:r>
            <w:r>
              <w:rPr>
                <w:rFonts w:cs="Arial"/>
                <w:rtl/>
              </w:rPr>
              <w:t xml:space="preserve"> את האור, המת</w:t>
            </w:r>
            <w:r>
              <w:rPr>
                <w:rFonts w:cs="Arial" w:hint="cs"/>
                <w:rtl/>
              </w:rPr>
              <w:t>ן</w:t>
            </w:r>
            <w:r>
              <w:rPr>
                <w:rFonts w:cs="Arial"/>
                <w:rtl/>
              </w:rPr>
              <w:t xml:space="preserve"> שנייה ואז הדלק</w:t>
            </w:r>
            <w:r w:rsidRPr="00284E62">
              <w:rPr>
                <w:rFonts w:cs="Arial"/>
                <w:rtl/>
              </w:rPr>
              <w:t xml:space="preserve"> את האור.</w:t>
            </w:r>
          </w:p>
        </w:tc>
        <w:tc>
          <w:tcPr>
            <w:tcW w:w="2966" w:type="dxa"/>
          </w:tcPr>
          <w:p w14:paraId="317C28CB" w14:textId="77777777" w:rsidR="00657244" w:rsidRDefault="00657244" w:rsidP="00BF7758">
            <w:pPr>
              <w:bidi/>
              <w:rPr>
                <w:rFonts w:cs="Arial"/>
                <w:rtl/>
              </w:rPr>
            </w:pPr>
            <w:r>
              <w:rPr>
                <w:rFonts w:cs="Arial" w:hint="cs"/>
                <w:rtl/>
              </w:rPr>
              <w:t xml:space="preserve">קבלת </w:t>
            </w:r>
            <w:r w:rsidRPr="00284E62">
              <w:rPr>
                <w:rFonts w:cs="Arial"/>
                <w:rtl/>
              </w:rPr>
              <w:t xml:space="preserve">הודעה כי </w:t>
            </w:r>
            <w:r>
              <w:rPr>
                <w:rFonts w:cs="Arial" w:hint="cs"/>
                <w:rtl/>
              </w:rPr>
              <w:t>האור</w:t>
            </w:r>
            <w:r w:rsidRPr="00284E62">
              <w:rPr>
                <w:rFonts w:cs="Arial"/>
                <w:rtl/>
              </w:rPr>
              <w:t xml:space="preserve">  כב</w:t>
            </w:r>
            <w:r>
              <w:rPr>
                <w:rFonts w:cs="Arial" w:hint="cs"/>
                <w:rtl/>
              </w:rPr>
              <w:t>ה</w:t>
            </w:r>
            <w:r w:rsidRPr="00284E62">
              <w:rPr>
                <w:rFonts w:cs="Arial"/>
                <w:rtl/>
              </w:rPr>
              <w:t xml:space="preserve"> ואז הודעה כי האור </w:t>
            </w:r>
            <w:r w:rsidR="0001521C">
              <w:rPr>
                <w:rFonts w:cs="Arial" w:hint="cs"/>
                <w:rtl/>
              </w:rPr>
              <w:t>נדלק</w:t>
            </w:r>
          </w:p>
        </w:tc>
        <w:tc>
          <w:tcPr>
            <w:tcW w:w="2913" w:type="dxa"/>
          </w:tcPr>
          <w:p w14:paraId="0335BCE1" w14:textId="77777777" w:rsidR="00657244" w:rsidRPr="00715337" w:rsidRDefault="00657244" w:rsidP="00BF7758">
            <w:pPr>
              <w:bidi/>
              <w:rPr>
                <w:rtl/>
              </w:rPr>
            </w:pPr>
            <w:r>
              <w:rPr>
                <w:rFonts w:cs="Arial" w:hint="cs"/>
                <w:rtl/>
              </w:rPr>
              <w:t xml:space="preserve">קבלת </w:t>
            </w:r>
            <w:r w:rsidRPr="00284E62">
              <w:rPr>
                <w:rFonts w:cs="Arial"/>
                <w:rtl/>
              </w:rPr>
              <w:t xml:space="preserve">הודעה כי </w:t>
            </w:r>
            <w:r>
              <w:rPr>
                <w:rFonts w:cs="Arial" w:hint="cs"/>
                <w:rtl/>
              </w:rPr>
              <w:t>האור</w:t>
            </w:r>
            <w:r w:rsidRPr="00284E62">
              <w:rPr>
                <w:rFonts w:cs="Arial"/>
                <w:rtl/>
              </w:rPr>
              <w:t xml:space="preserve"> </w:t>
            </w:r>
            <w:r>
              <w:rPr>
                <w:rFonts w:cs="Arial" w:hint="cs"/>
                <w:rtl/>
              </w:rPr>
              <w:t>נדלק</w:t>
            </w:r>
            <w:r>
              <w:rPr>
                <w:rFonts w:cs="Arial"/>
                <w:rtl/>
              </w:rPr>
              <w:t xml:space="preserve"> ואז הודעה כי האור </w:t>
            </w:r>
            <w:r>
              <w:rPr>
                <w:rFonts w:cs="Arial" w:hint="cs"/>
                <w:rtl/>
              </w:rPr>
              <w:t>כבה</w:t>
            </w:r>
          </w:p>
        </w:tc>
        <w:tc>
          <w:tcPr>
            <w:tcW w:w="773" w:type="dxa"/>
          </w:tcPr>
          <w:p w14:paraId="3F9BC201" w14:textId="77777777" w:rsidR="00657244" w:rsidRDefault="00657244" w:rsidP="00BF7758">
            <w:pPr>
              <w:bidi/>
              <w:rPr>
                <w:rtl/>
              </w:rPr>
            </w:pPr>
          </w:p>
        </w:tc>
      </w:tr>
    </w:tbl>
    <w:p w14:paraId="09FFA952" w14:textId="77777777" w:rsidR="00657244" w:rsidRDefault="00657244" w:rsidP="00657244">
      <w:pPr>
        <w:bidi/>
        <w:ind w:firstLine="360"/>
        <w:rPr>
          <w:rtl/>
        </w:rPr>
      </w:pPr>
    </w:p>
    <w:p w14:paraId="300F5D2C" w14:textId="77777777" w:rsidR="00657244" w:rsidRDefault="00657244" w:rsidP="00657244">
      <w:pPr>
        <w:bidi/>
        <w:ind w:firstLine="360"/>
        <w:rPr>
          <w:rtl/>
        </w:rPr>
      </w:pPr>
      <w:r>
        <w:t>5.1.10</w:t>
      </w:r>
      <w:r>
        <w:tab/>
      </w:r>
      <w:r w:rsidRPr="00E713FD">
        <w:rPr>
          <w:rFonts w:cs="Arial"/>
          <w:rtl/>
        </w:rPr>
        <w:t>בד</w:t>
      </w:r>
      <w:r>
        <w:rPr>
          <w:rFonts w:cs="Arial" w:hint="cs"/>
          <w:rtl/>
        </w:rPr>
        <w:t>יקת</w:t>
      </w:r>
      <w:r w:rsidRPr="00E713FD">
        <w:rPr>
          <w:rFonts w:cs="Arial"/>
          <w:rtl/>
        </w:rPr>
        <w:t xml:space="preserve"> שיחת אודיו דו כיוו</w:t>
      </w:r>
      <w:r>
        <w:rPr>
          <w:rFonts w:cs="Arial" w:hint="cs"/>
          <w:rtl/>
        </w:rPr>
        <w:t>נית</w:t>
      </w:r>
      <w:r w:rsidRPr="00E713FD">
        <w:rPr>
          <w:rFonts w:cs="Arial"/>
          <w:rtl/>
        </w:rPr>
        <w:t xml:space="preserve"> (0018, 0037)</w:t>
      </w:r>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14:paraId="68FBD662" w14:textId="77777777" w:rsidTr="00BF7758">
        <w:tc>
          <w:tcPr>
            <w:tcW w:w="425" w:type="dxa"/>
          </w:tcPr>
          <w:p w14:paraId="5876252B" w14:textId="77777777" w:rsidR="00657244" w:rsidRDefault="00657244" w:rsidP="00BF7758">
            <w:pPr>
              <w:bidi/>
              <w:rPr>
                <w:rtl/>
              </w:rPr>
            </w:pPr>
            <w:r>
              <w:rPr>
                <w:rFonts w:hint="cs"/>
                <w:rtl/>
              </w:rPr>
              <w:lastRenderedPageBreak/>
              <w:t>#</w:t>
            </w:r>
          </w:p>
        </w:tc>
        <w:tc>
          <w:tcPr>
            <w:tcW w:w="2846" w:type="dxa"/>
          </w:tcPr>
          <w:p w14:paraId="477CC7B3" w14:textId="77777777" w:rsidR="00657244" w:rsidRDefault="00657244" w:rsidP="00BF7758">
            <w:pPr>
              <w:bidi/>
              <w:rPr>
                <w:rtl/>
              </w:rPr>
            </w:pPr>
            <w:r>
              <w:rPr>
                <w:rFonts w:hint="cs"/>
                <w:rtl/>
              </w:rPr>
              <w:t>שלבי ביצוע ההפעלה</w:t>
            </w:r>
          </w:p>
        </w:tc>
        <w:tc>
          <w:tcPr>
            <w:tcW w:w="2966" w:type="dxa"/>
          </w:tcPr>
          <w:p w14:paraId="1905F925" w14:textId="77777777" w:rsidR="00657244" w:rsidRDefault="00657244" w:rsidP="00BF7758">
            <w:pPr>
              <w:bidi/>
              <w:rPr>
                <w:rtl/>
              </w:rPr>
            </w:pPr>
            <w:r>
              <w:rPr>
                <w:rFonts w:hint="cs"/>
                <w:rtl/>
              </w:rPr>
              <w:t>תוצאה צפויה</w:t>
            </w:r>
          </w:p>
        </w:tc>
        <w:tc>
          <w:tcPr>
            <w:tcW w:w="2913" w:type="dxa"/>
          </w:tcPr>
          <w:p w14:paraId="1533AF20" w14:textId="77777777" w:rsidR="00657244" w:rsidRDefault="00657244" w:rsidP="00BF7758">
            <w:pPr>
              <w:bidi/>
              <w:rPr>
                <w:rtl/>
              </w:rPr>
            </w:pPr>
            <w:r>
              <w:rPr>
                <w:rFonts w:hint="cs"/>
                <w:rtl/>
              </w:rPr>
              <w:t>סטטוס</w:t>
            </w:r>
          </w:p>
        </w:tc>
        <w:tc>
          <w:tcPr>
            <w:tcW w:w="773" w:type="dxa"/>
          </w:tcPr>
          <w:p w14:paraId="7AD21851" w14:textId="77777777" w:rsidR="00657244" w:rsidRDefault="00657244" w:rsidP="00BF7758">
            <w:pPr>
              <w:bidi/>
              <w:rPr>
                <w:rtl/>
              </w:rPr>
            </w:pPr>
            <w:r>
              <w:rPr>
                <w:rFonts w:hint="cs"/>
                <w:rtl/>
              </w:rPr>
              <w:t>הערות</w:t>
            </w:r>
          </w:p>
        </w:tc>
      </w:tr>
      <w:tr w:rsidR="00657244" w14:paraId="163D0311" w14:textId="77777777" w:rsidTr="00BF7758">
        <w:tc>
          <w:tcPr>
            <w:tcW w:w="425" w:type="dxa"/>
          </w:tcPr>
          <w:p w14:paraId="205C4A4A" w14:textId="77777777" w:rsidR="00657244" w:rsidRDefault="00657244" w:rsidP="00BF7758">
            <w:pPr>
              <w:bidi/>
              <w:rPr>
                <w:rtl/>
              </w:rPr>
            </w:pPr>
            <w:r>
              <w:rPr>
                <w:rFonts w:hint="cs"/>
                <w:rtl/>
              </w:rPr>
              <w:t>1</w:t>
            </w:r>
          </w:p>
        </w:tc>
        <w:tc>
          <w:tcPr>
            <w:tcW w:w="2846" w:type="dxa"/>
          </w:tcPr>
          <w:p w14:paraId="0F9AC6D0"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sidRPr="00715337">
              <w:rPr>
                <w:rFonts w:cs="Arial"/>
                <w:rtl/>
              </w:rPr>
              <w:t>השבת את מצב הפרטיות</w:t>
            </w:r>
          </w:p>
        </w:tc>
        <w:tc>
          <w:tcPr>
            <w:tcW w:w="2966" w:type="dxa"/>
          </w:tcPr>
          <w:p w14:paraId="3FC9C971"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2913" w:type="dxa"/>
          </w:tcPr>
          <w:p w14:paraId="3B41D083" w14:textId="77777777" w:rsidR="00657244" w:rsidRPr="00715337" w:rsidRDefault="00657244" w:rsidP="00BF7758">
            <w:pPr>
              <w:bidi/>
              <w:rPr>
                <w:rtl/>
              </w:rPr>
            </w:pPr>
          </w:p>
        </w:tc>
        <w:tc>
          <w:tcPr>
            <w:tcW w:w="773" w:type="dxa"/>
          </w:tcPr>
          <w:p w14:paraId="66E910F9" w14:textId="77777777" w:rsidR="00657244" w:rsidRDefault="00657244" w:rsidP="00BF7758">
            <w:pPr>
              <w:bidi/>
              <w:rPr>
                <w:rtl/>
              </w:rPr>
            </w:pPr>
            <w:r>
              <w:rPr>
                <w:rFonts w:hint="cs"/>
                <w:rtl/>
              </w:rPr>
              <w:t>בוצע</w:t>
            </w:r>
          </w:p>
        </w:tc>
      </w:tr>
      <w:tr w:rsidR="00657244" w14:paraId="2B6375A2" w14:textId="77777777" w:rsidTr="00BF7758">
        <w:tc>
          <w:tcPr>
            <w:tcW w:w="425" w:type="dxa"/>
          </w:tcPr>
          <w:p w14:paraId="3DAB5827" w14:textId="77777777" w:rsidR="00657244" w:rsidRDefault="00657244" w:rsidP="00BF7758">
            <w:pPr>
              <w:bidi/>
              <w:rPr>
                <w:rtl/>
              </w:rPr>
            </w:pPr>
            <w:r>
              <w:rPr>
                <w:rFonts w:hint="cs"/>
                <w:rtl/>
              </w:rPr>
              <w:t>2</w:t>
            </w:r>
          </w:p>
        </w:tc>
        <w:tc>
          <w:tcPr>
            <w:tcW w:w="2846" w:type="dxa"/>
          </w:tcPr>
          <w:p w14:paraId="716193C0" w14:textId="77777777" w:rsidR="00657244" w:rsidRPr="00715337" w:rsidRDefault="00657244" w:rsidP="00BF7758">
            <w:pPr>
              <w:bidi/>
              <w:rPr>
                <w:rFonts w:cs="Arial"/>
                <w:rtl/>
              </w:rPr>
            </w:pPr>
            <w:r>
              <w:rPr>
                <w:rFonts w:cs="Arial" w:hint="cs"/>
                <w:rtl/>
              </w:rPr>
              <w:t>הפעל את כפתור השיחה מהתפריט של</w:t>
            </w:r>
            <w:r>
              <w:rPr>
                <w:rFonts w:cs="Arial"/>
              </w:rPr>
              <w:t xml:space="preserve"> </w:t>
            </w:r>
            <w:r>
              <w:rPr>
                <w:rFonts w:cs="Arial" w:hint="cs"/>
                <w:rtl/>
              </w:rPr>
              <w:t xml:space="preserve"> כפתור ה "</w:t>
            </w:r>
            <w:r>
              <w:rPr>
                <w:rFonts w:cs="Arial" w:hint="cs"/>
              </w:rPr>
              <w:t>L</w:t>
            </w:r>
            <w:r>
              <w:rPr>
                <w:rFonts w:cs="Arial"/>
              </w:rPr>
              <w:t>ive</w:t>
            </w:r>
            <w:r>
              <w:rPr>
                <w:rFonts w:cs="Arial" w:hint="cs"/>
                <w:rtl/>
              </w:rPr>
              <w:t>"</w:t>
            </w:r>
          </w:p>
        </w:tc>
        <w:tc>
          <w:tcPr>
            <w:tcW w:w="2966" w:type="dxa"/>
          </w:tcPr>
          <w:p w14:paraId="476E26CF" w14:textId="77777777" w:rsidR="00657244" w:rsidRDefault="00657244" w:rsidP="00BF7758">
            <w:pPr>
              <w:bidi/>
              <w:rPr>
                <w:rFonts w:cs="Arial"/>
                <w:rtl/>
              </w:rPr>
            </w:pPr>
          </w:p>
        </w:tc>
        <w:tc>
          <w:tcPr>
            <w:tcW w:w="2913" w:type="dxa"/>
          </w:tcPr>
          <w:p w14:paraId="67D3A8FD" w14:textId="77777777" w:rsidR="00657244" w:rsidRPr="00715337" w:rsidRDefault="00657244" w:rsidP="00BF7758">
            <w:pPr>
              <w:bidi/>
              <w:rPr>
                <w:rtl/>
              </w:rPr>
            </w:pPr>
          </w:p>
        </w:tc>
        <w:tc>
          <w:tcPr>
            <w:tcW w:w="773" w:type="dxa"/>
          </w:tcPr>
          <w:p w14:paraId="3E06F14A" w14:textId="77777777" w:rsidR="00657244" w:rsidRDefault="00657244" w:rsidP="00BF7758">
            <w:pPr>
              <w:bidi/>
              <w:rPr>
                <w:rtl/>
              </w:rPr>
            </w:pPr>
            <w:r>
              <w:rPr>
                <w:rFonts w:hint="cs"/>
                <w:rtl/>
              </w:rPr>
              <w:t>בוצע</w:t>
            </w:r>
          </w:p>
        </w:tc>
      </w:tr>
      <w:tr w:rsidR="00657244" w14:paraId="0F0C8EA2" w14:textId="77777777" w:rsidTr="00BF7758">
        <w:tc>
          <w:tcPr>
            <w:tcW w:w="425" w:type="dxa"/>
          </w:tcPr>
          <w:p w14:paraId="21A481D9" w14:textId="77777777" w:rsidR="00657244" w:rsidRDefault="00657244" w:rsidP="00BF7758">
            <w:pPr>
              <w:bidi/>
              <w:rPr>
                <w:rtl/>
              </w:rPr>
            </w:pPr>
            <w:r>
              <w:rPr>
                <w:rFonts w:hint="cs"/>
                <w:rtl/>
              </w:rPr>
              <w:t>3</w:t>
            </w:r>
          </w:p>
        </w:tc>
        <w:tc>
          <w:tcPr>
            <w:tcW w:w="2846" w:type="dxa"/>
          </w:tcPr>
          <w:p w14:paraId="3F162BF0" w14:textId="77777777" w:rsidR="00657244" w:rsidRDefault="00657244" w:rsidP="00BF7758">
            <w:pPr>
              <w:bidi/>
              <w:rPr>
                <w:rFonts w:cs="Arial"/>
                <w:rtl/>
              </w:rPr>
            </w:pPr>
            <w:r>
              <w:rPr>
                <w:rFonts w:cs="Arial" w:hint="cs"/>
                <w:rtl/>
              </w:rPr>
              <w:t>לחץ והחזק את כפתור המיקרופון. דבר למכשיר.</w:t>
            </w:r>
          </w:p>
        </w:tc>
        <w:tc>
          <w:tcPr>
            <w:tcW w:w="2966" w:type="dxa"/>
          </w:tcPr>
          <w:p w14:paraId="50A06250" w14:textId="77777777" w:rsidR="00657244" w:rsidRDefault="00657244" w:rsidP="00BF7758">
            <w:pPr>
              <w:bidi/>
              <w:rPr>
                <w:rFonts w:cs="Arial"/>
                <w:rtl/>
              </w:rPr>
            </w:pPr>
            <w:r>
              <w:rPr>
                <w:rFonts w:cs="Arial" w:hint="cs"/>
                <w:rtl/>
              </w:rPr>
              <w:t xml:space="preserve">אפשרות שיחה עם אדם שנמצא ליד מכשיר </w:t>
            </w:r>
            <w:r>
              <w:rPr>
                <w:rFonts w:cs="Arial" w:hint="cs"/>
              </w:rPr>
              <w:t>HIP</w:t>
            </w:r>
          </w:p>
        </w:tc>
        <w:tc>
          <w:tcPr>
            <w:tcW w:w="2913" w:type="dxa"/>
          </w:tcPr>
          <w:p w14:paraId="33E885E2" w14:textId="77777777" w:rsidR="00657244" w:rsidRPr="00715337" w:rsidRDefault="00657244" w:rsidP="00BF7758">
            <w:pPr>
              <w:bidi/>
              <w:rPr>
                <w:rtl/>
              </w:rPr>
            </w:pPr>
            <w:r>
              <w:rPr>
                <w:rFonts w:hint="cs"/>
                <w:rtl/>
              </w:rPr>
              <w:t xml:space="preserve">ישנה הודעת חיבור על מכשיר ה </w:t>
            </w:r>
            <w:r>
              <w:rPr>
                <w:rFonts w:hint="cs"/>
              </w:rPr>
              <w:t>HIP</w:t>
            </w:r>
            <w:r>
              <w:rPr>
                <w:rFonts w:hint="cs"/>
                <w:rtl/>
              </w:rPr>
              <w:t xml:space="preserve">. מי שעומד ליד מכשיר ה </w:t>
            </w:r>
            <w:r>
              <w:rPr>
                <w:rFonts w:hint="cs"/>
              </w:rPr>
              <w:t>HIP</w:t>
            </w:r>
            <w:r>
              <w:rPr>
                <w:rFonts w:hint="cs"/>
                <w:rtl/>
              </w:rPr>
              <w:t xml:space="preserve"> לא שומע</w:t>
            </w:r>
          </w:p>
        </w:tc>
        <w:tc>
          <w:tcPr>
            <w:tcW w:w="773" w:type="dxa"/>
          </w:tcPr>
          <w:p w14:paraId="7A64FB60" w14:textId="77777777" w:rsidR="00657244" w:rsidRDefault="00657244" w:rsidP="00BF7758">
            <w:pPr>
              <w:bidi/>
              <w:rPr>
                <w:rtl/>
              </w:rPr>
            </w:pPr>
            <w:r>
              <w:rPr>
                <w:rFonts w:hint="cs"/>
                <w:rtl/>
              </w:rPr>
              <w:t>בוצע</w:t>
            </w:r>
          </w:p>
        </w:tc>
      </w:tr>
      <w:tr w:rsidR="00657244" w14:paraId="4813B20A" w14:textId="77777777" w:rsidTr="00BF7758">
        <w:tc>
          <w:tcPr>
            <w:tcW w:w="425" w:type="dxa"/>
          </w:tcPr>
          <w:p w14:paraId="6FC8A0F5" w14:textId="77777777" w:rsidR="00657244" w:rsidRDefault="00657244" w:rsidP="00BF7758">
            <w:pPr>
              <w:bidi/>
              <w:rPr>
                <w:rtl/>
              </w:rPr>
            </w:pPr>
            <w:r>
              <w:rPr>
                <w:rFonts w:hint="cs"/>
                <w:rtl/>
              </w:rPr>
              <w:t>4</w:t>
            </w:r>
          </w:p>
        </w:tc>
        <w:tc>
          <w:tcPr>
            <w:tcW w:w="2846" w:type="dxa"/>
          </w:tcPr>
          <w:p w14:paraId="7ED3DB79" w14:textId="77777777" w:rsidR="00657244" w:rsidRDefault="00657244" w:rsidP="00BF7758">
            <w:pPr>
              <w:bidi/>
              <w:rPr>
                <w:rFonts w:cs="Arial"/>
                <w:rtl/>
              </w:rPr>
            </w:pPr>
            <w:r>
              <w:rPr>
                <w:rFonts w:cs="Arial" w:hint="cs"/>
                <w:rtl/>
              </w:rPr>
              <w:t>שחרר את כפתור המיקרופון</w:t>
            </w:r>
          </w:p>
        </w:tc>
        <w:tc>
          <w:tcPr>
            <w:tcW w:w="2966" w:type="dxa"/>
          </w:tcPr>
          <w:p w14:paraId="2097B68E" w14:textId="77777777" w:rsidR="00657244" w:rsidRDefault="00657244" w:rsidP="00BF7758">
            <w:pPr>
              <w:bidi/>
              <w:rPr>
                <w:rFonts w:cs="Arial"/>
                <w:rtl/>
              </w:rPr>
            </w:pPr>
            <w:r>
              <w:rPr>
                <w:rFonts w:cs="Arial" w:hint="cs"/>
                <w:rtl/>
              </w:rPr>
              <w:t xml:space="preserve">אפשר לשמוע את האדם ליד ה </w:t>
            </w:r>
            <w:r>
              <w:rPr>
                <w:rFonts w:cs="Arial" w:hint="cs"/>
              </w:rPr>
              <w:t>HIP</w:t>
            </w:r>
          </w:p>
        </w:tc>
        <w:tc>
          <w:tcPr>
            <w:tcW w:w="2913" w:type="dxa"/>
          </w:tcPr>
          <w:p w14:paraId="77433A54" w14:textId="77777777" w:rsidR="00657244" w:rsidRPr="00715337" w:rsidRDefault="00657244" w:rsidP="00BF7758">
            <w:pPr>
              <w:bidi/>
              <w:rPr>
                <w:rtl/>
              </w:rPr>
            </w:pPr>
            <w:r>
              <w:rPr>
                <w:rFonts w:hint="cs"/>
                <w:rtl/>
              </w:rPr>
              <w:t xml:space="preserve">אי אפשר לשמוע את הדובר העומד ליד ה </w:t>
            </w:r>
            <w:r>
              <w:rPr>
                <w:rFonts w:hint="cs"/>
              </w:rPr>
              <w:t>HIP</w:t>
            </w:r>
          </w:p>
        </w:tc>
        <w:tc>
          <w:tcPr>
            <w:tcW w:w="773" w:type="dxa"/>
          </w:tcPr>
          <w:p w14:paraId="69219310" w14:textId="77777777" w:rsidR="00657244" w:rsidRDefault="00657244" w:rsidP="00BF7758">
            <w:pPr>
              <w:bidi/>
              <w:rPr>
                <w:rtl/>
              </w:rPr>
            </w:pPr>
          </w:p>
        </w:tc>
      </w:tr>
      <w:tr w:rsidR="00657244" w14:paraId="6DAD8E53" w14:textId="77777777" w:rsidTr="00BF7758">
        <w:tc>
          <w:tcPr>
            <w:tcW w:w="425" w:type="dxa"/>
          </w:tcPr>
          <w:p w14:paraId="36A212AF" w14:textId="77777777" w:rsidR="00657244" w:rsidRDefault="00657244" w:rsidP="00BF7758">
            <w:pPr>
              <w:bidi/>
              <w:rPr>
                <w:rtl/>
              </w:rPr>
            </w:pPr>
            <w:r>
              <w:rPr>
                <w:rFonts w:hint="cs"/>
                <w:rtl/>
              </w:rPr>
              <w:t>5</w:t>
            </w:r>
          </w:p>
        </w:tc>
        <w:tc>
          <w:tcPr>
            <w:tcW w:w="2846" w:type="dxa"/>
          </w:tcPr>
          <w:p w14:paraId="02B39061" w14:textId="77777777" w:rsidR="00657244" w:rsidRDefault="00657244" w:rsidP="00BF7758">
            <w:pPr>
              <w:bidi/>
              <w:rPr>
                <w:rFonts w:cs="Arial"/>
                <w:rtl/>
              </w:rPr>
            </w:pPr>
            <w:r>
              <w:rPr>
                <w:rFonts w:cs="Arial" w:hint="cs"/>
                <w:rtl/>
              </w:rPr>
              <w:t>המתן</w:t>
            </w:r>
            <w:r>
              <w:rPr>
                <w:rFonts w:cs="Arial"/>
                <w:rtl/>
              </w:rPr>
              <w:t xml:space="preserve"> חמש דקות ואז כב</w:t>
            </w:r>
            <w:r>
              <w:rPr>
                <w:rFonts w:cs="Arial" w:hint="cs"/>
                <w:rtl/>
              </w:rPr>
              <w:t>ה</w:t>
            </w:r>
            <w:r>
              <w:rPr>
                <w:rFonts w:cs="Arial"/>
                <w:rtl/>
              </w:rPr>
              <w:t xml:space="preserve"> את האור, המת</w:t>
            </w:r>
            <w:r>
              <w:rPr>
                <w:rFonts w:cs="Arial" w:hint="cs"/>
                <w:rtl/>
              </w:rPr>
              <w:t>ן</w:t>
            </w:r>
            <w:r>
              <w:rPr>
                <w:rFonts w:cs="Arial"/>
                <w:rtl/>
              </w:rPr>
              <w:t xml:space="preserve"> שנייה ואז הדלק</w:t>
            </w:r>
            <w:r w:rsidRPr="00284E62">
              <w:rPr>
                <w:rFonts w:cs="Arial"/>
                <w:rtl/>
              </w:rPr>
              <w:t xml:space="preserve"> את האור.</w:t>
            </w:r>
          </w:p>
        </w:tc>
        <w:tc>
          <w:tcPr>
            <w:tcW w:w="2966" w:type="dxa"/>
          </w:tcPr>
          <w:p w14:paraId="3DB693AF" w14:textId="77777777" w:rsidR="00657244" w:rsidRDefault="00657244" w:rsidP="00BF7758">
            <w:pPr>
              <w:bidi/>
              <w:rPr>
                <w:rFonts w:cs="Arial"/>
                <w:rtl/>
              </w:rPr>
            </w:pPr>
            <w:r>
              <w:rPr>
                <w:rFonts w:cs="Arial" w:hint="cs"/>
                <w:rtl/>
              </w:rPr>
              <w:t xml:space="preserve">קבלת </w:t>
            </w:r>
            <w:r w:rsidRPr="00284E62">
              <w:rPr>
                <w:rFonts w:cs="Arial"/>
                <w:rtl/>
              </w:rPr>
              <w:t xml:space="preserve">הודעה כי </w:t>
            </w:r>
            <w:r>
              <w:rPr>
                <w:rFonts w:cs="Arial" w:hint="cs"/>
                <w:rtl/>
              </w:rPr>
              <w:t>האור</w:t>
            </w:r>
            <w:r w:rsidRPr="00284E62">
              <w:rPr>
                <w:rFonts w:cs="Arial"/>
                <w:rtl/>
              </w:rPr>
              <w:t xml:space="preserve">  כב</w:t>
            </w:r>
            <w:r>
              <w:rPr>
                <w:rFonts w:cs="Arial" w:hint="cs"/>
                <w:rtl/>
              </w:rPr>
              <w:t>ה</w:t>
            </w:r>
            <w:r w:rsidRPr="00284E62">
              <w:rPr>
                <w:rFonts w:cs="Arial"/>
                <w:rtl/>
              </w:rPr>
              <w:t xml:space="preserve"> ואז הודעה כי האור הופעל</w:t>
            </w:r>
          </w:p>
        </w:tc>
        <w:tc>
          <w:tcPr>
            <w:tcW w:w="2913" w:type="dxa"/>
          </w:tcPr>
          <w:p w14:paraId="204C6E21" w14:textId="77777777" w:rsidR="00657244" w:rsidRPr="00715337" w:rsidRDefault="00657244" w:rsidP="00BF7758">
            <w:pPr>
              <w:bidi/>
              <w:rPr>
                <w:rtl/>
              </w:rPr>
            </w:pPr>
            <w:r>
              <w:rPr>
                <w:rFonts w:cs="Arial" w:hint="cs"/>
                <w:rtl/>
              </w:rPr>
              <w:t xml:space="preserve">קבלת </w:t>
            </w:r>
            <w:r w:rsidRPr="00284E62">
              <w:rPr>
                <w:rFonts w:cs="Arial"/>
                <w:rtl/>
              </w:rPr>
              <w:t xml:space="preserve">הודעה כי </w:t>
            </w:r>
            <w:r>
              <w:rPr>
                <w:rFonts w:cs="Arial" w:hint="cs"/>
                <w:rtl/>
              </w:rPr>
              <w:t>האור</w:t>
            </w:r>
            <w:r w:rsidRPr="00284E62">
              <w:rPr>
                <w:rFonts w:cs="Arial"/>
                <w:rtl/>
              </w:rPr>
              <w:t xml:space="preserve"> </w:t>
            </w:r>
            <w:r>
              <w:rPr>
                <w:rFonts w:cs="Arial" w:hint="cs"/>
                <w:rtl/>
              </w:rPr>
              <w:t xml:space="preserve"> הדלק</w:t>
            </w:r>
            <w:r>
              <w:rPr>
                <w:rFonts w:cs="Arial"/>
                <w:rtl/>
              </w:rPr>
              <w:t xml:space="preserve"> ואז הודעה כי האור </w:t>
            </w:r>
            <w:r>
              <w:rPr>
                <w:rFonts w:cs="Arial" w:hint="cs"/>
                <w:rtl/>
              </w:rPr>
              <w:t>כבה</w:t>
            </w:r>
          </w:p>
        </w:tc>
        <w:tc>
          <w:tcPr>
            <w:tcW w:w="773" w:type="dxa"/>
          </w:tcPr>
          <w:p w14:paraId="2F29B265" w14:textId="77777777" w:rsidR="00657244" w:rsidRDefault="00657244" w:rsidP="00BF7758">
            <w:pPr>
              <w:bidi/>
              <w:rPr>
                <w:rtl/>
              </w:rPr>
            </w:pPr>
          </w:p>
        </w:tc>
      </w:tr>
      <w:tr w:rsidR="00657244" w14:paraId="75BE04EF" w14:textId="77777777" w:rsidTr="00BF7758">
        <w:tc>
          <w:tcPr>
            <w:tcW w:w="425" w:type="dxa"/>
          </w:tcPr>
          <w:p w14:paraId="363A0ADA" w14:textId="77777777" w:rsidR="00657244" w:rsidRDefault="00657244" w:rsidP="00BF7758">
            <w:pPr>
              <w:bidi/>
              <w:rPr>
                <w:rtl/>
              </w:rPr>
            </w:pPr>
            <w:r>
              <w:rPr>
                <w:rFonts w:hint="cs"/>
                <w:rtl/>
              </w:rPr>
              <w:t>6</w:t>
            </w:r>
          </w:p>
        </w:tc>
        <w:tc>
          <w:tcPr>
            <w:tcW w:w="2846" w:type="dxa"/>
          </w:tcPr>
          <w:p w14:paraId="6BBF1B0B" w14:textId="77777777" w:rsidR="00657244" w:rsidRDefault="00657244" w:rsidP="00BF7758">
            <w:pPr>
              <w:bidi/>
              <w:rPr>
                <w:rFonts w:cs="Arial"/>
                <w:rtl/>
              </w:rPr>
            </w:pPr>
            <w:r>
              <w:rPr>
                <w:rFonts w:cs="Arial" w:hint="cs"/>
                <w:rtl/>
              </w:rPr>
              <w:t>לחץ על כפתור סיום שיחה</w:t>
            </w:r>
          </w:p>
        </w:tc>
        <w:tc>
          <w:tcPr>
            <w:tcW w:w="2966" w:type="dxa"/>
          </w:tcPr>
          <w:p w14:paraId="1D7D6AA3" w14:textId="77777777" w:rsidR="00657244" w:rsidRDefault="00657244" w:rsidP="00BF7758">
            <w:pPr>
              <w:bidi/>
              <w:rPr>
                <w:rFonts w:cs="Arial"/>
                <w:rtl/>
              </w:rPr>
            </w:pPr>
          </w:p>
        </w:tc>
        <w:tc>
          <w:tcPr>
            <w:tcW w:w="2913" w:type="dxa"/>
          </w:tcPr>
          <w:p w14:paraId="6F70A995" w14:textId="77777777" w:rsidR="00657244" w:rsidRDefault="00657244" w:rsidP="00BF7758">
            <w:pPr>
              <w:bidi/>
              <w:rPr>
                <w:rFonts w:cs="Arial"/>
                <w:rtl/>
              </w:rPr>
            </w:pPr>
          </w:p>
        </w:tc>
        <w:tc>
          <w:tcPr>
            <w:tcW w:w="773" w:type="dxa"/>
          </w:tcPr>
          <w:p w14:paraId="5026A613" w14:textId="77777777" w:rsidR="00657244" w:rsidRDefault="00657244" w:rsidP="00BF7758">
            <w:pPr>
              <w:bidi/>
              <w:rPr>
                <w:rtl/>
              </w:rPr>
            </w:pPr>
            <w:r>
              <w:rPr>
                <w:rFonts w:hint="cs"/>
                <w:rtl/>
              </w:rPr>
              <w:t>בוצע</w:t>
            </w:r>
          </w:p>
        </w:tc>
      </w:tr>
    </w:tbl>
    <w:p w14:paraId="15D04375" w14:textId="77777777" w:rsidR="00657244" w:rsidRDefault="00657244" w:rsidP="00657244">
      <w:r>
        <w:t xml:space="preserve"> </w:t>
      </w:r>
    </w:p>
    <w:p w14:paraId="71B89214" w14:textId="77777777" w:rsidR="00657244" w:rsidRDefault="00657244" w:rsidP="00657244">
      <w:pPr>
        <w:bidi/>
        <w:ind w:firstLine="360"/>
        <w:rPr>
          <w:rtl/>
        </w:rPr>
      </w:pPr>
      <w:r>
        <w:t>5.1.11</w:t>
      </w:r>
      <w:r>
        <w:tab/>
      </w:r>
      <w:r w:rsidRPr="00E713FD">
        <w:rPr>
          <w:rFonts w:cs="Arial"/>
          <w:rtl/>
        </w:rPr>
        <w:t>בד</w:t>
      </w:r>
      <w:r>
        <w:rPr>
          <w:rFonts w:cs="Arial" w:hint="cs"/>
          <w:rtl/>
        </w:rPr>
        <w:t>יקת</w:t>
      </w:r>
      <w:r w:rsidRPr="00E713FD">
        <w:rPr>
          <w:rFonts w:cs="Arial"/>
          <w:rtl/>
        </w:rPr>
        <w:t xml:space="preserve"> שיחת </w:t>
      </w:r>
      <w:r w:rsidRPr="00E07F7C">
        <w:rPr>
          <w:rFonts w:cs="Arial"/>
          <w:rtl/>
        </w:rPr>
        <w:t>וידאו</w:t>
      </w:r>
      <w:r w:rsidRPr="00E713FD">
        <w:rPr>
          <w:rFonts w:cs="Arial"/>
          <w:rtl/>
        </w:rPr>
        <w:t xml:space="preserve"> דו כיוו</w:t>
      </w:r>
      <w:r>
        <w:rPr>
          <w:rFonts w:cs="Arial" w:hint="cs"/>
          <w:rtl/>
        </w:rPr>
        <w:t>נית</w:t>
      </w:r>
      <w:r w:rsidRPr="00E713FD">
        <w:rPr>
          <w:rFonts w:cs="Arial"/>
          <w:rtl/>
        </w:rPr>
        <w:t xml:space="preserve"> (0018, 0037)</w:t>
      </w:r>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14:paraId="66F516A5" w14:textId="77777777" w:rsidTr="00BF7758">
        <w:tc>
          <w:tcPr>
            <w:tcW w:w="425" w:type="dxa"/>
          </w:tcPr>
          <w:p w14:paraId="50C8FA68" w14:textId="77777777" w:rsidR="00657244" w:rsidRDefault="00657244" w:rsidP="00BF7758">
            <w:pPr>
              <w:bidi/>
              <w:rPr>
                <w:rtl/>
              </w:rPr>
            </w:pPr>
            <w:r>
              <w:rPr>
                <w:rFonts w:hint="cs"/>
                <w:rtl/>
              </w:rPr>
              <w:t>#</w:t>
            </w:r>
          </w:p>
        </w:tc>
        <w:tc>
          <w:tcPr>
            <w:tcW w:w="2846" w:type="dxa"/>
          </w:tcPr>
          <w:p w14:paraId="493B4C69" w14:textId="77777777" w:rsidR="00657244" w:rsidRDefault="00657244" w:rsidP="00BF7758">
            <w:pPr>
              <w:bidi/>
              <w:rPr>
                <w:rtl/>
              </w:rPr>
            </w:pPr>
            <w:r>
              <w:rPr>
                <w:rFonts w:hint="cs"/>
                <w:rtl/>
              </w:rPr>
              <w:t>שלבי ביצוע ההפעלה</w:t>
            </w:r>
          </w:p>
        </w:tc>
        <w:tc>
          <w:tcPr>
            <w:tcW w:w="2966" w:type="dxa"/>
          </w:tcPr>
          <w:p w14:paraId="02EF2FD1" w14:textId="77777777" w:rsidR="00657244" w:rsidRDefault="00657244" w:rsidP="00BF7758">
            <w:pPr>
              <w:bidi/>
              <w:rPr>
                <w:rtl/>
              </w:rPr>
            </w:pPr>
            <w:r>
              <w:rPr>
                <w:rFonts w:hint="cs"/>
                <w:rtl/>
              </w:rPr>
              <w:t>תוצאה צפויה</w:t>
            </w:r>
          </w:p>
        </w:tc>
        <w:tc>
          <w:tcPr>
            <w:tcW w:w="2913" w:type="dxa"/>
          </w:tcPr>
          <w:p w14:paraId="2D0A05F8" w14:textId="77777777" w:rsidR="00657244" w:rsidRDefault="00657244" w:rsidP="00BF7758">
            <w:pPr>
              <w:bidi/>
              <w:rPr>
                <w:rtl/>
              </w:rPr>
            </w:pPr>
            <w:r>
              <w:rPr>
                <w:rFonts w:hint="cs"/>
                <w:rtl/>
              </w:rPr>
              <w:t>סטטוס</w:t>
            </w:r>
          </w:p>
        </w:tc>
        <w:tc>
          <w:tcPr>
            <w:tcW w:w="773" w:type="dxa"/>
          </w:tcPr>
          <w:p w14:paraId="7493D8E7" w14:textId="77777777" w:rsidR="00657244" w:rsidRDefault="00657244" w:rsidP="00BF7758">
            <w:pPr>
              <w:bidi/>
              <w:rPr>
                <w:rtl/>
              </w:rPr>
            </w:pPr>
            <w:r>
              <w:rPr>
                <w:rFonts w:hint="cs"/>
                <w:rtl/>
              </w:rPr>
              <w:t>הערות</w:t>
            </w:r>
          </w:p>
        </w:tc>
      </w:tr>
      <w:tr w:rsidR="00657244" w14:paraId="7C34282A" w14:textId="77777777" w:rsidTr="00BF7758">
        <w:tc>
          <w:tcPr>
            <w:tcW w:w="425" w:type="dxa"/>
          </w:tcPr>
          <w:p w14:paraId="6372942D" w14:textId="77777777" w:rsidR="00657244" w:rsidRDefault="00657244" w:rsidP="00BF7758">
            <w:pPr>
              <w:bidi/>
              <w:rPr>
                <w:rtl/>
              </w:rPr>
            </w:pPr>
            <w:r>
              <w:rPr>
                <w:rFonts w:hint="cs"/>
                <w:rtl/>
              </w:rPr>
              <w:t>1</w:t>
            </w:r>
          </w:p>
        </w:tc>
        <w:tc>
          <w:tcPr>
            <w:tcW w:w="2846" w:type="dxa"/>
          </w:tcPr>
          <w:p w14:paraId="3DAB7331"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sidRPr="00715337">
              <w:rPr>
                <w:rFonts w:cs="Arial"/>
                <w:rtl/>
              </w:rPr>
              <w:t>השבת את מצב הפרטיות</w:t>
            </w:r>
          </w:p>
        </w:tc>
        <w:tc>
          <w:tcPr>
            <w:tcW w:w="2966" w:type="dxa"/>
          </w:tcPr>
          <w:p w14:paraId="756EE767"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2913" w:type="dxa"/>
          </w:tcPr>
          <w:p w14:paraId="3AB05AFF" w14:textId="77777777" w:rsidR="00657244" w:rsidRPr="00715337" w:rsidRDefault="00657244" w:rsidP="00BF7758">
            <w:pPr>
              <w:bidi/>
              <w:rPr>
                <w:rtl/>
              </w:rPr>
            </w:pPr>
          </w:p>
        </w:tc>
        <w:tc>
          <w:tcPr>
            <w:tcW w:w="773" w:type="dxa"/>
          </w:tcPr>
          <w:p w14:paraId="1A9FB6CA" w14:textId="77777777" w:rsidR="00657244" w:rsidRDefault="00657244" w:rsidP="00BF7758">
            <w:pPr>
              <w:bidi/>
              <w:rPr>
                <w:rtl/>
              </w:rPr>
            </w:pPr>
            <w:r>
              <w:rPr>
                <w:rFonts w:hint="cs"/>
                <w:rtl/>
              </w:rPr>
              <w:t>בוצע</w:t>
            </w:r>
          </w:p>
        </w:tc>
      </w:tr>
      <w:tr w:rsidR="00657244" w14:paraId="696E8EFB" w14:textId="77777777" w:rsidTr="00BF7758">
        <w:tc>
          <w:tcPr>
            <w:tcW w:w="425" w:type="dxa"/>
          </w:tcPr>
          <w:p w14:paraId="77F5C9B7" w14:textId="77777777" w:rsidR="00657244" w:rsidRDefault="00657244" w:rsidP="00BF7758">
            <w:pPr>
              <w:bidi/>
              <w:rPr>
                <w:rtl/>
              </w:rPr>
            </w:pPr>
            <w:r>
              <w:rPr>
                <w:rFonts w:hint="cs"/>
                <w:rtl/>
              </w:rPr>
              <w:t>2</w:t>
            </w:r>
          </w:p>
        </w:tc>
        <w:tc>
          <w:tcPr>
            <w:tcW w:w="2846" w:type="dxa"/>
          </w:tcPr>
          <w:p w14:paraId="2B48786E" w14:textId="77777777" w:rsidR="00657244" w:rsidRPr="00715337" w:rsidRDefault="00657244" w:rsidP="00BF7758">
            <w:pPr>
              <w:bidi/>
              <w:rPr>
                <w:rFonts w:cs="Arial"/>
                <w:rtl/>
              </w:rPr>
            </w:pPr>
            <w:r>
              <w:rPr>
                <w:rFonts w:cs="Arial" w:hint="cs"/>
                <w:rtl/>
              </w:rPr>
              <w:t>מתפריט ה "</w:t>
            </w:r>
            <w:r>
              <w:rPr>
                <w:rFonts w:cs="Arial" w:hint="cs"/>
              </w:rPr>
              <w:t>L</w:t>
            </w:r>
            <w:r>
              <w:rPr>
                <w:rFonts w:cs="Arial"/>
              </w:rPr>
              <w:t>ive</w:t>
            </w:r>
            <w:r>
              <w:rPr>
                <w:rFonts w:cs="Arial" w:hint="cs"/>
                <w:rtl/>
              </w:rPr>
              <w:t>"</w:t>
            </w:r>
            <w:r>
              <w:rPr>
                <w:rFonts w:cs="Arial"/>
              </w:rPr>
              <w:t xml:space="preserve"> </w:t>
            </w:r>
            <w:r>
              <w:rPr>
                <w:rFonts w:cs="Arial" w:hint="cs"/>
                <w:rtl/>
              </w:rPr>
              <w:t xml:space="preserve"> לחץ על כפתור הוידאו</w:t>
            </w:r>
          </w:p>
        </w:tc>
        <w:tc>
          <w:tcPr>
            <w:tcW w:w="2966" w:type="dxa"/>
          </w:tcPr>
          <w:p w14:paraId="1640CCAF" w14:textId="77777777" w:rsidR="00657244" w:rsidRDefault="00657244" w:rsidP="00BF7758">
            <w:pPr>
              <w:bidi/>
              <w:rPr>
                <w:rFonts w:cs="Arial"/>
                <w:rtl/>
              </w:rPr>
            </w:pPr>
            <w:r>
              <w:rPr>
                <w:rFonts w:cs="Arial"/>
                <w:rtl/>
              </w:rPr>
              <w:t>צריך לראות את עצמ</w:t>
            </w:r>
            <w:r>
              <w:rPr>
                <w:rFonts w:cs="Arial" w:hint="cs"/>
                <w:rtl/>
              </w:rPr>
              <w:t>ך</w:t>
            </w:r>
            <w:r w:rsidRPr="00E07F7C">
              <w:rPr>
                <w:rFonts w:cs="Arial"/>
                <w:rtl/>
              </w:rPr>
              <w:t xml:space="preserve"> במסך קטן</w:t>
            </w:r>
            <w:r>
              <w:rPr>
                <w:rFonts w:cs="Arial"/>
                <w:rtl/>
              </w:rPr>
              <w:t xml:space="preserve"> במכשיר הנייד.  האדם ליד המצלמה</w:t>
            </w:r>
            <w:r>
              <w:rPr>
                <w:rFonts w:cs="Arial" w:hint="cs"/>
                <w:rtl/>
              </w:rPr>
              <w:t>,</w:t>
            </w:r>
            <w:r>
              <w:rPr>
                <w:rFonts w:cs="Arial"/>
                <w:rtl/>
              </w:rPr>
              <w:t xml:space="preserve"> אמור לראות אות</w:t>
            </w:r>
            <w:r>
              <w:rPr>
                <w:rFonts w:cs="Arial" w:hint="cs"/>
                <w:rtl/>
              </w:rPr>
              <w:t>ך</w:t>
            </w:r>
          </w:p>
        </w:tc>
        <w:tc>
          <w:tcPr>
            <w:tcW w:w="2913" w:type="dxa"/>
          </w:tcPr>
          <w:p w14:paraId="4EF91C4E" w14:textId="77777777" w:rsidR="00657244" w:rsidRPr="00715337" w:rsidRDefault="00657244" w:rsidP="00BF7758">
            <w:pPr>
              <w:bidi/>
              <w:rPr>
                <w:rtl/>
              </w:rPr>
            </w:pPr>
            <w:r>
              <w:rPr>
                <w:rFonts w:cs="Arial"/>
                <w:rtl/>
              </w:rPr>
              <w:t>אתה רואה את עצמך</w:t>
            </w:r>
            <w:r w:rsidRPr="00E07F7C">
              <w:rPr>
                <w:rFonts w:cs="Arial"/>
                <w:rtl/>
              </w:rPr>
              <w:t xml:space="preserve"> במסך קטן</w:t>
            </w:r>
            <w:r>
              <w:rPr>
                <w:rFonts w:cs="Arial"/>
              </w:rPr>
              <w:t>.</w:t>
            </w:r>
            <w:r w:rsidRPr="00E07F7C">
              <w:rPr>
                <w:rFonts w:cs="Arial"/>
                <w:rtl/>
              </w:rPr>
              <w:t xml:space="preserve">  האדם שליד המצלמה רואה תמונ</w:t>
            </w:r>
            <w:r>
              <w:rPr>
                <w:rFonts w:cs="Arial"/>
                <w:rtl/>
              </w:rPr>
              <w:t>ה מטושטשת.   לפעמים התמונה הופ</w:t>
            </w:r>
            <w:r>
              <w:rPr>
                <w:rFonts w:cs="Arial" w:hint="cs"/>
                <w:rtl/>
              </w:rPr>
              <w:t>כת</w:t>
            </w:r>
            <w:r w:rsidRPr="00E07F7C">
              <w:rPr>
                <w:rFonts w:cs="Arial"/>
                <w:rtl/>
              </w:rPr>
              <w:t xml:space="preserve"> להיות מאוד מטושטשת</w:t>
            </w:r>
            <w:r>
              <w:rPr>
                <w:rFonts w:cs="Arial" w:hint="cs"/>
                <w:rtl/>
              </w:rPr>
              <w:t>.</w:t>
            </w:r>
            <w:r w:rsidRPr="00E07F7C">
              <w:rPr>
                <w:rFonts w:cs="Arial"/>
                <w:rtl/>
              </w:rPr>
              <w:t xml:space="preserve"> </w:t>
            </w:r>
            <w:r>
              <w:rPr>
                <w:rFonts w:cs="Arial" w:hint="cs"/>
                <w:rtl/>
              </w:rPr>
              <w:t>כמו כן,</w:t>
            </w:r>
            <w:r w:rsidRPr="00E07F7C">
              <w:rPr>
                <w:rFonts w:cs="Arial"/>
                <w:rtl/>
              </w:rPr>
              <w:t xml:space="preserve"> מעגל המציג עיבוד מופיע פעמים רבות.</w:t>
            </w:r>
          </w:p>
        </w:tc>
        <w:tc>
          <w:tcPr>
            <w:tcW w:w="773" w:type="dxa"/>
          </w:tcPr>
          <w:p w14:paraId="45BFC828" w14:textId="77777777" w:rsidR="00657244" w:rsidRDefault="00657244" w:rsidP="00BF7758">
            <w:pPr>
              <w:bidi/>
              <w:rPr>
                <w:rtl/>
              </w:rPr>
            </w:pPr>
          </w:p>
        </w:tc>
      </w:tr>
      <w:tr w:rsidR="00657244" w14:paraId="6619DF62" w14:textId="77777777" w:rsidTr="00BF7758">
        <w:tc>
          <w:tcPr>
            <w:tcW w:w="425" w:type="dxa"/>
          </w:tcPr>
          <w:p w14:paraId="517014F7" w14:textId="77777777" w:rsidR="00657244" w:rsidRDefault="00657244" w:rsidP="00BF7758">
            <w:pPr>
              <w:bidi/>
              <w:rPr>
                <w:rtl/>
              </w:rPr>
            </w:pPr>
            <w:r>
              <w:rPr>
                <w:rFonts w:hint="cs"/>
                <w:rtl/>
              </w:rPr>
              <w:t>3</w:t>
            </w:r>
          </w:p>
        </w:tc>
        <w:tc>
          <w:tcPr>
            <w:tcW w:w="2846" w:type="dxa"/>
          </w:tcPr>
          <w:p w14:paraId="53E12324" w14:textId="77777777" w:rsidR="00657244" w:rsidRDefault="00657244" w:rsidP="00BF7758">
            <w:pPr>
              <w:bidi/>
              <w:rPr>
                <w:rFonts w:cs="Arial"/>
                <w:rtl/>
              </w:rPr>
            </w:pPr>
            <w:r>
              <w:rPr>
                <w:rFonts w:cs="Arial" w:hint="cs"/>
                <w:rtl/>
              </w:rPr>
              <w:t>לחץ על כפתור המיקרופון והחזק אותו. התחל לדבר</w:t>
            </w:r>
          </w:p>
        </w:tc>
        <w:tc>
          <w:tcPr>
            <w:tcW w:w="2966" w:type="dxa"/>
          </w:tcPr>
          <w:p w14:paraId="7F0E0CFE" w14:textId="77777777" w:rsidR="00657244" w:rsidRDefault="00657244" w:rsidP="00BF7758">
            <w:pPr>
              <w:bidi/>
              <w:rPr>
                <w:rFonts w:cs="Arial"/>
                <w:rtl/>
              </w:rPr>
            </w:pPr>
            <w:r>
              <w:rPr>
                <w:rFonts w:cs="Arial" w:hint="cs"/>
                <w:rtl/>
              </w:rPr>
              <w:t xml:space="preserve">אפשר לדבר לאדם ליד מכשיר ה </w:t>
            </w:r>
            <w:r>
              <w:rPr>
                <w:rFonts w:cs="Arial" w:hint="cs"/>
              </w:rPr>
              <w:t>HIP</w:t>
            </w:r>
          </w:p>
        </w:tc>
        <w:tc>
          <w:tcPr>
            <w:tcW w:w="2913" w:type="dxa"/>
          </w:tcPr>
          <w:p w14:paraId="59156236" w14:textId="77777777" w:rsidR="00657244" w:rsidRPr="00715337" w:rsidRDefault="00657244" w:rsidP="00BF7758">
            <w:pPr>
              <w:bidi/>
              <w:rPr>
                <w:rtl/>
              </w:rPr>
            </w:pPr>
            <w:r>
              <w:rPr>
                <w:rFonts w:hint="cs"/>
                <w:rtl/>
              </w:rPr>
              <w:t xml:space="preserve">מכשיר ה </w:t>
            </w:r>
            <w:r>
              <w:rPr>
                <w:rFonts w:hint="cs"/>
              </w:rPr>
              <w:t>HIP</w:t>
            </w:r>
            <w:r>
              <w:rPr>
                <w:rFonts w:hint="cs"/>
                <w:rtl/>
              </w:rPr>
              <w:t xml:space="preserve"> מראה הודעת התקשרות. האדם העומד ליד המכשיר לא שומע בבהירות</w:t>
            </w:r>
          </w:p>
        </w:tc>
        <w:tc>
          <w:tcPr>
            <w:tcW w:w="773" w:type="dxa"/>
          </w:tcPr>
          <w:p w14:paraId="246587DD" w14:textId="77777777" w:rsidR="00657244" w:rsidRDefault="00657244" w:rsidP="00BF7758">
            <w:pPr>
              <w:bidi/>
              <w:rPr>
                <w:rtl/>
              </w:rPr>
            </w:pPr>
          </w:p>
        </w:tc>
      </w:tr>
      <w:tr w:rsidR="00657244" w14:paraId="10DD4CB3" w14:textId="77777777" w:rsidTr="00BF7758">
        <w:tc>
          <w:tcPr>
            <w:tcW w:w="425" w:type="dxa"/>
          </w:tcPr>
          <w:p w14:paraId="099B91FD" w14:textId="77777777" w:rsidR="00657244" w:rsidRDefault="00657244" w:rsidP="00BF7758">
            <w:pPr>
              <w:bidi/>
              <w:rPr>
                <w:rtl/>
              </w:rPr>
            </w:pPr>
            <w:r>
              <w:rPr>
                <w:rFonts w:hint="cs"/>
                <w:rtl/>
              </w:rPr>
              <w:t>4</w:t>
            </w:r>
          </w:p>
        </w:tc>
        <w:tc>
          <w:tcPr>
            <w:tcW w:w="2846" w:type="dxa"/>
          </w:tcPr>
          <w:p w14:paraId="303C5327" w14:textId="77777777" w:rsidR="00657244" w:rsidRDefault="00657244" w:rsidP="00BF7758">
            <w:pPr>
              <w:bidi/>
              <w:rPr>
                <w:rFonts w:cs="Arial"/>
                <w:rtl/>
              </w:rPr>
            </w:pPr>
            <w:r>
              <w:rPr>
                <w:rFonts w:cs="Arial" w:hint="cs"/>
                <w:rtl/>
              </w:rPr>
              <w:t>שחרר את כפתור המ</w:t>
            </w:r>
            <w:r w:rsidR="0001521C">
              <w:rPr>
                <w:rFonts w:cs="Arial" w:hint="cs"/>
                <w:rtl/>
              </w:rPr>
              <w:t>י</w:t>
            </w:r>
            <w:r>
              <w:rPr>
                <w:rFonts w:cs="Arial" w:hint="cs"/>
                <w:rtl/>
              </w:rPr>
              <w:t>קרופון</w:t>
            </w:r>
          </w:p>
        </w:tc>
        <w:tc>
          <w:tcPr>
            <w:tcW w:w="2966" w:type="dxa"/>
          </w:tcPr>
          <w:p w14:paraId="154EDA82" w14:textId="77777777" w:rsidR="00657244" w:rsidRDefault="00657244" w:rsidP="00BF7758">
            <w:pPr>
              <w:bidi/>
              <w:rPr>
                <w:rFonts w:cs="Arial"/>
                <w:rtl/>
              </w:rPr>
            </w:pPr>
            <w:r>
              <w:rPr>
                <w:rFonts w:cs="Arial" w:hint="cs"/>
                <w:rtl/>
              </w:rPr>
              <w:t xml:space="preserve">אפשר לשמוע את האדם ליד ה </w:t>
            </w:r>
            <w:r>
              <w:rPr>
                <w:rFonts w:cs="Arial" w:hint="cs"/>
              </w:rPr>
              <w:t>HIP</w:t>
            </w:r>
          </w:p>
        </w:tc>
        <w:tc>
          <w:tcPr>
            <w:tcW w:w="2913" w:type="dxa"/>
          </w:tcPr>
          <w:p w14:paraId="0D2170D1" w14:textId="77777777" w:rsidR="00657244" w:rsidRPr="00715337" w:rsidRDefault="00657244" w:rsidP="00BF7758">
            <w:pPr>
              <w:bidi/>
              <w:rPr>
                <w:rtl/>
              </w:rPr>
            </w:pPr>
            <w:r>
              <w:rPr>
                <w:rFonts w:hint="cs"/>
                <w:rtl/>
              </w:rPr>
              <w:t xml:space="preserve">אי אפשר לשמוע את הדובר העומד ליד ה </w:t>
            </w:r>
            <w:r>
              <w:rPr>
                <w:rFonts w:hint="cs"/>
              </w:rPr>
              <w:t>HIP</w:t>
            </w:r>
          </w:p>
        </w:tc>
        <w:tc>
          <w:tcPr>
            <w:tcW w:w="773" w:type="dxa"/>
          </w:tcPr>
          <w:p w14:paraId="56F1AF42" w14:textId="77777777" w:rsidR="00657244" w:rsidRDefault="00657244" w:rsidP="00BF7758">
            <w:pPr>
              <w:bidi/>
              <w:rPr>
                <w:rtl/>
              </w:rPr>
            </w:pPr>
          </w:p>
        </w:tc>
      </w:tr>
      <w:tr w:rsidR="00657244" w14:paraId="3A397429" w14:textId="77777777" w:rsidTr="00BF7758">
        <w:tc>
          <w:tcPr>
            <w:tcW w:w="425" w:type="dxa"/>
          </w:tcPr>
          <w:p w14:paraId="14D41AB7" w14:textId="77777777" w:rsidR="00657244" w:rsidRDefault="00657244" w:rsidP="00BF7758">
            <w:pPr>
              <w:bidi/>
              <w:rPr>
                <w:rtl/>
              </w:rPr>
            </w:pPr>
            <w:r>
              <w:rPr>
                <w:rFonts w:hint="cs"/>
                <w:rtl/>
              </w:rPr>
              <w:t>5</w:t>
            </w:r>
          </w:p>
        </w:tc>
        <w:tc>
          <w:tcPr>
            <w:tcW w:w="2846" w:type="dxa"/>
          </w:tcPr>
          <w:p w14:paraId="28118DFD" w14:textId="77777777" w:rsidR="00657244" w:rsidRDefault="00657244" w:rsidP="00BF7758">
            <w:pPr>
              <w:bidi/>
              <w:rPr>
                <w:rFonts w:cs="Arial"/>
                <w:rtl/>
              </w:rPr>
            </w:pPr>
            <w:r>
              <w:rPr>
                <w:rFonts w:cs="Arial" w:hint="cs"/>
                <w:rtl/>
              </w:rPr>
              <w:t>לחץ על כפתור סיום שיחה</w:t>
            </w:r>
          </w:p>
        </w:tc>
        <w:tc>
          <w:tcPr>
            <w:tcW w:w="2966" w:type="dxa"/>
          </w:tcPr>
          <w:p w14:paraId="4480DC88" w14:textId="77777777" w:rsidR="00657244" w:rsidRDefault="00657244" w:rsidP="00BF7758">
            <w:pPr>
              <w:bidi/>
              <w:rPr>
                <w:rFonts w:cs="Arial"/>
                <w:rtl/>
              </w:rPr>
            </w:pPr>
          </w:p>
        </w:tc>
        <w:tc>
          <w:tcPr>
            <w:tcW w:w="2913" w:type="dxa"/>
          </w:tcPr>
          <w:p w14:paraId="1E991B09" w14:textId="77777777" w:rsidR="00657244" w:rsidRDefault="00657244" w:rsidP="00BF7758">
            <w:pPr>
              <w:bidi/>
              <w:rPr>
                <w:rFonts w:cs="Arial"/>
                <w:rtl/>
              </w:rPr>
            </w:pPr>
          </w:p>
        </w:tc>
        <w:tc>
          <w:tcPr>
            <w:tcW w:w="773" w:type="dxa"/>
          </w:tcPr>
          <w:p w14:paraId="72AEE2A3" w14:textId="77777777" w:rsidR="00657244" w:rsidRDefault="00657244" w:rsidP="00BF7758">
            <w:pPr>
              <w:bidi/>
              <w:rPr>
                <w:rtl/>
              </w:rPr>
            </w:pPr>
            <w:r>
              <w:rPr>
                <w:rFonts w:hint="cs"/>
                <w:rtl/>
              </w:rPr>
              <w:t>בוצע</w:t>
            </w:r>
          </w:p>
        </w:tc>
      </w:tr>
    </w:tbl>
    <w:p w14:paraId="492A26EE" w14:textId="77777777" w:rsidR="00657244" w:rsidRDefault="00657244" w:rsidP="00657244">
      <w:pPr>
        <w:rPr>
          <w:rtl/>
        </w:rPr>
      </w:pPr>
    </w:p>
    <w:p w14:paraId="712450B9" w14:textId="77777777" w:rsidR="00657244" w:rsidRDefault="00657244" w:rsidP="00657244">
      <w:pPr>
        <w:bidi/>
        <w:ind w:firstLine="360"/>
        <w:rPr>
          <w:rtl/>
        </w:rPr>
      </w:pPr>
      <w:r>
        <w:t>5.1.12</w:t>
      </w:r>
      <w:r>
        <w:tab/>
      </w:r>
      <w:r w:rsidRPr="00BC4544">
        <w:rPr>
          <w:rFonts w:cs="Arial"/>
          <w:rtl/>
        </w:rPr>
        <w:t>בד</w:t>
      </w:r>
      <w:r>
        <w:rPr>
          <w:rFonts w:cs="Arial" w:hint="cs"/>
          <w:rtl/>
        </w:rPr>
        <w:t>יקת</w:t>
      </w:r>
      <w:r w:rsidRPr="00BC4544">
        <w:rPr>
          <w:rFonts w:cs="Arial"/>
          <w:rtl/>
        </w:rPr>
        <w:t xml:space="preserve"> אזור חכם (0018, 0063)</w:t>
      </w:r>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14:paraId="472BB5E4" w14:textId="77777777" w:rsidTr="00BF7758">
        <w:tc>
          <w:tcPr>
            <w:tcW w:w="425" w:type="dxa"/>
          </w:tcPr>
          <w:p w14:paraId="1939C85D" w14:textId="77777777" w:rsidR="00657244" w:rsidRDefault="00657244" w:rsidP="00BF7758">
            <w:pPr>
              <w:bidi/>
              <w:rPr>
                <w:rtl/>
              </w:rPr>
            </w:pPr>
            <w:r>
              <w:rPr>
                <w:rFonts w:hint="cs"/>
                <w:rtl/>
              </w:rPr>
              <w:t>#</w:t>
            </w:r>
          </w:p>
        </w:tc>
        <w:tc>
          <w:tcPr>
            <w:tcW w:w="2846" w:type="dxa"/>
          </w:tcPr>
          <w:p w14:paraId="58C854B3" w14:textId="77777777" w:rsidR="00657244" w:rsidRDefault="00657244" w:rsidP="00BF7758">
            <w:pPr>
              <w:bidi/>
              <w:rPr>
                <w:rtl/>
              </w:rPr>
            </w:pPr>
            <w:r>
              <w:rPr>
                <w:rFonts w:hint="cs"/>
                <w:rtl/>
              </w:rPr>
              <w:t>שלבי ביצוע ההפעלה</w:t>
            </w:r>
          </w:p>
        </w:tc>
        <w:tc>
          <w:tcPr>
            <w:tcW w:w="2966" w:type="dxa"/>
          </w:tcPr>
          <w:p w14:paraId="18664AB8" w14:textId="77777777" w:rsidR="00657244" w:rsidRDefault="00657244" w:rsidP="00BF7758">
            <w:pPr>
              <w:bidi/>
              <w:rPr>
                <w:rtl/>
              </w:rPr>
            </w:pPr>
            <w:r>
              <w:rPr>
                <w:rFonts w:hint="cs"/>
                <w:rtl/>
              </w:rPr>
              <w:t>תוצאה צפויה</w:t>
            </w:r>
          </w:p>
        </w:tc>
        <w:tc>
          <w:tcPr>
            <w:tcW w:w="2913" w:type="dxa"/>
          </w:tcPr>
          <w:p w14:paraId="274D39B4" w14:textId="77777777" w:rsidR="00657244" w:rsidRDefault="00657244" w:rsidP="00BF7758">
            <w:pPr>
              <w:bidi/>
              <w:rPr>
                <w:rtl/>
              </w:rPr>
            </w:pPr>
            <w:r>
              <w:rPr>
                <w:rFonts w:hint="cs"/>
                <w:rtl/>
              </w:rPr>
              <w:t>סטטוס</w:t>
            </w:r>
          </w:p>
        </w:tc>
        <w:tc>
          <w:tcPr>
            <w:tcW w:w="773" w:type="dxa"/>
          </w:tcPr>
          <w:p w14:paraId="58AB8575" w14:textId="77777777" w:rsidR="00657244" w:rsidRDefault="00657244" w:rsidP="00BF7758">
            <w:pPr>
              <w:bidi/>
              <w:rPr>
                <w:rtl/>
              </w:rPr>
            </w:pPr>
            <w:r>
              <w:rPr>
                <w:rFonts w:hint="cs"/>
                <w:rtl/>
              </w:rPr>
              <w:t>הערות</w:t>
            </w:r>
          </w:p>
        </w:tc>
      </w:tr>
      <w:tr w:rsidR="00657244" w14:paraId="4994E14B" w14:textId="77777777" w:rsidTr="00BF7758">
        <w:tc>
          <w:tcPr>
            <w:tcW w:w="425" w:type="dxa"/>
          </w:tcPr>
          <w:p w14:paraId="72EDC43E" w14:textId="77777777" w:rsidR="00657244" w:rsidRDefault="00657244" w:rsidP="00BF7758">
            <w:pPr>
              <w:bidi/>
              <w:rPr>
                <w:rtl/>
              </w:rPr>
            </w:pPr>
            <w:r>
              <w:rPr>
                <w:rFonts w:hint="cs"/>
                <w:rtl/>
              </w:rPr>
              <w:t>1</w:t>
            </w:r>
          </w:p>
        </w:tc>
        <w:tc>
          <w:tcPr>
            <w:tcW w:w="2846" w:type="dxa"/>
          </w:tcPr>
          <w:p w14:paraId="268E6541"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Pr>
                <w:rtl/>
              </w:rPr>
              <w:t xml:space="preserve"> </w:t>
            </w:r>
            <w:r w:rsidRPr="00F239E5">
              <w:rPr>
                <w:rFonts w:cs="Arial"/>
                <w:rtl/>
              </w:rPr>
              <w:t>הגדר את האזור החכם במחצית הימנית של המסך והפעל את הלחצן. לחץ על לחצן ' שמור '</w:t>
            </w:r>
            <w:r w:rsidRPr="00715337">
              <w:t xml:space="preserve"> </w:t>
            </w:r>
          </w:p>
        </w:tc>
        <w:tc>
          <w:tcPr>
            <w:tcW w:w="2966" w:type="dxa"/>
          </w:tcPr>
          <w:p w14:paraId="3FCF234A" w14:textId="77777777" w:rsidR="00657244" w:rsidRPr="00715337" w:rsidRDefault="00657244" w:rsidP="00BF7758">
            <w:pPr>
              <w:bidi/>
              <w:rPr>
                <w:rtl/>
              </w:rPr>
            </w:pPr>
          </w:p>
        </w:tc>
        <w:tc>
          <w:tcPr>
            <w:tcW w:w="2913" w:type="dxa"/>
          </w:tcPr>
          <w:p w14:paraId="08899BF6" w14:textId="77777777" w:rsidR="00657244" w:rsidRPr="00715337" w:rsidRDefault="00657244" w:rsidP="00BF7758">
            <w:pPr>
              <w:bidi/>
              <w:rPr>
                <w:rtl/>
              </w:rPr>
            </w:pPr>
          </w:p>
        </w:tc>
        <w:tc>
          <w:tcPr>
            <w:tcW w:w="773" w:type="dxa"/>
          </w:tcPr>
          <w:p w14:paraId="2230EA2F" w14:textId="77777777" w:rsidR="00657244" w:rsidRDefault="00657244" w:rsidP="00BF7758">
            <w:pPr>
              <w:bidi/>
              <w:rPr>
                <w:rtl/>
              </w:rPr>
            </w:pPr>
            <w:r>
              <w:rPr>
                <w:rFonts w:hint="cs"/>
                <w:rtl/>
              </w:rPr>
              <w:t>בוצע</w:t>
            </w:r>
          </w:p>
        </w:tc>
      </w:tr>
      <w:tr w:rsidR="00657244" w14:paraId="3E17C9BC" w14:textId="77777777" w:rsidTr="00BF7758">
        <w:tc>
          <w:tcPr>
            <w:tcW w:w="425" w:type="dxa"/>
          </w:tcPr>
          <w:p w14:paraId="6F93DA60" w14:textId="77777777" w:rsidR="00657244" w:rsidRDefault="00657244" w:rsidP="00BF7758">
            <w:pPr>
              <w:bidi/>
              <w:rPr>
                <w:rtl/>
              </w:rPr>
            </w:pPr>
            <w:r>
              <w:rPr>
                <w:rFonts w:hint="cs"/>
                <w:rtl/>
              </w:rPr>
              <w:t>2</w:t>
            </w:r>
          </w:p>
        </w:tc>
        <w:tc>
          <w:tcPr>
            <w:tcW w:w="2846" w:type="dxa"/>
          </w:tcPr>
          <w:p w14:paraId="162D96CE" w14:textId="77777777" w:rsidR="00657244" w:rsidRPr="00715337" w:rsidRDefault="00657244" w:rsidP="00BF7758">
            <w:pPr>
              <w:bidi/>
              <w:rPr>
                <w:rtl/>
              </w:rPr>
            </w:pPr>
            <w:r>
              <w:rPr>
                <w:rFonts w:cs="Arial"/>
                <w:rtl/>
              </w:rPr>
              <w:t>מההגדר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sidRPr="00715337">
              <w:t xml:space="preserve"> </w:t>
            </w:r>
            <w:r w:rsidRPr="00715337">
              <w:rPr>
                <w:rFonts w:cs="Arial"/>
                <w:rtl/>
              </w:rPr>
              <w:t>השבת את מצב הפרטיות</w:t>
            </w:r>
          </w:p>
        </w:tc>
        <w:tc>
          <w:tcPr>
            <w:tcW w:w="2966" w:type="dxa"/>
          </w:tcPr>
          <w:p w14:paraId="6DFF0F1C" w14:textId="77777777" w:rsidR="00657244" w:rsidRPr="00715337" w:rsidRDefault="00657244" w:rsidP="00BF7758">
            <w:pPr>
              <w:bidi/>
              <w:rPr>
                <w:rtl/>
              </w:rPr>
            </w:pPr>
            <w:r w:rsidRPr="00715337">
              <w:rPr>
                <w:rFonts w:cs="Arial"/>
                <w:rtl/>
              </w:rPr>
              <w:t>אפשר</w:t>
            </w:r>
            <w:r w:rsidRPr="00715337">
              <w:rPr>
                <w:rFonts w:cs="Arial" w:hint="cs"/>
                <w:rtl/>
              </w:rPr>
              <w:t xml:space="preserve"> צפייה ישירה</w:t>
            </w:r>
            <w:r w:rsidRPr="00715337">
              <w:rPr>
                <w:rFonts w:cs="Arial"/>
                <w:rtl/>
              </w:rPr>
              <w:t xml:space="preserve"> </w:t>
            </w:r>
            <w:r w:rsidRPr="00715337">
              <w:rPr>
                <w:rFonts w:cs="Arial" w:hint="cs"/>
                <w:rtl/>
              </w:rPr>
              <w:t>(</w:t>
            </w:r>
            <w:r w:rsidRPr="00715337">
              <w:rPr>
                <w:rFonts w:cs="Arial"/>
                <w:rtl/>
              </w:rPr>
              <w:t>סטרימינג</w:t>
            </w:r>
            <w:r w:rsidRPr="00715337">
              <w:rPr>
                <w:rFonts w:cs="Arial" w:hint="cs"/>
                <w:rtl/>
              </w:rPr>
              <w:t>)</w:t>
            </w:r>
          </w:p>
        </w:tc>
        <w:tc>
          <w:tcPr>
            <w:tcW w:w="2913" w:type="dxa"/>
          </w:tcPr>
          <w:p w14:paraId="6CF3A0CD" w14:textId="77777777" w:rsidR="00657244" w:rsidRPr="00715337" w:rsidRDefault="00657244" w:rsidP="00BF7758">
            <w:pPr>
              <w:bidi/>
              <w:rPr>
                <w:rtl/>
              </w:rPr>
            </w:pPr>
          </w:p>
        </w:tc>
        <w:tc>
          <w:tcPr>
            <w:tcW w:w="773" w:type="dxa"/>
          </w:tcPr>
          <w:p w14:paraId="596CCD96" w14:textId="77777777" w:rsidR="00657244" w:rsidRDefault="00657244" w:rsidP="00BF7758">
            <w:pPr>
              <w:bidi/>
              <w:rPr>
                <w:rtl/>
              </w:rPr>
            </w:pPr>
            <w:r>
              <w:rPr>
                <w:rFonts w:hint="cs"/>
                <w:rtl/>
              </w:rPr>
              <w:t>בוצע</w:t>
            </w:r>
          </w:p>
        </w:tc>
      </w:tr>
      <w:tr w:rsidR="00657244" w14:paraId="68401E48" w14:textId="77777777" w:rsidTr="00BF7758">
        <w:tc>
          <w:tcPr>
            <w:tcW w:w="425" w:type="dxa"/>
          </w:tcPr>
          <w:p w14:paraId="31A30DC2" w14:textId="77777777" w:rsidR="00657244" w:rsidRDefault="00657244" w:rsidP="00BF7758">
            <w:pPr>
              <w:bidi/>
              <w:rPr>
                <w:rtl/>
              </w:rPr>
            </w:pPr>
            <w:r>
              <w:rPr>
                <w:rFonts w:hint="cs"/>
                <w:rtl/>
              </w:rPr>
              <w:t>3</w:t>
            </w:r>
          </w:p>
        </w:tc>
        <w:tc>
          <w:tcPr>
            <w:tcW w:w="2846" w:type="dxa"/>
          </w:tcPr>
          <w:p w14:paraId="5753AADC" w14:textId="77777777" w:rsidR="00657244" w:rsidRDefault="00657244" w:rsidP="00BF7758">
            <w:pPr>
              <w:bidi/>
              <w:rPr>
                <w:rFonts w:cs="Arial"/>
                <w:rtl/>
              </w:rPr>
            </w:pPr>
            <w:r>
              <w:rPr>
                <w:rFonts w:cs="Arial" w:hint="cs"/>
                <w:rtl/>
              </w:rPr>
              <w:t>זוז למקום מחוץ המקום המסומן כאזור חכם</w:t>
            </w:r>
          </w:p>
        </w:tc>
        <w:tc>
          <w:tcPr>
            <w:tcW w:w="2966" w:type="dxa"/>
          </w:tcPr>
          <w:p w14:paraId="3FCE9C87" w14:textId="77777777" w:rsidR="00657244" w:rsidRDefault="00657244" w:rsidP="00BF7758">
            <w:pPr>
              <w:bidi/>
              <w:rPr>
                <w:rFonts w:cs="Arial"/>
                <w:rtl/>
              </w:rPr>
            </w:pPr>
            <w:r>
              <w:rPr>
                <w:rFonts w:cs="Arial" w:hint="cs"/>
                <w:rtl/>
              </w:rPr>
              <w:t>אין שום השפעה (אין שום התראה)</w:t>
            </w:r>
          </w:p>
        </w:tc>
        <w:tc>
          <w:tcPr>
            <w:tcW w:w="2913" w:type="dxa"/>
          </w:tcPr>
          <w:p w14:paraId="7457C261" w14:textId="77777777" w:rsidR="00657244" w:rsidRPr="00715337" w:rsidRDefault="00657244" w:rsidP="00BF7758">
            <w:pPr>
              <w:bidi/>
              <w:rPr>
                <w:rtl/>
              </w:rPr>
            </w:pPr>
            <w:r>
              <w:rPr>
                <w:rFonts w:hint="cs"/>
                <w:rtl/>
              </w:rPr>
              <w:t>עובד כצפוי</w:t>
            </w:r>
          </w:p>
        </w:tc>
        <w:tc>
          <w:tcPr>
            <w:tcW w:w="773" w:type="dxa"/>
          </w:tcPr>
          <w:p w14:paraId="65C8ED2F" w14:textId="77777777" w:rsidR="00657244" w:rsidRDefault="00657244" w:rsidP="00BF7758">
            <w:pPr>
              <w:bidi/>
              <w:rPr>
                <w:rtl/>
              </w:rPr>
            </w:pPr>
          </w:p>
        </w:tc>
      </w:tr>
      <w:tr w:rsidR="00657244" w14:paraId="71438706" w14:textId="77777777" w:rsidTr="00BF7758">
        <w:tc>
          <w:tcPr>
            <w:tcW w:w="425" w:type="dxa"/>
          </w:tcPr>
          <w:p w14:paraId="7ED693CF" w14:textId="77777777" w:rsidR="00657244" w:rsidRDefault="00657244" w:rsidP="00BF7758">
            <w:pPr>
              <w:bidi/>
              <w:rPr>
                <w:rtl/>
              </w:rPr>
            </w:pPr>
            <w:r>
              <w:rPr>
                <w:rFonts w:hint="cs"/>
                <w:rtl/>
              </w:rPr>
              <w:t>4</w:t>
            </w:r>
          </w:p>
        </w:tc>
        <w:tc>
          <w:tcPr>
            <w:tcW w:w="2846" w:type="dxa"/>
          </w:tcPr>
          <w:p w14:paraId="08F15C5F" w14:textId="77777777" w:rsidR="00657244" w:rsidRDefault="00657244" w:rsidP="00BF7758">
            <w:pPr>
              <w:bidi/>
              <w:rPr>
                <w:rFonts w:cs="Arial"/>
                <w:rtl/>
              </w:rPr>
            </w:pPr>
            <w:r>
              <w:rPr>
                <w:rFonts w:cs="Arial" w:hint="cs"/>
                <w:rtl/>
              </w:rPr>
              <w:t>זוז למקום בתוך המקום המסומן כאזור חכם</w:t>
            </w:r>
          </w:p>
        </w:tc>
        <w:tc>
          <w:tcPr>
            <w:tcW w:w="2966" w:type="dxa"/>
          </w:tcPr>
          <w:p w14:paraId="2E7158D8" w14:textId="77777777" w:rsidR="00657244" w:rsidRDefault="00657244" w:rsidP="00BF7758">
            <w:pPr>
              <w:bidi/>
              <w:rPr>
                <w:rFonts w:cs="Arial"/>
                <w:rtl/>
              </w:rPr>
            </w:pPr>
            <w:r>
              <w:rPr>
                <w:rFonts w:cs="Arial" w:hint="cs"/>
                <w:rtl/>
              </w:rPr>
              <w:t>קבלת התראה באימייל</w:t>
            </w:r>
          </w:p>
        </w:tc>
        <w:tc>
          <w:tcPr>
            <w:tcW w:w="2913" w:type="dxa"/>
          </w:tcPr>
          <w:p w14:paraId="4D6A1003" w14:textId="77777777" w:rsidR="00657244" w:rsidRPr="00715337" w:rsidRDefault="00657244" w:rsidP="00BF7758">
            <w:pPr>
              <w:bidi/>
              <w:rPr>
                <w:rtl/>
              </w:rPr>
            </w:pPr>
            <w:r>
              <w:rPr>
                <w:rFonts w:hint="cs"/>
                <w:rtl/>
              </w:rPr>
              <w:t>קבלת התראה אחרי 30 שניות</w:t>
            </w:r>
          </w:p>
        </w:tc>
        <w:tc>
          <w:tcPr>
            <w:tcW w:w="773" w:type="dxa"/>
          </w:tcPr>
          <w:p w14:paraId="78F5301B" w14:textId="77777777" w:rsidR="00657244" w:rsidRDefault="00657244" w:rsidP="00BF7758">
            <w:pPr>
              <w:bidi/>
              <w:rPr>
                <w:rtl/>
              </w:rPr>
            </w:pPr>
          </w:p>
        </w:tc>
      </w:tr>
      <w:tr w:rsidR="00657244" w14:paraId="02A01C36" w14:textId="77777777" w:rsidTr="00BF7758">
        <w:tc>
          <w:tcPr>
            <w:tcW w:w="425" w:type="dxa"/>
          </w:tcPr>
          <w:p w14:paraId="469FDDE7" w14:textId="77777777" w:rsidR="00657244" w:rsidRDefault="00657244" w:rsidP="00BF7758">
            <w:pPr>
              <w:bidi/>
              <w:rPr>
                <w:rtl/>
              </w:rPr>
            </w:pPr>
            <w:r>
              <w:rPr>
                <w:rFonts w:hint="cs"/>
                <w:rtl/>
              </w:rPr>
              <w:t>5</w:t>
            </w:r>
          </w:p>
        </w:tc>
        <w:tc>
          <w:tcPr>
            <w:tcW w:w="2846" w:type="dxa"/>
          </w:tcPr>
          <w:p w14:paraId="7E10AFF8" w14:textId="77777777" w:rsidR="00657244" w:rsidRDefault="00657244" w:rsidP="00BF7758">
            <w:pPr>
              <w:bidi/>
              <w:rPr>
                <w:rFonts w:cs="Arial"/>
                <w:rtl/>
              </w:rPr>
            </w:pPr>
            <w:r>
              <w:rPr>
                <w:rFonts w:cs="Arial" w:hint="cs"/>
                <w:rtl/>
              </w:rPr>
              <w:t>הפעל התראה על ידי אזעקה</w:t>
            </w:r>
          </w:p>
        </w:tc>
        <w:tc>
          <w:tcPr>
            <w:tcW w:w="2966" w:type="dxa"/>
          </w:tcPr>
          <w:p w14:paraId="613BC11E" w14:textId="77777777" w:rsidR="00657244" w:rsidRDefault="00657244" w:rsidP="00BF7758">
            <w:pPr>
              <w:bidi/>
              <w:rPr>
                <w:rFonts w:cs="Arial"/>
                <w:rtl/>
              </w:rPr>
            </w:pPr>
          </w:p>
        </w:tc>
        <w:tc>
          <w:tcPr>
            <w:tcW w:w="2913" w:type="dxa"/>
          </w:tcPr>
          <w:p w14:paraId="4C6C77D6" w14:textId="77777777" w:rsidR="00657244" w:rsidRDefault="00657244" w:rsidP="00BF7758">
            <w:pPr>
              <w:bidi/>
              <w:rPr>
                <w:rFonts w:cs="Arial"/>
                <w:rtl/>
              </w:rPr>
            </w:pPr>
          </w:p>
        </w:tc>
        <w:tc>
          <w:tcPr>
            <w:tcW w:w="773" w:type="dxa"/>
          </w:tcPr>
          <w:p w14:paraId="783E21B5" w14:textId="77777777" w:rsidR="00657244" w:rsidRDefault="00657244" w:rsidP="00BF7758">
            <w:pPr>
              <w:bidi/>
              <w:rPr>
                <w:rtl/>
              </w:rPr>
            </w:pPr>
            <w:r>
              <w:rPr>
                <w:rFonts w:hint="cs"/>
                <w:rtl/>
              </w:rPr>
              <w:t>בוצע</w:t>
            </w:r>
          </w:p>
        </w:tc>
      </w:tr>
      <w:tr w:rsidR="00657244" w14:paraId="3A60DBC8" w14:textId="77777777" w:rsidTr="00BF7758">
        <w:tc>
          <w:tcPr>
            <w:tcW w:w="425" w:type="dxa"/>
          </w:tcPr>
          <w:p w14:paraId="5366F60B" w14:textId="77777777" w:rsidR="00657244" w:rsidRDefault="00657244" w:rsidP="00BF7758">
            <w:pPr>
              <w:bidi/>
              <w:rPr>
                <w:rtl/>
              </w:rPr>
            </w:pPr>
            <w:r>
              <w:rPr>
                <w:rFonts w:hint="cs"/>
                <w:rtl/>
              </w:rPr>
              <w:lastRenderedPageBreak/>
              <w:t>6</w:t>
            </w:r>
          </w:p>
        </w:tc>
        <w:tc>
          <w:tcPr>
            <w:tcW w:w="2846" w:type="dxa"/>
          </w:tcPr>
          <w:p w14:paraId="2FF9E734" w14:textId="77777777" w:rsidR="00657244" w:rsidRDefault="00657244" w:rsidP="00BF7758">
            <w:pPr>
              <w:bidi/>
              <w:rPr>
                <w:rFonts w:cs="Arial"/>
                <w:rtl/>
              </w:rPr>
            </w:pPr>
            <w:r>
              <w:rPr>
                <w:rFonts w:cs="Arial" w:hint="cs"/>
                <w:rtl/>
              </w:rPr>
              <w:t>זוז בתוך המקום המסומן כאזור חכם</w:t>
            </w:r>
          </w:p>
        </w:tc>
        <w:tc>
          <w:tcPr>
            <w:tcW w:w="2966" w:type="dxa"/>
          </w:tcPr>
          <w:p w14:paraId="21279341" w14:textId="77777777" w:rsidR="00657244" w:rsidRDefault="00657244" w:rsidP="00BF7758">
            <w:pPr>
              <w:bidi/>
              <w:rPr>
                <w:rFonts w:cs="Arial"/>
                <w:rtl/>
              </w:rPr>
            </w:pPr>
            <w:r>
              <w:rPr>
                <w:rFonts w:cs="Arial" w:hint="cs"/>
                <w:rtl/>
              </w:rPr>
              <w:t>האזעקה אמורה לפעול</w:t>
            </w:r>
          </w:p>
        </w:tc>
        <w:tc>
          <w:tcPr>
            <w:tcW w:w="2913" w:type="dxa"/>
          </w:tcPr>
          <w:p w14:paraId="0648E488" w14:textId="77777777" w:rsidR="00657244" w:rsidRDefault="00657244" w:rsidP="00BF7758">
            <w:pPr>
              <w:bidi/>
              <w:rPr>
                <w:rFonts w:cs="Arial"/>
                <w:rtl/>
              </w:rPr>
            </w:pPr>
            <w:r>
              <w:rPr>
                <w:rFonts w:cs="Arial" w:hint="cs"/>
                <w:rtl/>
              </w:rPr>
              <w:t>האזעקה התחילה לעבוד לאחר 22.5 שניות</w:t>
            </w:r>
          </w:p>
        </w:tc>
        <w:tc>
          <w:tcPr>
            <w:tcW w:w="773" w:type="dxa"/>
          </w:tcPr>
          <w:p w14:paraId="3573E68F" w14:textId="77777777" w:rsidR="00657244" w:rsidRDefault="00657244" w:rsidP="00BF7758">
            <w:pPr>
              <w:bidi/>
              <w:rPr>
                <w:rtl/>
              </w:rPr>
            </w:pPr>
          </w:p>
        </w:tc>
      </w:tr>
    </w:tbl>
    <w:p w14:paraId="30DC6DB6" w14:textId="77777777" w:rsidR="00657244" w:rsidRDefault="00657244" w:rsidP="00657244">
      <w:pPr>
        <w:bidi/>
        <w:ind w:firstLine="360"/>
      </w:pPr>
    </w:p>
    <w:p w14:paraId="1369A1BB" w14:textId="77777777" w:rsidR="00657244" w:rsidRDefault="00657244" w:rsidP="00657244">
      <w:pPr>
        <w:bidi/>
        <w:ind w:firstLine="360"/>
        <w:rPr>
          <w:rtl/>
        </w:rPr>
      </w:pPr>
      <w:r>
        <w:t>5.1.13</w:t>
      </w:r>
      <w:r>
        <w:tab/>
      </w:r>
      <w:r w:rsidRPr="00BC4544">
        <w:rPr>
          <w:rFonts w:cs="Arial"/>
          <w:rtl/>
        </w:rPr>
        <w:t>בד</w:t>
      </w:r>
      <w:r>
        <w:rPr>
          <w:rFonts w:cs="Arial" w:hint="cs"/>
          <w:rtl/>
        </w:rPr>
        <w:t>יקת</w:t>
      </w:r>
      <w:r w:rsidRPr="00BC4544">
        <w:rPr>
          <w:rFonts w:cs="Arial"/>
          <w:rtl/>
        </w:rPr>
        <w:t xml:space="preserve"> </w:t>
      </w:r>
      <w:r>
        <w:rPr>
          <w:rFonts w:cs="Arial" w:hint="cs"/>
          <w:rtl/>
        </w:rPr>
        <w:t xml:space="preserve">סייע של מערכת ה </w:t>
      </w:r>
      <w:r>
        <w:rPr>
          <w:rFonts w:cs="Arial" w:hint="cs"/>
        </w:rPr>
        <w:t>HIP</w:t>
      </w:r>
      <w:r w:rsidRPr="00BC4544">
        <w:rPr>
          <w:rFonts w:cs="Arial"/>
          <w:rtl/>
        </w:rPr>
        <w:t xml:space="preserve"> (0018)</w:t>
      </w:r>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14:paraId="3F95784A" w14:textId="77777777" w:rsidTr="00BF7758">
        <w:tc>
          <w:tcPr>
            <w:tcW w:w="425" w:type="dxa"/>
          </w:tcPr>
          <w:p w14:paraId="566E48C4" w14:textId="77777777" w:rsidR="00657244" w:rsidRDefault="00657244" w:rsidP="00BF7758">
            <w:pPr>
              <w:bidi/>
              <w:rPr>
                <w:rtl/>
              </w:rPr>
            </w:pPr>
            <w:r>
              <w:rPr>
                <w:rFonts w:hint="cs"/>
                <w:rtl/>
              </w:rPr>
              <w:t>#</w:t>
            </w:r>
          </w:p>
        </w:tc>
        <w:tc>
          <w:tcPr>
            <w:tcW w:w="2846" w:type="dxa"/>
          </w:tcPr>
          <w:p w14:paraId="5FEA6C21" w14:textId="77777777" w:rsidR="00657244" w:rsidRDefault="00657244" w:rsidP="00BF7758">
            <w:pPr>
              <w:bidi/>
              <w:rPr>
                <w:rtl/>
              </w:rPr>
            </w:pPr>
            <w:r>
              <w:rPr>
                <w:rFonts w:hint="cs"/>
                <w:rtl/>
              </w:rPr>
              <w:t>שלבי ביצוע ההפעלה</w:t>
            </w:r>
          </w:p>
        </w:tc>
        <w:tc>
          <w:tcPr>
            <w:tcW w:w="2966" w:type="dxa"/>
          </w:tcPr>
          <w:p w14:paraId="3F432187" w14:textId="77777777" w:rsidR="00657244" w:rsidRDefault="00657244" w:rsidP="00BF7758">
            <w:pPr>
              <w:bidi/>
              <w:rPr>
                <w:rtl/>
              </w:rPr>
            </w:pPr>
            <w:r>
              <w:rPr>
                <w:rFonts w:hint="cs"/>
                <w:rtl/>
              </w:rPr>
              <w:t>תוצאה צפויה</w:t>
            </w:r>
          </w:p>
        </w:tc>
        <w:tc>
          <w:tcPr>
            <w:tcW w:w="2913" w:type="dxa"/>
          </w:tcPr>
          <w:p w14:paraId="0D6A1555" w14:textId="77777777" w:rsidR="00657244" w:rsidRDefault="00657244" w:rsidP="00BF7758">
            <w:pPr>
              <w:bidi/>
              <w:rPr>
                <w:rtl/>
              </w:rPr>
            </w:pPr>
            <w:r>
              <w:rPr>
                <w:rFonts w:hint="cs"/>
                <w:rtl/>
              </w:rPr>
              <w:t>סטטוס</w:t>
            </w:r>
          </w:p>
        </w:tc>
        <w:tc>
          <w:tcPr>
            <w:tcW w:w="773" w:type="dxa"/>
          </w:tcPr>
          <w:p w14:paraId="39C116D3" w14:textId="77777777" w:rsidR="00657244" w:rsidRDefault="00657244" w:rsidP="00BF7758">
            <w:pPr>
              <w:bidi/>
              <w:rPr>
                <w:rtl/>
              </w:rPr>
            </w:pPr>
            <w:r>
              <w:rPr>
                <w:rFonts w:hint="cs"/>
                <w:rtl/>
              </w:rPr>
              <w:t>הערות</w:t>
            </w:r>
          </w:p>
        </w:tc>
      </w:tr>
      <w:tr w:rsidR="00657244" w14:paraId="5319FE42" w14:textId="77777777" w:rsidTr="00BF7758">
        <w:tc>
          <w:tcPr>
            <w:tcW w:w="425" w:type="dxa"/>
          </w:tcPr>
          <w:p w14:paraId="64348E57" w14:textId="77777777" w:rsidR="00657244" w:rsidRDefault="00657244" w:rsidP="00BF7758">
            <w:pPr>
              <w:bidi/>
              <w:rPr>
                <w:rtl/>
              </w:rPr>
            </w:pPr>
            <w:r>
              <w:rPr>
                <w:rFonts w:hint="cs"/>
                <w:rtl/>
              </w:rPr>
              <w:t>1</w:t>
            </w:r>
          </w:p>
        </w:tc>
        <w:tc>
          <w:tcPr>
            <w:tcW w:w="2846" w:type="dxa"/>
          </w:tcPr>
          <w:p w14:paraId="4F45892E" w14:textId="77777777" w:rsidR="00657244" w:rsidRPr="00715337" w:rsidRDefault="00657244" w:rsidP="00BF7758">
            <w:pPr>
              <w:bidi/>
              <w:rPr>
                <w:rtl/>
              </w:rPr>
            </w:pPr>
            <w:r>
              <w:rPr>
                <w:rFonts w:cs="Arial" w:hint="cs"/>
                <w:rtl/>
              </w:rPr>
              <w:t>ב</w:t>
            </w:r>
            <w:r>
              <w:rPr>
                <w:rFonts w:cs="Arial"/>
                <w:rtl/>
              </w:rPr>
              <w:t>ההגדר</w:t>
            </w:r>
            <w:r>
              <w:rPr>
                <w:rFonts w:cs="Arial" w:hint="cs"/>
                <w:rtl/>
              </w:rPr>
              <w:t>ות</w:t>
            </w:r>
            <w:r w:rsidRPr="00715337">
              <w:rPr>
                <w:rFonts w:cs="Arial"/>
                <w:rtl/>
              </w:rPr>
              <w:t xml:space="preserve"> של</w:t>
            </w:r>
            <w:r w:rsidRPr="00715337">
              <w:rPr>
                <w:rFonts w:cs="Arial" w:hint="cs"/>
                <w:rtl/>
              </w:rPr>
              <w:t xml:space="preserve"> </w:t>
            </w:r>
            <w:r w:rsidRPr="00715337">
              <w:t xml:space="preserve"> </w:t>
            </w:r>
            <w:r w:rsidRPr="00715337">
              <w:rPr>
                <w:rFonts w:hint="cs"/>
              </w:rPr>
              <w:t>HIP</w:t>
            </w:r>
            <w:r w:rsidRPr="00715337">
              <w:rPr>
                <w:rFonts w:hint="cs"/>
                <w:rtl/>
              </w:rPr>
              <w:t>,</w:t>
            </w:r>
            <w:r>
              <w:rPr>
                <w:rtl/>
              </w:rPr>
              <w:t xml:space="preserve"> </w:t>
            </w:r>
            <w:r w:rsidRPr="00F239E5">
              <w:rPr>
                <w:rFonts w:cs="Arial"/>
                <w:rtl/>
              </w:rPr>
              <w:t xml:space="preserve">הגדר </w:t>
            </w:r>
            <w:r>
              <w:rPr>
                <w:rFonts w:cs="Arial" w:hint="cs"/>
                <w:rtl/>
              </w:rPr>
              <w:t>שם כינוי</w:t>
            </w:r>
            <w:r>
              <w:rPr>
                <w:rFonts w:cs="Arial"/>
              </w:rPr>
              <w:t>Amos</w:t>
            </w:r>
            <w:r w:rsidRPr="00715337">
              <w:t xml:space="preserve"> </w:t>
            </w:r>
          </w:p>
        </w:tc>
        <w:tc>
          <w:tcPr>
            <w:tcW w:w="2966" w:type="dxa"/>
          </w:tcPr>
          <w:p w14:paraId="39AC80EE" w14:textId="77777777" w:rsidR="00657244" w:rsidRPr="00715337" w:rsidRDefault="00657244" w:rsidP="00BF7758">
            <w:pPr>
              <w:bidi/>
              <w:rPr>
                <w:rtl/>
              </w:rPr>
            </w:pPr>
          </w:p>
        </w:tc>
        <w:tc>
          <w:tcPr>
            <w:tcW w:w="2913" w:type="dxa"/>
          </w:tcPr>
          <w:p w14:paraId="29DAEE6C" w14:textId="77777777" w:rsidR="00657244" w:rsidRPr="00715337" w:rsidRDefault="00657244" w:rsidP="00BF7758">
            <w:pPr>
              <w:bidi/>
              <w:rPr>
                <w:rtl/>
              </w:rPr>
            </w:pPr>
          </w:p>
        </w:tc>
        <w:tc>
          <w:tcPr>
            <w:tcW w:w="773" w:type="dxa"/>
          </w:tcPr>
          <w:p w14:paraId="4EF97568" w14:textId="77777777" w:rsidR="00657244" w:rsidRDefault="00657244" w:rsidP="00BF7758">
            <w:pPr>
              <w:bidi/>
              <w:rPr>
                <w:rtl/>
              </w:rPr>
            </w:pPr>
            <w:r>
              <w:rPr>
                <w:rFonts w:hint="cs"/>
                <w:rtl/>
              </w:rPr>
              <w:t>בוצע</w:t>
            </w:r>
          </w:p>
        </w:tc>
      </w:tr>
      <w:tr w:rsidR="00657244" w14:paraId="143853E3" w14:textId="77777777" w:rsidTr="00BF7758">
        <w:tc>
          <w:tcPr>
            <w:tcW w:w="425" w:type="dxa"/>
          </w:tcPr>
          <w:p w14:paraId="273BFDE6" w14:textId="77777777" w:rsidR="00657244" w:rsidRDefault="00657244" w:rsidP="00BF7758">
            <w:pPr>
              <w:bidi/>
              <w:rPr>
                <w:rtl/>
              </w:rPr>
            </w:pPr>
            <w:r>
              <w:rPr>
                <w:rFonts w:hint="cs"/>
                <w:rtl/>
              </w:rPr>
              <w:t>2</w:t>
            </w:r>
          </w:p>
        </w:tc>
        <w:tc>
          <w:tcPr>
            <w:tcW w:w="2846" w:type="dxa"/>
          </w:tcPr>
          <w:p w14:paraId="438824D1" w14:textId="77777777" w:rsidR="00657244" w:rsidRPr="00715337" w:rsidRDefault="00657244" w:rsidP="00BF7758">
            <w:pPr>
              <w:bidi/>
              <w:rPr>
                <w:rtl/>
              </w:rPr>
            </w:pPr>
            <w:r>
              <w:rPr>
                <w:rFonts w:hint="cs"/>
                <w:rtl/>
              </w:rPr>
              <w:t xml:space="preserve">גש ליד מכשיר ה </w:t>
            </w:r>
            <w:r>
              <w:rPr>
                <w:rFonts w:hint="cs"/>
              </w:rPr>
              <w:t>HIP</w:t>
            </w:r>
            <w:r>
              <w:rPr>
                <w:rFonts w:hint="cs"/>
                <w:rtl/>
              </w:rPr>
              <w:t xml:space="preserve"> וא</w:t>
            </w:r>
            <w:r w:rsidR="004C0921">
              <w:rPr>
                <w:rFonts w:hint="cs"/>
                <w:rtl/>
              </w:rPr>
              <w:t>מו</w:t>
            </w:r>
            <w:r>
              <w:rPr>
                <w:rFonts w:hint="cs"/>
                <w:rtl/>
              </w:rPr>
              <w:t>ר "</w:t>
            </w:r>
            <w:r>
              <w:t>Hello Hipcam</w:t>
            </w:r>
            <w:r>
              <w:rPr>
                <w:rFonts w:hint="cs"/>
                <w:rtl/>
              </w:rPr>
              <w:t>"</w:t>
            </w:r>
          </w:p>
        </w:tc>
        <w:tc>
          <w:tcPr>
            <w:tcW w:w="2966" w:type="dxa"/>
          </w:tcPr>
          <w:p w14:paraId="58F92B9C" w14:textId="77777777" w:rsidR="00657244" w:rsidRPr="00715337" w:rsidRDefault="00657244" w:rsidP="00BF7758">
            <w:pPr>
              <w:bidi/>
              <w:rPr>
                <w:rtl/>
              </w:rPr>
            </w:pPr>
            <w:r>
              <w:rPr>
                <w:rFonts w:hint="cs"/>
                <w:rtl/>
              </w:rPr>
              <w:t xml:space="preserve">מכשיר ה </w:t>
            </w:r>
            <w:r>
              <w:rPr>
                <w:rFonts w:hint="cs"/>
              </w:rPr>
              <w:t>HIP</w:t>
            </w:r>
            <w:r>
              <w:rPr>
                <w:rFonts w:hint="cs"/>
                <w:rtl/>
              </w:rPr>
              <w:t xml:space="preserve"> אמור לענות: </w:t>
            </w:r>
            <w:r>
              <w:t>“How may I assist you”</w:t>
            </w:r>
          </w:p>
        </w:tc>
        <w:tc>
          <w:tcPr>
            <w:tcW w:w="2913" w:type="dxa"/>
          </w:tcPr>
          <w:p w14:paraId="6A0AD6A9" w14:textId="77777777" w:rsidR="00657244" w:rsidRPr="00715337" w:rsidRDefault="00657244" w:rsidP="00BF7758">
            <w:pPr>
              <w:bidi/>
              <w:rPr>
                <w:rtl/>
              </w:rPr>
            </w:pPr>
            <w:r>
              <w:rPr>
                <w:rFonts w:hint="cs"/>
                <w:rtl/>
              </w:rPr>
              <w:t xml:space="preserve">תהליך זה התבצע מספר פעמים. במרבית המקרים המכשיר לא הגיב.  אכן כשהמכשיר הגיב הוא ענה: </w:t>
            </w:r>
            <w:r>
              <w:t>“How may I assist you”</w:t>
            </w:r>
          </w:p>
        </w:tc>
        <w:tc>
          <w:tcPr>
            <w:tcW w:w="773" w:type="dxa"/>
          </w:tcPr>
          <w:p w14:paraId="3CDA0D2D" w14:textId="77777777" w:rsidR="00657244" w:rsidRDefault="00657244" w:rsidP="00BF7758">
            <w:pPr>
              <w:bidi/>
              <w:rPr>
                <w:rtl/>
              </w:rPr>
            </w:pPr>
          </w:p>
        </w:tc>
      </w:tr>
      <w:tr w:rsidR="00657244" w14:paraId="2424FBA5" w14:textId="77777777" w:rsidTr="00BF7758">
        <w:tc>
          <w:tcPr>
            <w:tcW w:w="425" w:type="dxa"/>
          </w:tcPr>
          <w:p w14:paraId="4FF6EB74" w14:textId="77777777" w:rsidR="00657244" w:rsidRDefault="00657244" w:rsidP="00BF7758">
            <w:pPr>
              <w:bidi/>
              <w:rPr>
                <w:rtl/>
              </w:rPr>
            </w:pPr>
            <w:r>
              <w:rPr>
                <w:rFonts w:hint="cs"/>
                <w:rtl/>
              </w:rPr>
              <w:t>3</w:t>
            </w:r>
          </w:p>
        </w:tc>
        <w:tc>
          <w:tcPr>
            <w:tcW w:w="2846" w:type="dxa"/>
          </w:tcPr>
          <w:p w14:paraId="4EB39FA0" w14:textId="77777777" w:rsidR="00657244" w:rsidRDefault="00657244" w:rsidP="00BF7758">
            <w:pPr>
              <w:bidi/>
              <w:rPr>
                <w:rFonts w:cs="Arial"/>
                <w:rtl/>
              </w:rPr>
            </w:pPr>
            <w:r>
              <w:rPr>
                <w:rFonts w:cs="Arial" w:hint="cs"/>
                <w:rtl/>
              </w:rPr>
              <w:t xml:space="preserve">אמור: </w:t>
            </w:r>
            <w:r>
              <w:t>“Please call Amos”</w:t>
            </w:r>
          </w:p>
        </w:tc>
        <w:tc>
          <w:tcPr>
            <w:tcW w:w="2966" w:type="dxa"/>
          </w:tcPr>
          <w:p w14:paraId="5BFF98D6" w14:textId="77777777" w:rsidR="00657244" w:rsidRDefault="00657244" w:rsidP="00BF7758">
            <w:pPr>
              <w:bidi/>
              <w:rPr>
                <w:rFonts w:cs="Arial"/>
                <w:rtl/>
              </w:rPr>
            </w:pPr>
            <w:r>
              <w:rPr>
                <w:rFonts w:cs="Arial" w:hint="cs"/>
                <w:rtl/>
              </w:rPr>
              <w:t xml:space="preserve">מכשיר ה </w:t>
            </w:r>
            <w:r>
              <w:rPr>
                <w:rFonts w:cs="Arial" w:hint="cs"/>
              </w:rPr>
              <w:t>HIP</w:t>
            </w:r>
            <w:r>
              <w:rPr>
                <w:rFonts w:cs="Arial" w:hint="cs"/>
                <w:rtl/>
              </w:rPr>
              <w:t xml:space="preserve"> אמור להתקשר ל </w:t>
            </w:r>
            <w:r>
              <w:rPr>
                <w:rFonts w:cs="Arial"/>
              </w:rPr>
              <w:t>Amos</w:t>
            </w:r>
            <w:r>
              <w:rPr>
                <w:rFonts w:cs="Arial" w:hint="cs"/>
                <w:rtl/>
              </w:rPr>
              <w:t xml:space="preserve">. </w:t>
            </w:r>
          </w:p>
        </w:tc>
        <w:tc>
          <w:tcPr>
            <w:tcW w:w="2913" w:type="dxa"/>
          </w:tcPr>
          <w:p w14:paraId="7797302B" w14:textId="77777777" w:rsidR="00657244" w:rsidRPr="00715337" w:rsidRDefault="00657244" w:rsidP="00BF7758">
            <w:pPr>
              <w:bidi/>
              <w:rPr>
                <w:rtl/>
              </w:rPr>
            </w:pPr>
            <w:r>
              <w:rPr>
                <w:rFonts w:hint="cs"/>
                <w:rtl/>
              </w:rPr>
              <w:t xml:space="preserve">המכשיר משיב: </w:t>
            </w:r>
            <w:r>
              <w:t>“Sorry I can’t make calls yet.”</w:t>
            </w:r>
          </w:p>
        </w:tc>
        <w:tc>
          <w:tcPr>
            <w:tcW w:w="773" w:type="dxa"/>
          </w:tcPr>
          <w:p w14:paraId="7E1FC712" w14:textId="77777777" w:rsidR="00657244" w:rsidRDefault="00657244" w:rsidP="00BF7758">
            <w:pPr>
              <w:bidi/>
              <w:rPr>
                <w:rtl/>
              </w:rPr>
            </w:pPr>
          </w:p>
        </w:tc>
      </w:tr>
    </w:tbl>
    <w:p w14:paraId="39D6B764" w14:textId="77777777" w:rsidR="00657244" w:rsidRDefault="00657244" w:rsidP="00657244">
      <w:pPr>
        <w:ind w:firstLine="360"/>
      </w:pPr>
      <w:r>
        <w:t xml:space="preserve"> </w:t>
      </w:r>
    </w:p>
    <w:p w14:paraId="7D4657FB" w14:textId="77777777" w:rsidR="00657244" w:rsidRDefault="00657244" w:rsidP="00657244">
      <w:pPr>
        <w:bidi/>
        <w:ind w:firstLine="360"/>
      </w:pPr>
      <w:r>
        <w:t>5.1.14</w:t>
      </w:r>
      <w:r>
        <w:tab/>
      </w:r>
      <w:r>
        <w:rPr>
          <w:rFonts w:cs="Arial"/>
          <w:rtl/>
        </w:rPr>
        <w:t>בד</w:t>
      </w:r>
      <w:r>
        <w:rPr>
          <w:rFonts w:cs="Arial" w:hint="cs"/>
          <w:rtl/>
        </w:rPr>
        <w:t>י</w:t>
      </w:r>
      <w:r w:rsidRPr="004757AA">
        <w:rPr>
          <w:rFonts w:cs="Arial"/>
          <w:rtl/>
        </w:rPr>
        <w:t>ק</w:t>
      </w:r>
      <w:r>
        <w:rPr>
          <w:rFonts w:cs="Arial" w:hint="cs"/>
          <w:rtl/>
        </w:rPr>
        <w:t>ת</w:t>
      </w:r>
      <w:r w:rsidRPr="004757AA">
        <w:rPr>
          <w:rFonts w:cs="Arial"/>
          <w:rtl/>
        </w:rPr>
        <w:t xml:space="preserve"> מחוון מיפוי </w:t>
      </w:r>
      <w:r>
        <w:rPr>
          <w:rFonts w:cs="Arial" w:hint="cs"/>
          <w:rtl/>
        </w:rPr>
        <w:t>גלובלי (0059)</w:t>
      </w:r>
    </w:p>
    <w:tbl>
      <w:tblPr>
        <w:tblStyle w:val="TableGrid"/>
        <w:bidiVisual/>
        <w:tblW w:w="0" w:type="auto"/>
        <w:tblInd w:w="-573" w:type="dxa"/>
        <w:tblLook w:val="04A0" w:firstRow="1" w:lastRow="0" w:firstColumn="1" w:lastColumn="0" w:noHBand="0" w:noVBand="1"/>
      </w:tblPr>
      <w:tblGrid>
        <w:gridCol w:w="425"/>
        <w:gridCol w:w="2846"/>
        <w:gridCol w:w="2966"/>
        <w:gridCol w:w="2913"/>
        <w:gridCol w:w="773"/>
      </w:tblGrid>
      <w:tr w:rsidR="00657244" w14:paraId="3FFC0ADF" w14:textId="77777777" w:rsidTr="00BF7758">
        <w:tc>
          <w:tcPr>
            <w:tcW w:w="425" w:type="dxa"/>
          </w:tcPr>
          <w:p w14:paraId="0EAA4487" w14:textId="77777777" w:rsidR="00657244" w:rsidRDefault="00657244" w:rsidP="00BF7758">
            <w:pPr>
              <w:bidi/>
              <w:rPr>
                <w:rtl/>
              </w:rPr>
            </w:pPr>
            <w:r>
              <w:rPr>
                <w:rFonts w:hint="cs"/>
                <w:rtl/>
              </w:rPr>
              <w:t>#</w:t>
            </w:r>
          </w:p>
        </w:tc>
        <w:tc>
          <w:tcPr>
            <w:tcW w:w="2846" w:type="dxa"/>
          </w:tcPr>
          <w:p w14:paraId="3513AAC3" w14:textId="77777777" w:rsidR="00657244" w:rsidRDefault="00657244" w:rsidP="00BF7758">
            <w:pPr>
              <w:bidi/>
              <w:rPr>
                <w:rtl/>
              </w:rPr>
            </w:pPr>
            <w:r>
              <w:rPr>
                <w:rFonts w:hint="cs"/>
                <w:rtl/>
              </w:rPr>
              <w:t>שלבי ביצוע ההפעלה</w:t>
            </w:r>
          </w:p>
        </w:tc>
        <w:tc>
          <w:tcPr>
            <w:tcW w:w="2966" w:type="dxa"/>
          </w:tcPr>
          <w:p w14:paraId="4E8ACBC3" w14:textId="77777777" w:rsidR="00657244" w:rsidRDefault="00657244" w:rsidP="00BF7758">
            <w:pPr>
              <w:bidi/>
              <w:rPr>
                <w:rtl/>
              </w:rPr>
            </w:pPr>
            <w:r>
              <w:rPr>
                <w:rFonts w:hint="cs"/>
                <w:rtl/>
              </w:rPr>
              <w:t>תוצאה צפויה</w:t>
            </w:r>
          </w:p>
        </w:tc>
        <w:tc>
          <w:tcPr>
            <w:tcW w:w="2913" w:type="dxa"/>
          </w:tcPr>
          <w:p w14:paraId="3DB7D846" w14:textId="77777777" w:rsidR="00657244" w:rsidRDefault="00657244" w:rsidP="00BF7758">
            <w:pPr>
              <w:bidi/>
              <w:rPr>
                <w:rtl/>
              </w:rPr>
            </w:pPr>
            <w:r>
              <w:rPr>
                <w:rFonts w:hint="cs"/>
                <w:rtl/>
              </w:rPr>
              <w:t>סטטוס</w:t>
            </w:r>
          </w:p>
        </w:tc>
        <w:tc>
          <w:tcPr>
            <w:tcW w:w="773" w:type="dxa"/>
          </w:tcPr>
          <w:p w14:paraId="50F0C680" w14:textId="77777777" w:rsidR="00657244" w:rsidRDefault="00657244" w:rsidP="00BF7758">
            <w:pPr>
              <w:bidi/>
              <w:rPr>
                <w:rtl/>
              </w:rPr>
            </w:pPr>
            <w:r>
              <w:rPr>
                <w:rFonts w:hint="cs"/>
                <w:rtl/>
              </w:rPr>
              <w:t>הערות</w:t>
            </w:r>
          </w:p>
        </w:tc>
      </w:tr>
      <w:tr w:rsidR="00657244" w14:paraId="2EFD7110" w14:textId="77777777" w:rsidTr="00BF7758">
        <w:tc>
          <w:tcPr>
            <w:tcW w:w="425" w:type="dxa"/>
          </w:tcPr>
          <w:p w14:paraId="4339D5D8" w14:textId="77777777" w:rsidR="00657244" w:rsidRDefault="00657244" w:rsidP="00BF7758">
            <w:pPr>
              <w:bidi/>
              <w:rPr>
                <w:rtl/>
              </w:rPr>
            </w:pPr>
            <w:r>
              <w:rPr>
                <w:rFonts w:hint="cs"/>
                <w:rtl/>
              </w:rPr>
              <w:t>1</w:t>
            </w:r>
          </w:p>
        </w:tc>
        <w:tc>
          <w:tcPr>
            <w:tcW w:w="2846" w:type="dxa"/>
          </w:tcPr>
          <w:p w14:paraId="1CCD883A" w14:textId="77777777" w:rsidR="00657244" w:rsidRPr="00715337" w:rsidRDefault="00657244" w:rsidP="00BF7758">
            <w:pPr>
              <w:bidi/>
            </w:pPr>
            <w:r>
              <w:rPr>
                <w:rFonts w:hint="cs"/>
                <w:rtl/>
              </w:rPr>
              <w:t>במסך "</w:t>
            </w:r>
            <w:r>
              <w:rPr>
                <w:rFonts w:hint="cs"/>
              </w:rPr>
              <w:t>L</w:t>
            </w:r>
            <w:r>
              <w:t>ive</w:t>
            </w:r>
            <w:r>
              <w:rPr>
                <w:rFonts w:hint="cs"/>
                <w:rtl/>
              </w:rPr>
              <w:t xml:space="preserve">" לחץ על סמל </w:t>
            </w:r>
            <w:r>
              <w:t>“Location”</w:t>
            </w:r>
          </w:p>
        </w:tc>
        <w:tc>
          <w:tcPr>
            <w:tcW w:w="2966" w:type="dxa"/>
          </w:tcPr>
          <w:p w14:paraId="13EFDADC" w14:textId="77777777" w:rsidR="00657244" w:rsidRPr="00715337" w:rsidRDefault="00657244" w:rsidP="00BF7758">
            <w:pPr>
              <w:bidi/>
              <w:rPr>
                <w:rtl/>
              </w:rPr>
            </w:pPr>
            <w:r>
              <w:rPr>
                <w:rFonts w:hint="cs"/>
                <w:rtl/>
              </w:rPr>
              <w:t xml:space="preserve">סימול מיקום המכשיר </w:t>
            </w:r>
            <w:r>
              <w:rPr>
                <w:rFonts w:hint="cs"/>
              </w:rPr>
              <w:t>HIP</w:t>
            </w:r>
            <w:r>
              <w:rPr>
                <w:rFonts w:hint="cs"/>
                <w:rtl/>
              </w:rPr>
              <w:t xml:space="preserve"> על מפה</w:t>
            </w:r>
          </w:p>
        </w:tc>
        <w:tc>
          <w:tcPr>
            <w:tcW w:w="2913" w:type="dxa"/>
          </w:tcPr>
          <w:p w14:paraId="73ABEFD4" w14:textId="77777777" w:rsidR="00657244" w:rsidRPr="00715337" w:rsidRDefault="00657244" w:rsidP="00BF7758">
            <w:pPr>
              <w:bidi/>
              <w:rPr>
                <w:rtl/>
              </w:rPr>
            </w:pPr>
            <w:r>
              <w:rPr>
                <w:rFonts w:hint="cs"/>
                <w:rtl/>
              </w:rPr>
              <w:t>עובד כמתוכנן</w:t>
            </w:r>
          </w:p>
        </w:tc>
        <w:tc>
          <w:tcPr>
            <w:tcW w:w="773" w:type="dxa"/>
          </w:tcPr>
          <w:p w14:paraId="261C83EA" w14:textId="77777777" w:rsidR="00657244" w:rsidRDefault="00657244" w:rsidP="00BF7758">
            <w:pPr>
              <w:bidi/>
              <w:rPr>
                <w:rtl/>
              </w:rPr>
            </w:pPr>
            <w:r>
              <w:rPr>
                <w:rFonts w:hint="cs"/>
                <w:rtl/>
              </w:rPr>
              <w:t>בוצע</w:t>
            </w:r>
          </w:p>
        </w:tc>
      </w:tr>
    </w:tbl>
    <w:p w14:paraId="4BE75079" w14:textId="77777777" w:rsidR="00657244" w:rsidRDefault="00657244" w:rsidP="00657244">
      <w:pPr>
        <w:bidi/>
        <w:ind w:firstLine="360"/>
        <w:rPr>
          <w:rtl/>
        </w:rPr>
      </w:pPr>
    </w:p>
    <w:p w14:paraId="04070DC0" w14:textId="77777777" w:rsidR="006962CA" w:rsidRDefault="006962CA" w:rsidP="00CA40A8">
      <w:pPr>
        <w:pStyle w:val="ListParagraph"/>
        <w:numPr>
          <w:ilvl w:val="0"/>
          <w:numId w:val="13"/>
        </w:numPr>
        <w:bidi/>
        <w:spacing w:after="0" w:line="360" w:lineRule="auto"/>
      </w:pPr>
      <w:r>
        <w:rPr>
          <w:rFonts w:hint="cs"/>
          <w:rtl/>
        </w:rPr>
        <w:t>תרשים זרימה של רישום</w:t>
      </w:r>
      <w:r>
        <w:t xml:space="preserve">, </w:t>
      </w:r>
      <w:r>
        <w:rPr>
          <w:rFonts w:hint="cs"/>
          <w:rtl/>
        </w:rPr>
        <w:t>אימות</w:t>
      </w:r>
      <w:r>
        <w:t xml:space="preserve"> </w:t>
      </w:r>
      <w:r>
        <w:rPr>
          <w:rFonts w:hint="cs"/>
          <w:rtl/>
        </w:rPr>
        <w:t xml:space="preserve"> וסנכרון מכשיר </w:t>
      </w:r>
      <w:r>
        <w:rPr>
          <w:rFonts w:hint="cs"/>
        </w:rPr>
        <w:t>HIP</w:t>
      </w:r>
      <w:r w:rsidR="00DF1003">
        <w:rPr>
          <w:rFonts w:hint="cs"/>
          <w:rtl/>
        </w:rPr>
        <w:t xml:space="preserve"> </w:t>
      </w:r>
      <w:r w:rsidR="00A82B9B">
        <w:rPr>
          <w:rFonts w:hint="cs"/>
          <w:rtl/>
        </w:rPr>
        <w:t>(ראה נספח ב)</w:t>
      </w:r>
    </w:p>
    <w:p w14:paraId="1DA71F6C" w14:textId="77777777" w:rsidR="006E74E2" w:rsidRDefault="006962CA" w:rsidP="00E34E68">
      <w:pPr>
        <w:bidi/>
        <w:spacing w:after="0" w:line="360" w:lineRule="auto"/>
        <w:ind w:left="360"/>
        <w:rPr>
          <w:rtl/>
        </w:rPr>
      </w:pPr>
      <w:r>
        <w:t>6.1</w:t>
      </w:r>
      <w:r>
        <w:rPr>
          <w:rFonts w:hint="cs"/>
          <w:rtl/>
        </w:rPr>
        <w:tab/>
      </w:r>
      <w:r w:rsidR="006E74E2">
        <w:rPr>
          <w:rFonts w:hint="cs"/>
          <w:rtl/>
        </w:rPr>
        <w:t>תהליכים</w:t>
      </w:r>
      <w:r w:rsidR="00E34E68">
        <w:rPr>
          <w:rFonts w:hint="cs"/>
          <w:rtl/>
        </w:rPr>
        <w:t xml:space="preserve"> בתרשים הזרימה</w:t>
      </w:r>
      <w:r w:rsidR="006E74E2">
        <w:rPr>
          <w:rFonts w:hint="cs"/>
          <w:rtl/>
        </w:rPr>
        <w:t>:</w:t>
      </w:r>
    </w:p>
    <w:p w14:paraId="2F6D2D34" w14:textId="77777777" w:rsidR="006E74E2" w:rsidRDefault="006E74E2" w:rsidP="006962CA">
      <w:pPr>
        <w:bidi/>
        <w:spacing w:after="0" w:line="360" w:lineRule="auto"/>
        <w:ind w:left="720"/>
        <w:rPr>
          <w:rtl/>
        </w:rPr>
      </w:pPr>
      <w:r>
        <w:rPr>
          <w:rFonts w:hint="cs"/>
          <w:rtl/>
        </w:rPr>
        <w:t>א.</w:t>
      </w:r>
      <w:r>
        <w:rPr>
          <w:rFonts w:hint="cs"/>
          <w:rtl/>
        </w:rPr>
        <w:tab/>
        <w:t>רישום (</w:t>
      </w:r>
      <w:r>
        <w:t>Sign up</w:t>
      </w:r>
      <w:r>
        <w:rPr>
          <w:rFonts w:hint="cs"/>
          <w:rtl/>
        </w:rPr>
        <w:t>)</w:t>
      </w:r>
    </w:p>
    <w:p w14:paraId="0A6BFBDC" w14:textId="77777777" w:rsidR="006E74E2" w:rsidRDefault="006E74E2" w:rsidP="006962CA">
      <w:pPr>
        <w:bidi/>
        <w:spacing w:after="0" w:line="360" w:lineRule="auto"/>
        <w:ind w:left="720"/>
        <w:rPr>
          <w:rtl/>
        </w:rPr>
      </w:pPr>
      <w:r>
        <w:rPr>
          <w:rFonts w:hint="cs"/>
          <w:rtl/>
        </w:rPr>
        <w:t>ב.</w:t>
      </w:r>
      <w:r>
        <w:rPr>
          <w:rtl/>
        </w:rPr>
        <w:tab/>
      </w:r>
      <w:r>
        <w:rPr>
          <w:rFonts w:hint="cs"/>
          <w:rtl/>
        </w:rPr>
        <w:t>זיהו בכניסה למערכת</w:t>
      </w:r>
      <w:r>
        <w:t xml:space="preserve"> </w:t>
      </w:r>
      <w:r>
        <w:rPr>
          <w:rFonts w:hint="cs"/>
          <w:rtl/>
        </w:rPr>
        <w:t xml:space="preserve"> (</w:t>
      </w:r>
      <w:r>
        <w:t>Login</w:t>
      </w:r>
      <w:r>
        <w:rPr>
          <w:rFonts w:hint="cs"/>
          <w:rtl/>
        </w:rPr>
        <w:t>)</w:t>
      </w:r>
    </w:p>
    <w:p w14:paraId="6BA9E3D6" w14:textId="77777777" w:rsidR="00764784" w:rsidRDefault="006E74E2" w:rsidP="006962CA">
      <w:pPr>
        <w:bidi/>
        <w:spacing w:after="0" w:line="360" w:lineRule="auto"/>
        <w:ind w:left="720"/>
      </w:pPr>
      <w:r>
        <w:rPr>
          <w:rFonts w:hint="cs"/>
          <w:rtl/>
        </w:rPr>
        <w:t>ג.</w:t>
      </w:r>
      <w:r>
        <w:rPr>
          <w:rtl/>
        </w:rPr>
        <w:tab/>
      </w:r>
      <w:r>
        <w:rPr>
          <w:rFonts w:hint="cs"/>
          <w:rtl/>
        </w:rPr>
        <w:t xml:space="preserve">תהליך סריקה </w:t>
      </w:r>
      <w:r w:rsidR="00764784">
        <w:rPr>
          <w:rFonts w:hint="cs"/>
          <w:rtl/>
        </w:rPr>
        <w:t xml:space="preserve">של קוד </w:t>
      </w:r>
      <w:r w:rsidR="00764784">
        <w:t>QR</w:t>
      </w:r>
    </w:p>
    <w:p w14:paraId="6F967C6E" w14:textId="77777777" w:rsidR="00764784" w:rsidRDefault="00764784" w:rsidP="006962CA">
      <w:pPr>
        <w:bidi/>
        <w:spacing w:after="0" w:line="360" w:lineRule="auto"/>
        <w:ind w:left="720"/>
        <w:rPr>
          <w:rtl/>
        </w:rPr>
      </w:pPr>
      <w:r>
        <w:rPr>
          <w:rFonts w:hint="cs"/>
          <w:rtl/>
        </w:rPr>
        <w:t>ד.</w:t>
      </w:r>
      <w:r>
        <w:rPr>
          <w:rFonts w:hint="cs"/>
          <w:rtl/>
        </w:rPr>
        <w:tab/>
        <w:t>הוספת מכשיר</w:t>
      </w:r>
    </w:p>
    <w:p w14:paraId="7B30732E" w14:textId="77777777" w:rsidR="006962CA" w:rsidRDefault="00597285" w:rsidP="006962CA">
      <w:pPr>
        <w:bidi/>
        <w:spacing w:after="0" w:line="360" w:lineRule="auto"/>
        <w:ind w:left="720"/>
        <w:rPr>
          <w:rtl/>
        </w:rPr>
      </w:pPr>
      <w:r>
        <w:rPr>
          <w:rFonts w:hint="cs"/>
          <w:rtl/>
        </w:rPr>
        <w:t>ה.</w:t>
      </w:r>
      <w:r>
        <w:rPr>
          <w:rtl/>
        </w:rPr>
        <w:tab/>
      </w:r>
      <w:r w:rsidR="006962CA">
        <w:rPr>
          <w:rFonts w:hint="cs"/>
          <w:rtl/>
        </w:rPr>
        <w:t>הוספת נתוני משתמש</w:t>
      </w:r>
    </w:p>
    <w:p w14:paraId="0CBFA938" w14:textId="77777777" w:rsidR="00A82B9B" w:rsidRDefault="006962CA" w:rsidP="00A82B9B">
      <w:pPr>
        <w:bidi/>
        <w:spacing w:after="0" w:line="360" w:lineRule="auto"/>
        <w:ind w:left="720"/>
      </w:pPr>
      <w:r>
        <w:rPr>
          <w:rFonts w:hint="cs"/>
          <w:rtl/>
        </w:rPr>
        <w:t>ו.</w:t>
      </w:r>
      <w:r>
        <w:rPr>
          <w:rtl/>
        </w:rPr>
        <w:tab/>
      </w:r>
      <w:r>
        <w:rPr>
          <w:rFonts w:hint="cs"/>
          <w:rtl/>
        </w:rPr>
        <w:t>סנכרון מצלמה</w:t>
      </w:r>
      <w:r w:rsidR="006E74E2">
        <w:rPr>
          <w:rFonts w:hint="cs"/>
          <w:rtl/>
        </w:rPr>
        <w:t xml:space="preserve"> </w:t>
      </w:r>
    </w:p>
    <w:p w14:paraId="2FCB8669" w14:textId="77777777" w:rsidR="00E34E68" w:rsidRDefault="00A82B9B" w:rsidP="00A82B9B">
      <w:pPr>
        <w:bidi/>
        <w:spacing w:after="0" w:line="360" w:lineRule="auto"/>
        <w:ind w:left="360"/>
        <w:rPr>
          <w:rtl/>
        </w:rPr>
      </w:pPr>
      <w:r>
        <w:t>6.2</w:t>
      </w:r>
      <w:r>
        <w:rPr>
          <w:rFonts w:hint="cs"/>
          <w:rtl/>
        </w:rPr>
        <w:tab/>
      </w:r>
      <w:r w:rsidR="00E34E68">
        <w:rPr>
          <w:rFonts w:hint="cs"/>
          <w:rtl/>
        </w:rPr>
        <w:t>שרתים ע</w:t>
      </w:r>
      <w:r w:rsidR="004A0FBA">
        <w:rPr>
          <w:rFonts w:hint="cs"/>
          <w:rtl/>
        </w:rPr>
        <w:t>י</w:t>
      </w:r>
      <w:r w:rsidR="00E34E68">
        <w:rPr>
          <w:rFonts w:hint="cs"/>
          <w:rtl/>
        </w:rPr>
        <w:t>קריים בתרשים הזרימה:</w:t>
      </w:r>
    </w:p>
    <w:p w14:paraId="2DF04569" w14:textId="77777777" w:rsidR="006962CA" w:rsidRDefault="006962CA" w:rsidP="00E34E68">
      <w:pPr>
        <w:bidi/>
        <w:spacing w:after="0" w:line="360" w:lineRule="auto"/>
        <w:ind w:left="360" w:firstLine="360"/>
        <w:rPr>
          <w:rtl/>
        </w:rPr>
      </w:pPr>
      <w:r>
        <w:rPr>
          <w:rFonts w:hint="cs"/>
          <w:rtl/>
        </w:rPr>
        <w:t>תהליכים אלו נעשים על מספר שרתים (למרות שההתיחסות אל</w:t>
      </w:r>
      <w:r w:rsidR="00C4015B">
        <w:rPr>
          <w:rFonts w:hint="cs"/>
          <w:rtl/>
        </w:rPr>
        <w:t>י</w:t>
      </w:r>
      <w:r>
        <w:rPr>
          <w:rFonts w:hint="cs"/>
          <w:rtl/>
        </w:rPr>
        <w:t>הם בפטנט הינה: שרת מדיה) וכוללים:</w:t>
      </w:r>
    </w:p>
    <w:p w14:paraId="75A389C2" w14:textId="77777777" w:rsidR="009307AE" w:rsidRDefault="006962CA" w:rsidP="008C4B39">
      <w:pPr>
        <w:bidi/>
        <w:spacing w:after="0" w:line="360" w:lineRule="auto"/>
        <w:ind w:left="720"/>
        <w:rPr>
          <w:rtl/>
        </w:rPr>
      </w:pPr>
      <w:r>
        <w:rPr>
          <w:rFonts w:hint="cs"/>
          <w:rtl/>
        </w:rPr>
        <w:t xml:space="preserve">א.שרת </w:t>
      </w:r>
      <w:r w:rsidR="00B11CED">
        <w:t>Facer</w:t>
      </w:r>
      <w:r>
        <w:rPr>
          <w:rFonts w:hint="cs"/>
          <w:rtl/>
        </w:rPr>
        <w:t xml:space="preserve"> </w:t>
      </w:r>
      <w:r w:rsidR="00A82B9B">
        <w:rPr>
          <w:rFonts w:hint="cs"/>
          <w:rtl/>
        </w:rPr>
        <w:t>הכתוב</w:t>
      </w:r>
      <w:r>
        <w:rPr>
          <w:rFonts w:hint="cs"/>
          <w:rtl/>
        </w:rPr>
        <w:t xml:space="preserve"> בשפת </w:t>
      </w:r>
      <w:r>
        <w:rPr>
          <w:rFonts w:hint="cs"/>
        </w:rPr>
        <w:t>P</w:t>
      </w:r>
      <w:r>
        <w:t>ython</w:t>
      </w:r>
      <w:r w:rsidR="00A82B9B">
        <w:t xml:space="preserve"> 2.7</w:t>
      </w:r>
      <w:r>
        <w:rPr>
          <w:rFonts w:hint="cs"/>
          <w:rtl/>
        </w:rPr>
        <w:t xml:space="preserve"> </w:t>
      </w:r>
      <w:r w:rsidR="00A82B9B">
        <w:rPr>
          <w:rFonts w:hint="cs"/>
          <w:rtl/>
        </w:rPr>
        <w:t>(</w:t>
      </w:r>
      <w:r w:rsidR="00C4015B">
        <w:rPr>
          <w:rFonts w:hint="cs"/>
          <w:rtl/>
        </w:rPr>
        <w:t>ורציה שפג תוקפה ב 1/1/2020</w:t>
      </w:r>
      <w:r w:rsidR="00A82B9B">
        <w:rPr>
          <w:rFonts w:hint="cs"/>
          <w:rtl/>
        </w:rPr>
        <w:t xml:space="preserve">) ומספר ספריות </w:t>
      </w:r>
      <w:r w:rsidR="0099382E">
        <w:rPr>
          <w:rFonts w:hint="cs"/>
          <w:rtl/>
        </w:rPr>
        <w:t>הכוללת ספריה</w:t>
      </w:r>
      <w:r w:rsidR="00C4015B">
        <w:rPr>
          <w:rFonts w:hint="cs"/>
          <w:rtl/>
        </w:rPr>
        <w:t xml:space="preserve"> </w:t>
      </w:r>
      <w:r w:rsidR="00C4015B" w:rsidRPr="00C4015B">
        <w:t>face-recognition</w:t>
      </w:r>
      <w:r w:rsidR="00C4015B">
        <w:rPr>
          <w:rFonts w:hint="cs"/>
          <w:rtl/>
        </w:rPr>
        <w:t xml:space="preserve"> </w:t>
      </w:r>
      <w:r w:rsidR="0099382E">
        <w:rPr>
          <w:rFonts w:hint="cs"/>
          <w:rtl/>
        </w:rPr>
        <w:t>לזיהוי תמונה.</w:t>
      </w:r>
      <w:r w:rsidR="00E312FC">
        <w:t xml:space="preserve">   </w:t>
      </w:r>
      <w:r w:rsidR="00E312FC">
        <w:rPr>
          <w:rFonts w:hint="cs"/>
          <w:rtl/>
        </w:rPr>
        <w:t>ספריה זו</w:t>
      </w:r>
      <w:r w:rsidR="008C4B39">
        <w:rPr>
          <w:rFonts w:hint="cs"/>
          <w:rtl/>
        </w:rPr>
        <w:t xml:space="preserve"> וכן ספריות אחרות המותקנות על שרת זה</w:t>
      </w:r>
      <w:r w:rsidR="00E312FC">
        <w:rPr>
          <w:rFonts w:hint="cs"/>
          <w:rtl/>
        </w:rPr>
        <w:t xml:space="preserve"> הינ</w:t>
      </w:r>
      <w:r w:rsidR="008C4B39">
        <w:rPr>
          <w:rFonts w:hint="cs"/>
          <w:rtl/>
        </w:rPr>
        <w:t>ם קוד פתוח</w:t>
      </w:r>
      <w:r w:rsidR="00E312FC">
        <w:rPr>
          <w:rFonts w:hint="cs"/>
          <w:rtl/>
        </w:rPr>
        <w:t xml:space="preserve"> </w:t>
      </w:r>
      <w:r w:rsidR="008C4B39">
        <w:rPr>
          <w:rFonts w:hint="cs"/>
          <w:rtl/>
        </w:rPr>
        <w:t>(</w:t>
      </w:r>
      <w:r w:rsidR="00E312FC">
        <w:t>Open source</w:t>
      </w:r>
      <w:r w:rsidR="008C4B39">
        <w:rPr>
          <w:rFonts w:hint="cs"/>
          <w:rtl/>
        </w:rPr>
        <w:t>)</w:t>
      </w:r>
      <w:r w:rsidR="00E312FC">
        <w:rPr>
          <w:rFonts w:hint="cs"/>
          <w:rtl/>
        </w:rPr>
        <w:t xml:space="preserve"> </w:t>
      </w:r>
      <w:r w:rsidR="008C4B39">
        <w:rPr>
          <w:rFonts w:hint="cs"/>
          <w:rtl/>
        </w:rPr>
        <w:t>ש</w:t>
      </w:r>
      <w:r w:rsidR="00E312FC">
        <w:rPr>
          <w:rFonts w:hint="cs"/>
          <w:rtl/>
        </w:rPr>
        <w:t>כל משתמש</w:t>
      </w:r>
      <w:r w:rsidR="008C4B39">
        <w:rPr>
          <w:rFonts w:hint="cs"/>
          <w:rtl/>
        </w:rPr>
        <w:t xml:space="preserve"> יכול להוריד מרשת האינטרנט</w:t>
      </w:r>
      <w:r w:rsidR="00E312FC">
        <w:rPr>
          <w:rFonts w:hint="cs"/>
          <w:rtl/>
        </w:rPr>
        <w:t>.</w:t>
      </w:r>
      <w:r w:rsidR="009307AE">
        <w:rPr>
          <w:rFonts w:hint="cs"/>
          <w:rtl/>
        </w:rPr>
        <w:t xml:space="preserve"> </w:t>
      </w:r>
      <w:r w:rsidR="00D51FD3">
        <w:rPr>
          <w:rFonts w:hint="cs"/>
          <w:rtl/>
        </w:rPr>
        <w:t xml:space="preserve">בתרשים זה, שרת ה </w:t>
      </w:r>
      <w:r w:rsidR="00D51FD3">
        <w:t>Facer</w:t>
      </w:r>
      <w:r w:rsidR="00D51FD3">
        <w:rPr>
          <w:rFonts w:hint="cs"/>
          <w:rtl/>
        </w:rPr>
        <w:t xml:space="preserve"> משמש לשליפת א</w:t>
      </w:r>
      <w:r w:rsidR="008C4B39">
        <w:rPr>
          <w:rFonts w:hint="cs"/>
          <w:rtl/>
        </w:rPr>
        <w:t>י</w:t>
      </w:r>
      <w:r w:rsidR="00D51FD3">
        <w:rPr>
          <w:rFonts w:hint="cs"/>
          <w:rtl/>
        </w:rPr>
        <w:t xml:space="preserve">נפורמציה לתמונות שזוהו </w:t>
      </w:r>
      <w:r w:rsidR="008C4B39">
        <w:rPr>
          <w:rFonts w:hint="cs"/>
          <w:rtl/>
        </w:rPr>
        <w:t>ו</w:t>
      </w:r>
      <w:r w:rsidR="00D51FD3">
        <w:rPr>
          <w:rFonts w:hint="cs"/>
          <w:rtl/>
        </w:rPr>
        <w:t xml:space="preserve">עודכנו </w:t>
      </w:r>
      <w:r w:rsidR="008C4B39">
        <w:rPr>
          <w:rFonts w:hint="cs"/>
          <w:rtl/>
        </w:rPr>
        <w:t>ב</w:t>
      </w:r>
      <w:r w:rsidR="00D51FD3">
        <w:rPr>
          <w:rFonts w:hint="cs"/>
          <w:rtl/>
        </w:rPr>
        <w:t xml:space="preserve">בסיס הנתונים </w:t>
      </w:r>
      <w:r w:rsidR="00D51FD3">
        <w:t>MongoDB</w:t>
      </w:r>
      <w:r w:rsidR="00217EBA">
        <w:rPr>
          <w:rFonts w:hint="cs"/>
          <w:rtl/>
        </w:rPr>
        <w:t>.  אנחנו התקנו את כל הספריות המרכיבות שרת זה</w:t>
      </w:r>
      <w:r w:rsidR="00D70D0F">
        <w:rPr>
          <w:rFonts w:hint="cs"/>
          <w:rtl/>
        </w:rPr>
        <w:t xml:space="preserve"> באופן אוטומטי מהאינטרנט</w:t>
      </w:r>
      <w:r w:rsidR="00217EBA">
        <w:rPr>
          <w:rFonts w:hint="cs"/>
          <w:rtl/>
        </w:rPr>
        <w:t>.</w:t>
      </w:r>
    </w:p>
    <w:p w14:paraId="1DE8D5A9" w14:textId="77777777" w:rsidR="00B201FE" w:rsidRDefault="00E312FC" w:rsidP="00D70D0F">
      <w:pPr>
        <w:bidi/>
        <w:spacing w:after="0" w:line="360" w:lineRule="auto"/>
        <w:ind w:left="720"/>
        <w:rPr>
          <w:rtl/>
        </w:rPr>
      </w:pPr>
      <w:r>
        <w:rPr>
          <w:rFonts w:hint="cs"/>
          <w:rtl/>
        </w:rPr>
        <w:t>ב.</w:t>
      </w:r>
      <w:r w:rsidR="00B201FE">
        <w:rPr>
          <w:rFonts w:hint="cs"/>
          <w:rtl/>
        </w:rPr>
        <w:t xml:space="preserve">שרת ה </w:t>
      </w:r>
      <w:r w:rsidR="00B201FE">
        <w:t>API</w:t>
      </w:r>
      <w:r w:rsidR="00B201FE">
        <w:rPr>
          <w:rFonts w:hint="cs"/>
          <w:rtl/>
        </w:rPr>
        <w:t xml:space="preserve"> כתוב בשפת </w:t>
      </w:r>
      <w:r w:rsidR="00B201FE">
        <w:t>Python</w:t>
      </w:r>
      <w:r w:rsidR="00B201FE">
        <w:rPr>
          <w:rFonts w:hint="cs"/>
          <w:rtl/>
        </w:rPr>
        <w:t xml:space="preserve"> ומבוסס על תשתית </w:t>
      </w:r>
      <w:r w:rsidR="00B201FE">
        <w:t>Django</w:t>
      </w:r>
      <w:r w:rsidR="00B201FE">
        <w:rPr>
          <w:rFonts w:hint="cs"/>
          <w:rtl/>
        </w:rPr>
        <w:t xml:space="preserve"> הכוללת ספריה בשם </w:t>
      </w:r>
      <w:r w:rsidR="008C4B39">
        <w:rPr>
          <w:rFonts w:hint="cs"/>
          <w:rtl/>
        </w:rPr>
        <w:t xml:space="preserve"> </w:t>
      </w:r>
      <w:r w:rsidR="008C4B39">
        <w:t xml:space="preserve">  </w:t>
      </w:r>
      <w:r w:rsidR="00B201FE" w:rsidRPr="00B201FE">
        <w:t>djangorestframework</w:t>
      </w:r>
      <w:r w:rsidR="008C4B39">
        <w:rPr>
          <w:rFonts w:hint="cs"/>
          <w:rtl/>
        </w:rPr>
        <w:t xml:space="preserve"> למתן שירותים </w:t>
      </w:r>
      <w:r w:rsidR="00D70D0F">
        <w:rPr>
          <w:rFonts w:hint="cs"/>
          <w:rtl/>
        </w:rPr>
        <w:t xml:space="preserve">של </w:t>
      </w:r>
      <w:r w:rsidR="00D70D0F">
        <w:t>api</w:t>
      </w:r>
      <w:r w:rsidR="00B201FE">
        <w:rPr>
          <w:rFonts w:hint="cs"/>
          <w:rtl/>
        </w:rPr>
        <w:t xml:space="preserve">. שרת זה מהווה את הממשק העיקרי בין המשתמש </w:t>
      </w:r>
      <w:r w:rsidR="00B201FE">
        <w:rPr>
          <w:rFonts w:hint="cs"/>
          <w:rtl/>
        </w:rPr>
        <w:lastRenderedPageBreak/>
        <w:t xml:space="preserve">ומכשיר </w:t>
      </w:r>
      <w:r w:rsidR="00B201FE">
        <w:rPr>
          <w:rFonts w:hint="cs"/>
        </w:rPr>
        <w:t>HIP</w:t>
      </w:r>
      <w:r w:rsidR="00B201FE">
        <w:rPr>
          <w:rFonts w:hint="cs"/>
          <w:rtl/>
        </w:rPr>
        <w:t xml:space="preserve"> </w:t>
      </w:r>
      <w:r w:rsidR="008C4B39">
        <w:rPr>
          <w:rFonts w:hint="cs"/>
          <w:rtl/>
        </w:rPr>
        <w:t>לפונקציות המנוהלות ב</w:t>
      </w:r>
      <w:r w:rsidR="00420E4E">
        <w:rPr>
          <w:rFonts w:hint="cs"/>
          <w:rtl/>
        </w:rPr>
        <w:t>שרתים</w:t>
      </w:r>
      <w:r w:rsidR="008C4B39">
        <w:rPr>
          <w:rFonts w:hint="cs"/>
          <w:rtl/>
        </w:rPr>
        <w:t xml:space="preserve"> אחרים</w:t>
      </w:r>
      <w:r w:rsidR="00420E4E">
        <w:rPr>
          <w:rFonts w:hint="cs"/>
          <w:rtl/>
        </w:rPr>
        <w:t xml:space="preserve"> המותקנים על </w:t>
      </w:r>
      <w:r w:rsidR="00420E4E">
        <w:t>Amazon Web Services</w:t>
      </w:r>
      <w:r w:rsidR="00420E4E">
        <w:rPr>
          <w:rFonts w:hint="cs"/>
          <w:rtl/>
        </w:rPr>
        <w:t xml:space="preserve"> </w:t>
      </w:r>
      <w:r w:rsidR="00420E4E">
        <w:t>(</w:t>
      </w:r>
      <w:r w:rsidR="00420E4E">
        <w:rPr>
          <w:rFonts w:hint="cs"/>
        </w:rPr>
        <w:t>AWS</w:t>
      </w:r>
      <w:r w:rsidR="00420E4E">
        <w:t>)</w:t>
      </w:r>
      <w:r w:rsidR="00420E4E">
        <w:rPr>
          <w:rFonts w:hint="cs"/>
          <w:rtl/>
        </w:rPr>
        <w:t>.</w:t>
      </w:r>
      <w:r w:rsidR="00217EBA">
        <w:rPr>
          <w:rFonts w:hint="cs"/>
          <w:rtl/>
        </w:rPr>
        <w:t xml:space="preserve"> אנחנו התקנו את כל הספריות המרכיבות שרת זה</w:t>
      </w:r>
      <w:r w:rsidR="00D70D0F" w:rsidRPr="00D70D0F">
        <w:rPr>
          <w:rFonts w:hint="cs"/>
          <w:rtl/>
        </w:rPr>
        <w:t xml:space="preserve"> </w:t>
      </w:r>
      <w:r w:rsidR="00D70D0F">
        <w:rPr>
          <w:rFonts w:hint="cs"/>
          <w:rtl/>
        </w:rPr>
        <w:t>באופן אוטומטי מהאינטרנט</w:t>
      </w:r>
      <w:r w:rsidR="00217EBA">
        <w:rPr>
          <w:rFonts w:hint="cs"/>
          <w:rtl/>
        </w:rPr>
        <w:t>.</w:t>
      </w:r>
    </w:p>
    <w:p w14:paraId="08596361" w14:textId="77777777" w:rsidR="006962CA" w:rsidRDefault="00B201FE" w:rsidP="00420E4E">
      <w:pPr>
        <w:bidi/>
        <w:spacing w:after="0" w:line="360" w:lineRule="auto"/>
        <w:ind w:left="720"/>
      </w:pPr>
      <w:r>
        <w:rPr>
          <w:rFonts w:hint="cs"/>
          <w:rtl/>
        </w:rPr>
        <w:t>ג.</w:t>
      </w:r>
      <w:r w:rsidR="00E312FC">
        <w:rPr>
          <w:rFonts w:hint="cs"/>
          <w:rtl/>
        </w:rPr>
        <w:t xml:space="preserve">בסיסי נתונים: </w:t>
      </w:r>
      <w:r w:rsidR="00E312FC">
        <w:t>MySQL</w:t>
      </w:r>
      <w:r w:rsidR="00E312FC">
        <w:rPr>
          <w:rFonts w:hint="cs"/>
          <w:rtl/>
        </w:rPr>
        <w:t>,</w:t>
      </w:r>
      <w:r w:rsidR="00420E4E">
        <w:rPr>
          <w:rFonts w:hint="cs"/>
          <w:rtl/>
        </w:rPr>
        <w:t xml:space="preserve"> </w:t>
      </w:r>
      <w:r w:rsidR="00E312FC">
        <w:t>Redis</w:t>
      </w:r>
      <w:r w:rsidR="00B11CED">
        <w:rPr>
          <w:rFonts w:hint="cs"/>
          <w:rtl/>
        </w:rPr>
        <w:t>,</w:t>
      </w:r>
      <w:r w:rsidR="00E312FC">
        <w:rPr>
          <w:rFonts w:hint="cs"/>
          <w:rtl/>
        </w:rPr>
        <w:t xml:space="preserve"> ו</w:t>
      </w:r>
      <w:r w:rsidR="00E312FC">
        <w:t xml:space="preserve"> MongoDB</w:t>
      </w:r>
      <w:r w:rsidR="00C4015B">
        <w:rPr>
          <w:rFonts w:hint="cs"/>
          <w:rtl/>
        </w:rPr>
        <w:t xml:space="preserve"> </w:t>
      </w:r>
      <w:r w:rsidR="00E312FC">
        <w:rPr>
          <w:rFonts w:hint="cs"/>
          <w:rtl/>
        </w:rPr>
        <w:t>כל בסיסי הנתונים האלו מות</w:t>
      </w:r>
      <w:r w:rsidR="00B11CED">
        <w:rPr>
          <w:rFonts w:hint="cs"/>
          <w:rtl/>
        </w:rPr>
        <w:t>ק</w:t>
      </w:r>
      <w:r w:rsidR="00E312FC">
        <w:rPr>
          <w:rFonts w:hint="cs"/>
          <w:rtl/>
        </w:rPr>
        <w:t xml:space="preserve">נים על שרתים של </w:t>
      </w:r>
      <w:r w:rsidR="00E312FC">
        <w:t>AWS</w:t>
      </w:r>
      <w:r w:rsidR="00E312FC">
        <w:rPr>
          <w:rFonts w:hint="cs"/>
          <w:rtl/>
        </w:rPr>
        <w:t xml:space="preserve">. יש לציין ש </w:t>
      </w:r>
      <w:r w:rsidR="00E312FC">
        <w:t>MySQL</w:t>
      </w:r>
      <w:r w:rsidR="00E312FC">
        <w:rPr>
          <w:rFonts w:hint="cs"/>
          <w:rtl/>
        </w:rPr>
        <w:t xml:space="preserve"> ו </w:t>
      </w:r>
      <w:r w:rsidR="00E312FC">
        <w:rPr>
          <w:rFonts w:hint="cs"/>
        </w:rPr>
        <w:t>R</w:t>
      </w:r>
      <w:r w:rsidR="00E312FC">
        <w:t>edis</w:t>
      </w:r>
      <w:r w:rsidR="00E312FC">
        <w:rPr>
          <w:rFonts w:hint="cs"/>
          <w:rtl/>
        </w:rPr>
        <w:t xml:space="preserve"> הם </w:t>
      </w:r>
      <w:r w:rsidR="00E312FC">
        <w:rPr>
          <w:rFonts w:hint="cs"/>
        </w:rPr>
        <w:t>O</w:t>
      </w:r>
      <w:r w:rsidR="00E312FC">
        <w:t>pen Source</w:t>
      </w:r>
      <w:r w:rsidR="00B11CED">
        <w:rPr>
          <w:rFonts w:hint="cs"/>
          <w:rtl/>
        </w:rPr>
        <w:t xml:space="preserve"> </w:t>
      </w:r>
    </w:p>
    <w:p w14:paraId="68462F71" w14:textId="77777777" w:rsidR="009307AE" w:rsidRDefault="004C0921" w:rsidP="00D033BE">
      <w:pPr>
        <w:bidi/>
        <w:spacing w:after="0" w:line="360" w:lineRule="auto"/>
        <w:rPr>
          <w:rtl/>
        </w:rPr>
      </w:pPr>
      <w:r>
        <w:rPr>
          <w:rtl/>
        </w:rPr>
        <w:br/>
      </w:r>
      <w:r w:rsidR="00420E4E">
        <w:rPr>
          <w:rFonts w:hint="cs"/>
          <w:rtl/>
        </w:rPr>
        <w:t>מאחר והטכנולוגיות המיושמות ב</w:t>
      </w:r>
      <w:r w:rsidR="00217EBA">
        <w:rPr>
          <w:rFonts w:hint="cs"/>
          <w:rtl/>
        </w:rPr>
        <w:t xml:space="preserve">שני השרתים העקריים, </w:t>
      </w:r>
      <w:r w:rsidR="00217EBA">
        <w:t>Facer</w:t>
      </w:r>
      <w:r w:rsidR="00217EBA">
        <w:rPr>
          <w:rFonts w:hint="cs"/>
          <w:rtl/>
        </w:rPr>
        <w:t xml:space="preserve"> ו </w:t>
      </w:r>
      <w:r w:rsidR="00217EBA">
        <w:t>API</w:t>
      </w:r>
      <w:r w:rsidR="00420E4E">
        <w:rPr>
          <w:rFonts w:hint="cs"/>
          <w:rtl/>
        </w:rPr>
        <w:t xml:space="preserve"> הינם </w:t>
      </w:r>
      <w:r w:rsidR="00217EBA">
        <w:rPr>
          <w:rFonts w:hint="cs"/>
          <w:rtl/>
        </w:rPr>
        <w:t>מבוססות על טכנולוגיות מקובלות ו</w:t>
      </w:r>
      <w:r w:rsidR="002D23E9" w:rsidRPr="002D23E9">
        <w:rPr>
          <w:rFonts w:cs="Arial"/>
          <w:rtl/>
        </w:rPr>
        <w:t>קוד פתוח</w:t>
      </w:r>
      <w:r w:rsidR="002D23E9">
        <w:rPr>
          <w:rFonts w:cs="Arial"/>
        </w:rPr>
        <w:t xml:space="preserve"> </w:t>
      </w:r>
      <w:r w:rsidR="002D23E9">
        <w:rPr>
          <w:rFonts w:cs="Arial" w:hint="cs"/>
          <w:rtl/>
        </w:rPr>
        <w:t>(</w:t>
      </w:r>
      <w:r w:rsidR="002D23E9">
        <w:rPr>
          <w:rFonts w:cs="Arial"/>
        </w:rPr>
        <w:t>Open Source</w:t>
      </w:r>
      <w:r w:rsidR="002D23E9">
        <w:rPr>
          <w:rFonts w:cs="Arial" w:hint="cs"/>
          <w:rtl/>
        </w:rPr>
        <w:t>)</w:t>
      </w:r>
      <w:r w:rsidR="002D23E9">
        <w:rPr>
          <w:rFonts w:cs="Arial"/>
        </w:rPr>
        <w:t xml:space="preserve"> </w:t>
      </w:r>
      <w:r w:rsidR="002D23E9">
        <w:rPr>
          <w:rFonts w:cs="Arial" w:hint="cs"/>
          <w:rtl/>
        </w:rPr>
        <w:t>ו</w:t>
      </w:r>
      <w:r w:rsidR="00217EBA">
        <w:rPr>
          <w:rFonts w:hint="cs"/>
          <w:rtl/>
        </w:rPr>
        <w:t>א</w:t>
      </w:r>
      <w:r w:rsidR="002D23E9">
        <w:rPr>
          <w:rFonts w:hint="cs"/>
          <w:rtl/>
        </w:rPr>
        <w:t xml:space="preserve">ין בהם פונקציות </w:t>
      </w:r>
      <w:r w:rsidR="00217EBA">
        <w:rPr>
          <w:rFonts w:hint="cs"/>
          <w:rtl/>
        </w:rPr>
        <w:t xml:space="preserve">יחודיות, </w:t>
      </w:r>
      <w:r w:rsidR="002D23E9">
        <w:rPr>
          <w:rFonts w:hint="cs"/>
          <w:rtl/>
        </w:rPr>
        <w:t>אנו מצפים ש</w:t>
      </w:r>
      <w:r w:rsidR="00217EBA">
        <w:rPr>
          <w:rFonts w:hint="cs"/>
          <w:rtl/>
        </w:rPr>
        <w:t>הביצועים של שלבי רישום</w:t>
      </w:r>
      <w:r w:rsidR="00217EBA">
        <w:t xml:space="preserve">, </w:t>
      </w:r>
      <w:r w:rsidR="00217EBA">
        <w:rPr>
          <w:rFonts w:hint="cs"/>
          <w:rtl/>
        </w:rPr>
        <w:t>אימות</w:t>
      </w:r>
      <w:r w:rsidR="00217EBA">
        <w:t xml:space="preserve"> </w:t>
      </w:r>
      <w:r w:rsidR="00217EBA">
        <w:rPr>
          <w:rFonts w:hint="cs"/>
          <w:rtl/>
        </w:rPr>
        <w:t xml:space="preserve"> וסנכרון מכשיר </w:t>
      </w:r>
      <w:r w:rsidR="00217EBA">
        <w:rPr>
          <w:rFonts w:hint="cs"/>
        </w:rPr>
        <w:t>HIP</w:t>
      </w:r>
      <w:r w:rsidR="00217EBA">
        <w:rPr>
          <w:rFonts w:hint="cs"/>
          <w:rtl/>
        </w:rPr>
        <w:t xml:space="preserve"> להתבצע במהירות סבירה.  מאחר ותוצאות הבדיקות שביצענו מראות </w:t>
      </w:r>
      <w:r w:rsidR="002D23E9">
        <w:rPr>
          <w:rFonts w:hint="cs"/>
          <w:rtl/>
        </w:rPr>
        <w:t xml:space="preserve">מהירויות תגובה שונות ואיטיות של מעל 20 שניות, </w:t>
      </w:r>
      <w:r w:rsidR="00D033BE">
        <w:rPr>
          <w:rFonts w:hint="cs"/>
          <w:rtl/>
        </w:rPr>
        <w:t>נובע מכך</w:t>
      </w:r>
      <w:r w:rsidR="002D23E9">
        <w:rPr>
          <w:rFonts w:hint="cs"/>
          <w:rtl/>
        </w:rPr>
        <w:t xml:space="preserve"> </w:t>
      </w:r>
      <w:r w:rsidR="00D033BE">
        <w:rPr>
          <w:rFonts w:hint="cs"/>
          <w:rtl/>
        </w:rPr>
        <w:t>ש</w:t>
      </w:r>
      <w:r w:rsidR="002D23E9">
        <w:rPr>
          <w:rFonts w:hint="cs"/>
          <w:rtl/>
        </w:rPr>
        <w:t xml:space="preserve">השרתים האלו </w:t>
      </w:r>
      <w:r w:rsidR="00D033BE">
        <w:rPr>
          <w:rFonts w:hint="cs"/>
          <w:rtl/>
        </w:rPr>
        <w:t xml:space="preserve">לא </w:t>
      </w:r>
      <w:r w:rsidR="002D23E9">
        <w:rPr>
          <w:rFonts w:hint="cs"/>
          <w:rtl/>
        </w:rPr>
        <w:t>נבנו כראוי לספק את הפונקציות המוצהרות ב</w:t>
      </w:r>
      <w:r w:rsidR="002D23E9" w:rsidRPr="00FC2CB8">
        <w:t>Pub. No.: US 2018 / 0007331 A1</w:t>
      </w:r>
      <w:r w:rsidR="009307AE">
        <w:rPr>
          <w:rFonts w:hint="cs"/>
          <w:rtl/>
        </w:rPr>
        <w:tab/>
      </w:r>
      <w:r w:rsidR="00B201FE">
        <w:rPr>
          <w:rFonts w:hint="cs"/>
          <w:rtl/>
        </w:rPr>
        <w:t xml:space="preserve"> </w:t>
      </w:r>
    </w:p>
    <w:p w14:paraId="6796EC86" w14:textId="77777777" w:rsidR="002D23E9" w:rsidRDefault="002D23E9" w:rsidP="002D23E9">
      <w:pPr>
        <w:bidi/>
        <w:spacing w:after="0" w:line="360" w:lineRule="auto"/>
        <w:rPr>
          <w:rtl/>
        </w:rPr>
      </w:pPr>
    </w:p>
    <w:p w14:paraId="23FCAECB" w14:textId="77777777" w:rsidR="002D23E9" w:rsidRDefault="002D23E9" w:rsidP="00E46FC1">
      <w:pPr>
        <w:pStyle w:val="ListParagraph"/>
        <w:numPr>
          <w:ilvl w:val="0"/>
          <w:numId w:val="13"/>
        </w:numPr>
        <w:bidi/>
        <w:spacing w:after="0" w:line="360" w:lineRule="auto"/>
      </w:pPr>
      <w:r>
        <w:rPr>
          <w:rFonts w:hint="cs"/>
          <w:rtl/>
        </w:rPr>
        <w:t>תרשים זיהוי פנים</w:t>
      </w:r>
      <w:r>
        <w:rPr>
          <w:rFonts w:hint="cs"/>
        </w:rPr>
        <w:t xml:space="preserve"> </w:t>
      </w:r>
      <w:r>
        <w:rPr>
          <w:rFonts w:hint="cs"/>
          <w:rtl/>
        </w:rPr>
        <w:t xml:space="preserve">(ראה נספח </w:t>
      </w:r>
      <w:r w:rsidR="00E46FC1">
        <w:rPr>
          <w:rFonts w:hint="cs"/>
          <w:rtl/>
        </w:rPr>
        <w:t>ג</w:t>
      </w:r>
      <w:r>
        <w:rPr>
          <w:rFonts w:hint="cs"/>
          <w:rtl/>
        </w:rPr>
        <w:t>)</w:t>
      </w:r>
    </w:p>
    <w:p w14:paraId="2FCA5A9E" w14:textId="77777777" w:rsidR="00E46FC1" w:rsidRDefault="00E46FC1" w:rsidP="00E34E68">
      <w:pPr>
        <w:bidi/>
        <w:spacing w:after="0" w:line="360" w:lineRule="auto"/>
        <w:ind w:left="360"/>
        <w:rPr>
          <w:rtl/>
        </w:rPr>
      </w:pPr>
      <w:r>
        <w:t>7</w:t>
      </w:r>
      <w:r w:rsidR="002D23E9">
        <w:t>.1</w:t>
      </w:r>
      <w:r w:rsidR="00E34E68">
        <w:rPr>
          <w:rFonts w:hint="cs"/>
          <w:rtl/>
        </w:rPr>
        <w:tab/>
        <w:t>תהליכים ע</w:t>
      </w:r>
      <w:r w:rsidR="004C0921">
        <w:rPr>
          <w:rFonts w:hint="cs"/>
          <w:rtl/>
        </w:rPr>
        <w:t>י</w:t>
      </w:r>
      <w:r w:rsidR="00E34E68">
        <w:rPr>
          <w:rFonts w:hint="cs"/>
          <w:rtl/>
        </w:rPr>
        <w:t>קריים בתרשים הזרימה</w:t>
      </w:r>
      <w:r>
        <w:rPr>
          <w:rFonts w:hint="cs"/>
          <w:rtl/>
        </w:rPr>
        <w:t>:</w:t>
      </w:r>
    </w:p>
    <w:p w14:paraId="01033412" w14:textId="77777777" w:rsidR="002D23E9" w:rsidRDefault="00E46FC1" w:rsidP="00E00050">
      <w:pPr>
        <w:bidi/>
        <w:spacing w:after="0" w:line="360" w:lineRule="auto"/>
        <w:ind w:left="720"/>
        <w:rPr>
          <w:rtl/>
        </w:rPr>
      </w:pPr>
      <w:r>
        <w:rPr>
          <w:rFonts w:hint="cs"/>
          <w:rtl/>
        </w:rPr>
        <w:t>א.</w:t>
      </w:r>
      <w:r>
        <w:rPr>
          <w:rFonts w:hint="cs"/>
          <w:rtl/>
        </w:rPr>
        <w:tab/>
        <w:t>גילוי קיו</w:t>
      </w:r>
      <w:r w:rsidR="004A0FBA">
        <w:rPr>
          <w:rFonts w:hint="cs"/>
          <w:rtl/>
        </w:rPr>
        <w:t>ם</w:t>
      </w:r>
      <w:r>
        <w:rPr>
          <w:rFonts w:hint="cs"/>
          <w:rtl/>
        </w:rPr>
        <w:t xml:space="preserve"> של פנים</w:t>
      </w:r>
      <w:r w:rsidR="008C4B39">
        <w:rPr>
          <w:rFonts w:hint="cs"/>
          <w:rtl/>
        </w:rPr>
        <w:t xml:space="preserve"> בתמונה</w:t>
      </w:r>
    </w:p>
    <w:p w14:paraId="72F153C1" w14:textId="77777777" w:rsidR="008C4B39" w:rsidRDefault="008C4B39" w:rsidP="00E00050">
      <w:pPr>
        <w:bidi/>
        <w:spacing w:after="0" w:line="360" w:lineRule="auto"/>
        <w:ind w:left="720"/>
        <w:rPr>
          <w:rtl/>
        </w:rPr>
      </w:pPr>
      <w:r>
        <w:rPr>
          <w:rFonts w:hint="cs"/>
          <w:rtl/>
        </w:rPr>
        <w:t>ב.</w:t>
      </w:r>
      <w:r>
        <w:rPr>
          <w:rFonts w:hint="cs"/>
          <w:rtl/>
        </w:rPr>
        <w:tab/>
        <w:t>זיהוי הפנים אם הם כבר נמצאים במאגר התמונות של המשתמש.</w:t>
      </w:r>
    </w:p>
    <w:p w14:paraId="2F26FC51" w14:textId="77777777" w:rsidR="00D70D0F" w:rsidRDefault="00D70D0F" w:rsidP="00E00050">
      <w:pPr>
        <w:bidi/>
        <w:spacing w:after="0" w:line="360" w:lineRule="auto"/>
        <w:ind w:left="720"/>
        <w:rPr>
          <w:rtl/>
        </w:rPr>
      </w:pPr>
      <w:r>
        <w:rPr>
          <w:rFonts w:hint="cs"/>
          <w:rtl/>
        </w:rPr>
        <w:t>ג.</w:t>
      </w:r>
      <w:r>
        <w:rPr>
          <w:rFonts w:hint="cs"/>
          <w:rtl/>
        </w:rPr>
        <w:tab/>
        <w:t>שליחת הודעה של גילוי או זיהוי</w:t>
      </w:r>
      <w:r w:rsidR="00E00050">
        <w:rPr>
          <w:rFonts w:hint="cs"/>
          <w:rtl/>
        </w:rPr>
        <w:t xml:space="preserve"> פנים</w:t>
      </w:r>
      <w:r>
        <w:rPr>
          <w:rFonts w:hint="cs"/>
          <w:rtl/>
        </w:rPr>
        <w:t xml:space="preserve"> למשתמש</w:t>
      </w:r>
      <w:r w:rsidR="00E00050">
        <w:rPr>
          <w:rFonts w:hint="cs"/>
          <w:rtl/>
        </w:rPr>
        <w:t>.</w:t>
      </w:r>
    </w:p>
    <w:p w14:paraId="05AA6F58" w14:textId="77777777" w:rsidR="00C428C4" w:rsidRDefault="00E46FC1" w:rsidP="007E32A2">
      <w:pPr>
        <w:bidi/>
        <w:spacing w:after="0" w:line="360" w:lineRule="auto"/>
        <w:ind w:left="360"/>
        <w:rPr>
          <w:rtl/>
        </w:rPr>
      </w:pPr>
      <w:r>
        <w:t>7</w:t>
      </w:r>
      <w:r w:rsidR="002D23E9">
        <w:t>.2</w:t>
      </w:r>
      <w:r w:rsidR="002D23E9">
        <w:rPr>
          <w:rFonts w:hint="cs"/>
          <w:rtl/>
        </w:rPr>
        <w:tab/>
      </w:r>
      <w:r w:rsidR="00C428C4">
        <w:rPr>
          <w:rFonts w:hint="cs"/>
          <w:rtl/>
        </w:rPr>
        <w:t>שרתים ע</w:t>
      </w:r>
      <w:r w:rsidR="00A4057D">
        <w:rPr>
          <w:rFonts w:hint="cs"/>
          <w:rtl/>
        </w:rPr>
        <w:t>י</w:t>
      </w:r>
      <w:r w:rsidR="00C428C4">
        <w:rPr>
          <w:rFonts w:hint="cs"/>
          <w:rtl/>
        </w:rPr>
        <w:t>קריים בתרשים הזרימה</w:t>
      </w:r>
    </w:p>
    <w:p w14:paraId="767E341E" w14:textId="77777777" w:rsidR="00E00050" w:rsidRDefault="00E00050" w:rsidP="00C428C4">
      <w:pPr>
        <w:bidi/>
        <w:spacing w:after="0" w:line="360" w:lineRule="auto"/>
        <w:ind w:left="360"/>
        <w:rPr>
          <w:rFonts w:cs="Arial"/>
          <w:rtl/>
        </w:rPr>
      </w:pPr>
      <w:r>
        <w:rPr>
          <w:rFonts w:hint="cs"/>
          <w:rtl/>
        </w:rPr>
        <w:t xml:space="preserve">בתרשים זה, כמו בתרשים 6, שני השרתים </w:t>
      </w:r>
      <w:r>
        <w:t>Facer</w:t>
      </w:r>
      <w:r>
        <w:rPr>
          <w:rFonts w:hint="cs"/>
          <w:rtl/>
        </w:rPr>
        <w:t xml:space="preserve"> וה </w:t>
      </w:r>
      <w:r>
        <w:t>API</w:t>
      </w:r>
      <w:r>
        <w:rPr>
          <w:rFonts w:hint="cs"/>
          <w:rtl/>
        </w:rPr>
        <w:t xml:space="preserve"> ומתוארים בסעיפים</w:t>
      </w:r>
      <w:r w:rsidR="00D70D0F">
        <w:rPr>
          <w:rFonts w:hint="cs"/>
          <w:rtl/>
        </w:rPr>
        <w:t xml:space="preserve"> 6.2א ו 6.2ב</w:t>
      </w:r>
      <w:r>
        <w:rPr>
          <w:rFonts w:hint="cs"/>
          <w:rtl/>
        </w:rPr>
        <w:t xml:space="preserve"> מהווים שני שרתים חשובים לביצוע גילוי וזיהוי פנים. בנוסף ישנו שימוש של שרת </w:t>
      </w:r>
      <w:r>
        <w:t xml:space="preserve"> </w:t>
      </w:r>
      <w:r w:rsidRPr="00E00050">
        <w:t>Amazon Simple Queue Service</w:t>
      </w:r>
      <w:r>
        <w:t xml:space="preserve"> (</w:t>
      </w:r>
      <w:r>
        <w:rPr>
          <w:rFonts w:hint="cs"/>
        </w:rPr>
        <w:t>SQS</w:t>
      </w:r>
      <w:r>
        <w:t>)</w:t>
      </w:r>
      <w:r>
        <w:rPr>
          <w:rFonts w:hint="cs"/>
          <w:rtl/>
        </w:rPr>
        <w:t xml:space="preserve"> ל</w:t>
      </w:r>
      <w:r w:rsidRPr="00E00050">
        <w:rPr>
          <w:rFonts w:cs="Arial"/>
          <w:rtl/>
        </w:rPr>
        <w:t>שירות תורים פשוט</w:t>
      </w:r>
      <w:r>
        <w:rPr>
          <w:rFonts w:cs="Arial" w:hint="cs"/>
          <w:rtl/>
        </w:rPr>
        <w:t>. בנוסף, שרת ה</w:t>
      </w:r>
      <w:r w:rsidR="007E32A2">
        <w:rPr>
          <w:rFonts w:cs="Arial" w:hint="cs"/>
          <w:rtl/>
        </w:rPr>
        <w:t xml:space="preserve"> (</w:t>
      </w:r>
      <w:r w:rsidR="007E32A2">
        <w:rPr>
          <w:rFonts w:cs="Arial"/>
        </w:rPr>
        <w:t>SNS</w:t>
      </w:r>
      <w:r w:rsidR="007E32A2">
        <w:rPr>
          <w:rFonts w:cs="Arial" w:hint="cs"/>
          <w:rtl/>
        </w:rPr>
        <w:t>)</w:t>
      </w:r>
      <w:r>
        <w:rPr>
          <w:rFonts w:cs="Arial" w:hint="cs"/>
          <w:rtl/>
        </w:rPr>
        <w:t xml:space="preserve"> </w:t>
      </w:r>
      <w:r w:rsidR="007E32A2" w:rsidRPr="007E32A2">
        <w:rPr>
          <w:rFonts w:cs="Arial"/>
        </w:rPr>
        <w:t>Amazon Simple Notification Service</w:t>
      </w:r>
      <w:r w:rsidR="007E32A2">
        <w:rPr>
          <w:rFonts w:cs="Arial" w:hint="cs"/>
          <w:rtl/>
        </w:rPr>
        <w:t xml:space="preserve"> משמש לשליחת הודעות למשתמש בגילוי ובזיהוי פנים.  איחסון התמונות עצמם נעשה ב </w:t>
      </w:r>
      <w:r w:rsidR="007E32A2">
        <w:rPr>
          <w:rFonts w:cs="Arial"/>
        </w:rPr>
        <w:t>Amazon S3</w:t>
      </w:r>
      <w:r w:rsidR="007E32A2">
        <w:rPr>
          <w:rFonts w:cs="Arial" w:hint="cs"/>
          <w:rtl/>
        </w:rPr>
        <w:t>.</w:t>
      </w:r>
    </w:p>
    <w:p w14:paraId="62A26918" w14:textId="30567707" w:rsidR="002D23E9" w:rsidRDefault="00D033BE" w:rsidP="00D033BE">
      <w:pPr>
        <w:bidi/>
        <w:spacing w:after="0" w:line="360" w:lineRule="auto"/>
        <w:ind w:left="360"/>
        <w:rPr>
          <w:ins w:id="2099" w:author="הילית אראל שכטר" w:date="2020-03-16T21:44:00Z"/>
          <w:rtl/>
        </w:rPr>
      </w:pPr>
      <w:r>
        <w:rPr>
          <w:rFonts w:hint="cs"/>
          <w:rtl/>
        </w:rPr>
        <w:t xml:space="preserve">תוצאות הבדיקות שביצענו מראות מהירויות תגובה שונות ואיטיות של מעל 20 שניות. כמו כן, הבדיקות מראות טעויות בזיהוי פנים. </w:t>
      </w:r>
      <w:r w:rsidR="007E32A2">
        <w:rPr>
          <w:rFonts w:cs="Arial" w:hint="cs"/>
          <w:rtl/>
        </w:rPr>
        <w:t xml:space="preserve">תזרים האינפורמציה לפי תרשים זה יכולה להסביר במידה מסויימת את השונות של מהירות התגובה של המערכת התלויה בשרת תורים פשוט.  כמו כן, אי יכולת לזהות פנים באופן נכון, </w:t>
      </w:r>
      <w:r>
        <w:rPr>
          <w:rFonts w:cs="Arial" w:hint="cs"/>
          <w:rtl/>
        </w:rPr>
        <w:t xml:space="preserve">יכולה לנבוע ממספר סיבות בינהם הפונקציה של שרת ה </w:t>
      </w:r>
      <w:r>
        <w:rPr>
          <w:rFonts w:cs="Arial"/>
        </w:rPr>
        <w:t>Facer</w:t>
      </w:r>
      <w:r>
        <w:rPr>
          <w:rFonts w:cs="Arial" w:hint="cs"/>
          <w:rtl/>
        </w:rPr>
        <w:t xml:space="preserve"> וא</w:t>
      </w:r>
      <w:r w:rsidR="004A0FBA">
        <w:rPr>
          <w:rFonts w:cs="Arial" w:hint="cs"/>
          <w:rtl/>
        </w:rPr>
        <w:t>י</w:t>
      </w:r>
      <w:r>
        <w:rPr>
          <w:rFonts w:cs="Arial" w:hint="cs"/>
          <w:rtl/>
        </w:rPr>
        <w:t>כות התמונה ש</w:t>
      </w:r>
      <w:r w:rsidR="004A0FBA">
        <w:rPr>
          <w:rFonts w:cs="Arial" w:hint="cs"/>
          <w:rtl/>
        </w:rPr>
        <w:t>עולה</w:t>
      </w:r>
      <w:r>
        <w:rPr>
          <w:rFonts w:cs="Arial" w:hint="cs"/>
          <w:rtl/>
        </w:rPr>
        <w:t xml:space="preserve"> לשרת.  </w:t>
      </w:r>
      <w:r>
        <w:rPr>
          <w:rFonts w:hint="cs"/>
          <w:rtl/>
        </w:rPr>
        <w:t>נובע מכך שהשרתים האלו לא נבנו כראוי לספק את הפונקציות המוצהרות ב</w:t>
      </w:r>
      <w:r w:rsidRPr="00FC2CB8">
        <w:t>Pub. No.: US 2018 / 0007331 A1</w:t>
      </w:r>
    </w:p>
    <w:p w14:paraId="19FF6630" w14:textId="0AC8568B" w:rsidR="009F3B0E" w:rsidDel="008343C6" w:rsidRDefault="009F3B0E">
      <w:pPr>
        <w:bidi/>
        <w:spacing w:after="0" w:line="360" w:lineRule="auto"/>
        <w:rPr>
          <w:del w:id="2100" w:author="הילית אראל שכטר" w:date="2020-03-16T21:49:00Z"/>
          <w:rtl/>
        </w:rPr>
        <w:pPrChange w:id="2101" w:author="הילית אראל שכטר" w:date="2020-03-16T21:44:00Z">
          <w:pPr>
            <w:bidi/>
            <w:spacing w:after="0" w:line="360" w:lineRule="auto"/>
            <w:ind w:left="360"/>
          </w:pPr>
        </w:pPrChange>
      </w:pPr>
    </w:p>
    <w:p w14:paraId="0BA6A3D9" w14:textId="76EE569E" w:rsidR="002D23E9" w:rsidDel="009F3B0E" w:rsidRDefault="00E34E68" w:rsidP="002D23E9">
      <w:pPr>
        <w:bidi/>
        <w:spacing w:after="0" w:line="360" w:lineRule="auto"/>
        <w:rPr>
          <w:del w:id="2102" w:author="הילית אראל שכטר" w:date="2020-03-16T21:44:00Z"/>
          <w:rtl/>
        </w:rPr>
      </w:pPr>
      <w:del w:id="2103" w:author="הילית אראל שכטר" w:date="2020-03-16T21:44:00Z">
        <w:r w:rsidDel="009F3B0E">
          <w:rPr>
            <w:rFonts w:hint="cs"/>
            <w:rtl/>
          </w:rPr>
          <w:delText>8.</w:delText>
        </w:r>
        <w:r w:rsidDel="009F3B0E">
          <w:rPr>
            <w:rFonts w:hint="cs"/>
            <w:rtl/>
          </w:rPr>
          <w:tab/>
          <w:delText>סיכום ומסקנות:</w:delText>
        </w:r>
      </w:del>
    </w:p>
    <w:p w14:paraId="12E8856A" w14:textId="665036D6" w:rsidR="00E34E68" w:rsidDel="005C0F5B" w:rsidRDefault="00C428C4" w:rsidP="00FA170A">
      <w:pPr>
        <w:bidi/>
        <w:rPr>
          <w:del w:id="2104" w:author="הילית אראל שכטר" w:date="2020-03-16T19:44:00Z"/>
          <w:rtl/>
        </w:rPr>
      </w:pPr>
      <w:del w:id="2105" w:author="הילית אראל שכטר" w:date="2020-03-16T19:44:00Z">
        <w:r w:rsidDel="005C0F5B">
          <w:rPr>
            <w:rFonts w:hint="cs"/>
            <w:rtl/>
          </w:rPr>
          <w:delText xml:space="preserve">המכשירים </w:delText>
        </w:r>
        <w:r w:rsidDel="005C0F5B">
          <w:delText>Hipcam Indoor Pro (HIP)</w:delText>
        </w:r>
        <w:r w:rsidDel="005C0F5B">
          <w:rPr>
            <w:rFonts w:hint="cs"/>
            <w:rtl/>
          </w:rPr>
          <w:delText xml:space="preserve"> ו </w:delText>
        </w:r>
        <w:r w:rsidDel="005C0F5B">
          <w:delText>(HD)</w:delText>
        </w:r>
        <w:r w:rsidDel="005C0F5B">
          <w:rPr>
            <w:rFonts w:hint="cs"/>
            <w:rtl/>
          </w:rPr>
          <w:delText xml:space="preserve"> </w:delText>
        </w:r>
        <w:r w:rsidDel="005C0F5B">
          <w:delText xml:space="preserve"> Hipcam Doorbell</w:delText>
        </w:r>
        <w:r w:rsidDel="005C0F5B">
          <w:rPr>
            <w:rFonts w:hint="cs"/>
            <w:rtl/>
          </w:rPr>
          <w:delText>נועדו לשימוש ביתי או משרדי על ידי חיבור לרשת אינטרנט אלחוטית מקומית (</w:delText>
        </w:r>
        <w:r w:rsidDel="005C0F5B">
          <w:delText>0002, 0074, 0077</w:delText>
        </w:r>
        <w:r w:rsidDel="005C0F5B">
          <w:rPr>
            <w:rFonts w:hint="cs"/>
            <w:rtl/>
          </w:rPr>
          <w:delText xml:space="preserve">).  מסמך </w:delText>
        </w:r>
        <w:r w:rsidRPr="00FC2CB8" w:rsidDel="005C0F5B">
          <w:delText>Pub. No.: US 2018 / 0007331 A1</w:delText>
        </w:r>
        <w:r w:rsidDel="005C0F5B">
          <w:rPr>
            <w:rFonts w:hint="cs"/>
            <w:rtl/>
          </w:rPr>
          <w:delText xml:space="preserve">. מפרט את הפונקציות שמכשירי ה </w:delText>
        </w:r>
        <w:r w:rsidDel="005C0F5B">
          <w:rPr>
            <w:rFonts w:hint="cs"/>
          </w:rPr>
          <w:delText>HIP</w:delText>
        </w:r>
        <w:r w:rsidDel="005C0F5B">
          <w:rPr>
            <w:rFonts w:hint="cs"/>
            <w:rtl/>
          </w:rPr>
          <w:delText xml:space="preserve"> ו </w:delText>
        </w:r>
        <w:r w:rsidDel="005C0F5B">
          <w:rPr>
            <w:rFonts w:hint="cs"/>
          </w:rPr>
          <w:delText>HD</w:delText>
        </w:r>
        <w:r w:rsidDel="005C0F5B">
          <w:rPr>
            <w:rFonts w:hint="cs"/>
            <w:rtl/>
          </w:rPr>
          <w:delText xml:space="preserve"> אמורים לבצע.  כפי שמפורט בסעיף 5, ערכנו מספר רב של בדיקות בסביבה ב</w:delText>
        </w:r>
        <w:r w:rsidR="00C84591" w:rsidDel="005C0F5B">
          <w:rPr>
            <w:rFonts w:hint="cs"/>
            <w:rtl/>
          </w:rPr>
          <w:delText>י</w:delText>
        </w:r>
        <w:r w:rsidDel="005C0F5B">
          <w:rPr>
            <w:rFonts w:hint="cs"/>
            <w:rtl/>
          </w:rPr>
          <w:delText xml:space="preserve">תית של חדר בגודל </w:delText>
        </w:r>
        <w:r w:rsidR="00B877BC" w:rsidDel="005C0F5B">
          <w:rPr>
            <w:rFonts w:hint="cs"/>
            <w:rtl/>
          </w:rPr>
          <w:delText>4.00</w:delText>
        </w:r>
        <w:r w:rsidDel="005C0F5B">
          <w:rPr>
            <w:rFonts w:hint="cs"/>
          </w:rPr>
          <w:delText>X</w:delText>
        </w:r>
        <w:r w:rsidR="00B877BC" w:rsidDel="005C0F5B">
          <w:delText xml:space="preserve"> </w:delText>
        </w:r>
        <w:r w:rsidR="00B877BC" w:rsidDel="005C0F5B">
          <w:rPr>
            <w:rFonts w:hint="cs"/>
            <w:rtl/>
          </w:rPr>
          <w:delText xml:space="preserve"> 6.28</w:delText>
        </w:r>
        <w:r w:rsidDel="005C0F5B">
          <w:rPr>
            <w:rFonts w:hint="cs"/>
            <w:rtl/>
          </w:rPr>
          <w:delText xml:space="preserve"> מטרים.</w:delText>
        </w:r>
        <w:r w:rsidR="00B877BC" w:rsidDel="005C0F5B">
          <w:rPr>
            <w:rFonts w:hint="cs"/>
            <w:rtl/>
          </w:rPr>
          <w:delText xml:space="preserve">  הבדיקות שנערכו על המכשירים </w:delText>
        </w:r>
        <w:r w:rsidR="00B877BC" w:rsidDel="005C0F5B">
          <w:rPr>
            <w:rFonts w:hint="cs"/>
          </w:rPr>
          <w:delText>HIP</w:delText>
        </w:r>
        <w:r w:rsidR="00B877BC" w:rsidDel="005C0F5B">
          <w:rPr>
            <w:rFonts w:hint="cs"/>
            <w:rtl/>
          </w:rPr>
          <w:delText xml:space="preserve"> ו </w:delText>
        </w:r>
        <w:r w:rsidR="00B877BC" w:rsidDel="005C0F5B">
          <w:rPr>
            <w:rFonts w:hint="cs"/>
          </w:rPr>
          <w:delText>HD</w:delText>
        </w:r>
        <w:r w:rsidR="00B877BC" w:rsidDel="005C0F5B">
          <w:rPr>
            <w:rFonts w:hint="cs"/>
            <w:rtl/>
          </w:rPr>
          <w:delText xml:space="preserve"> </w:delText>
        </w:r>
        <w:r w:rsidR="00E34E68" w:rsidDel="005C0F5B">
          <w:rPr>
            <w:rFonts w:hint="cs"/>
            <w:rtl/>
          </w:rPr>
          <w:delText>א</w:delText>
        </w:r>
        <w:r w:rsidR="00B877BC" w:rsidDel="005C0F5B">
          <w:rPr>
            <w:rFonts w:hint="cs"/>
            <w:rtl/>
          </w:rPr>
          <w:delText>י</w:delText>
        </w:r>
        <w:r w:rsidR="00E34E68" w:rsidDel="005C0F5B">
          <w:rPr>
            <w:rFonts w:hint="cs"/>
            <w:rtl/>
          </w:rPr>
          <w:delText>ש</w:delText>
        </w:r>
        <w:r w:rsidR="00C84591" w:rsidDel="005C0F5B">
          <w:rPr>
            <w:rFonts w:hint="cs"/>
            <w:rtl/>
          </w:rPr>
          <w:delText>ר</w:delText>
        </w:r>
        <w:r w:rsidR="00B877BC" w:rsidDel="005C0F5B">
          <w:rPr>
            <w:rFonts w:hint="cs"/>
            <w:rtl/>
          </w:rPr>
          <w:delText>ו שרק חלק מהפונקציות ש</w:delText>
        </w:r>
        <w:r w:rsidR="00E34E68" w:rsidDel="005C0F5B">
          <w:rPr>
            <w:rFonts w:hint="cs"/>
            <w:rtl/>
          </w:rPr>
          <w:delText xml:space="preserve">המכשירים </w:delText>
        </w:r>
        <w:r w:rsidR="00E34E68" w:rsidDel="005C0F5B">
          <w:rPr>
            <w:rFonts w:hint="cs"/>
          </w:rPr>
          <w:delText>HIP</w:delText>
        </w:r>
        <w:r w:rsidR="00E34E68" w:rsidDel="005C0F5B">
          <w:rPr>
            <w:rFonts w:hint="cs"/>
            <w:rtl/>
          </w:rPr>
          <w:delText xml:space="preserve"> ו </w:delText>
        </w:r>
        <w:r w:rsidR="00E34E68" w:rsidDel="005C0F5B">
          <w:rPr>
            <w:rFonts w:hint="cs"/>
          </w:rPr>
          <w:delText>HD</w:delText>
        </w:r>
        <w:r w:rsidR="00E34E68" w:rsidDel="005C0F5B">
          <w:rPr>
            <w:rFonts w:hint="cs"/>
            <w:rtl/>
          </w:rPr>
          <w:delText xml:space="preserve"> </w:delText>
        </w:r>
        <w:r w:rsidR="00B877BC" w:rsidDel="005C0F5B">
          <w:rPr>
            <w:rFonts w:hint="cs"/>
            <w:rtl/>
          </w:rPr>
          <w:delText>אמורים לבצע אכן ניתנות לביצוע.  חלק מהותי וחשוב</w:delText>
        </w:r>
        <w:r w:rsidR="00E34E68" w:rsidDel="005C0F5B">
          <w:rPr>
            <w:rFonts w:hint="cs"/>
            <w:rtl/>
          </w:rPr>
          <w:delText xml:space="preserve"> </w:delText>
        </w:r>
        <w:r w:rsidR="00B877BC" w:rsidDel="005C0F5B">
          <w:rPr>
            <w:rFonts w:hint="cs"/>
            <w:rtl/>
          </w:rPr>
          <w:delText>של</w:delText>
        </w:r>
        <w:r w:rsidR="00E34E68" w:rsidDel="005C0F5B">
          <w:rPr>
            <w:rFonts w:hint="cs"/>
            <w:rtl/>
          </w:rPr>
          <w:delText xml:space="preserve"> הפונקציות המצויינות במסמך </w:delText>
        </w:r>
        <w:r w:rsidR="00E34E68" w:rsidRPr="00FC2CB8" w:rsidDel="005C0F5B">
          <w:delText>Pub. No.: US 2018 / 0007331 A1</w:delText>
        </w:r>
        <w:r w:rsidR="00E34E68" w:rsidDel="005C0F5B">
          <w:rPr>
            <w:rFonts w:hint="cs"/>
            <w:rtl/>
          </w:rPr>
          <w:delText>.</w:delText>
        </w:r>
        <w:r w:rsidR="00B877BC" w:rsidDel="005C0F5B">
          <w:rPr>
            <w:rFonts w:hint="cs"/>
            <w:rtl/>
          </w:rPr>
          <w:delText xml:space="preserve"> אינן ברות ביצוע</w:delText>
        </w:r>
        <w:r w:rsidR="00FA170A" w:rsidDel="005C0F5B">
          <w:rPr>
            <w:rFonts w:hint="cs"/>
            <w:rtl/>
          </w:rPr>
          <w:delText xml:space="preserve"> או ניתנות לביצוע רק ברמה ירודה</w:delText>
        </w:r>
        <w:r w:rsidR="00B877BC" w:rsidDel="005C0F5B">
          <w:rPr>
            <w:rFonts w:hint="cs"/>
            <w:rtl/>
          </w:rPr>
          <w:delText xml:space="preserve"> במכשירים </w:delText>
        </w:r>
        <w:r w:rsidR="00FA170A" w:rsidDel="005C0F5B">
          <w:rPr>
            <w:rFonts w:hint="cs"/>
            <w:rtl/>
          </w:rPr>
          <w:delText>אלו</w:delText>
        </w:r>
        <w:r w:rsidR="00B877BC" w:rsidDel="005C0F5B">
          <w:rPr>
            <w:rFonts w:hint="cs"/>
            <w:rtl/>
          </w:rPr>
          <w:delText>.</w:delText>
        </w:r>
      </w:del>
    </w:p>
    <w:p w14:paraId="7D52F537" w14:textId="2F80DB04" w:rsidR="00FA170A" w:rsidDel="005C0F5B" w:rsidRDefault="00FA170A" w:rsidP="00FA170A">
      <w:pPr>
        <w:bidi/>
        <w:spacing w:after="0"/>
        <w:rPr>
          <w:del w:id="2106" w:author="הילית אראל שכטר" w:date="2020-03-16T19:44:00Z"/>
          <w:rtl/>
        </w:rPr>
      </w:pPr>
      <w:del w:id="2107" w:author="הילית אראל שכטר" w:date="2020-03-16T19:44:00Z">
        <w:r w:rsidDel="005C0F5B">
          <w:rPr>
            <w:rFonts w:hint="cs"/>
            <w:rtl/>
          </w:rPr>
          <w:delText>הכשל של מכש</w:delText>
        </w:r>
        <w:r w:rsidR="00477244" w:rsidDel="005C0F5B">
          <w:rPr>
            <w:rFonts w:hint="cs"/>
            <w:rtl/>
          </w:rPr>
          <w:delText>יר</w:delText>
        </w:r>
        <w:r w:rsidDel="005C0F5B">
          <w:rPr>
            <w:rFonts w:hint="cs"/>
            <w:rtl/>
          </w:rPr>
          <w:delText xml:space="preserve">ים אלו לבצע את הפונקציות הנדרשות יכול לנבוע ממספר גורמים בינהם: </w:delText>
        </w:r>
      </w:del>
    </w:p>
    <w:p w14:paraId="72964AA5" w14:textId="7DD0683E" w:rsidR="00FA170A" w:rsidDel="005C0F5B" w:rsidRDefault="00FA170A" w:rsidP="00BF7758">
      <w:pPr>
        <w:pStyle w:val="ListParagraph"/>
        <w:numPr>
          <w:ilvl w:val="0"/>
          <w:numId w:val="21"/>
        </w:numPr>
        <w:bidi/>
        <w:spacing w:after="0"/>
        <w:rPr>
          <w:del w:id="2108" w:author="הילית אראל שכטר" w:date="2020-03-16T19:44:00Z"/>
        </w:rPr>
      </w:pPr>
      <w:del w:id="2109" w:author="הילית אראל שכטר" w:date="2020-03-16T19:44:00Z">
        <w:r w:rsidDel="005C0F5B">
          <w:rPr>
            <w:rFonts w:hint="cs"/>
            <w:rtl/>
          </w:rPr>
          <w:delText>איכות המצלמה והחומרה הנלוות איתה אינם ברמה הנדרשת</w:delText>
        </w:r>
      </w:del>
    </w:p>
    <w:p w14:paraId="0ABA8BF6" w14:textId="7C17D8CD" w:rsidR="00FA170A" w:rsidDel="005C0F5B" w:rsidRDefault="00FA170A" w:rsidP="00FA170A">
      <w:pPr>
        <w:pStyle w:val="ListParagraph"/>
        <w:numPr>
          <w:ilvl w:val="0"/>
          <w:numId w:val="21"/>
        </w:numPr>
        <w:bidi/>
        <w:spacing w:after="0"/>
        <w:rPr>
          <w:del w:id="2110" w:author="הילית אראל שכטר" w:date="2020-03-16T19:44:00Z"/>
        </w:rPr>
      </w:pPr>
      <w:del w:id="2111" w:author="הילית אראל שכטר" w:date="2020-03-16T19:44:00Z">
        <w:r w:rsidDel="005C0F5B">
          <w:rPr>
            <w:rFonts w:hint="cs"/>
            <w:rtl/>
          </w:rPr>
          <w:delText>תקשורת אלחוטית מהמצלמה ואליה אינם ברמה הנדרשת</w:delText>
        </w:r>
      </w:del>
    </w:p>
    <w:p w14:paraId="31982520" w14:textId="36BD680C" w:rsidR="00FA170A" w:rsidDel="005C0F5B" w:rsidRDefault="00FA170A" w:rsidP="00EA3BEA">
      <w:pPr>
        <w:pStyle w:val="ListParagraph"/>
        <w:numPr>
          <w:ilvl w:val="0"/>
          <w:numId w:val="21"/>
        </w:numPr>
        <w:bidi/>
        <w:spacing w:after="0"/>
        <w:rPr>
          <w:del w:id="2112" w:author="הילית אראל שכטר" w:date="2020-03-16T19:44:00Z"/>
        </w:rPr>
      </w:pPr>
      <w:del w:id="2113" w:author="הילית אראל שכטר" w:date="2020-03-16T19:44:00Z">
        <w:r w:rsidDel="005C0F5B">
          <w:rPr>
            <w:rFonts w:hint="cs"/>
            <w:rtl/>
          </w:rPr>
          <w:delText xml:space="preserve">התוכנה </w:delText>
        </w:r>
        <w:r w:rsidR="00EA3BEA" w:rsidDel="005C0F5B">
          <w:rPr>
            <w:rFonts w:hint="cs"/>
            <w:rtl/>
          </w:rPr>
          <w:delText>כפי שה</w:delText>
        </w:r>
        <w:r w:rsidDel="005C0F5B">
          <w:rPr>
            <w:rFonts w:hint="cs"/>
            <w:rtl/>
          </w:rPr>
          <w:delText>ותקנת על המצלמה (המבוססת על</w:delText>
        </w:r>
        <w:r w:rsidR="00EA3BEA" w:rsidDel="005C0F5B">
          <w:rPr>
            <w:rFonts w:hint="cs"/>
            <w:rtl/>
          </w:rPr>
          <w:delText xml:space="preserve"> ספרית</w:delText>
        </w:r>
        <w:r w:rsidDel="005C0F5B">
          <w:rPr>
            <w:rFonts w:hint="cs"/>
            <w:rtl/>
          </w:rPr>
          <w:delText xml:space="preserve"> </w:delText>
        </w:r>
        <w:r w:rsidDel="005C0F5B">
          <w:delText>openCV</w:delText>
        </w:r>
        <w:r w:rsidDel="005C0F5B">
          <w:rPr>
            <w:rFonts w:hint="cs"/>
            <w:rtl/>
          </w:rPr>
          <w:delText>)</w:delText>
        </w:r>
        <w:r w:rsidR="0040306E" w:rsidDel="005C0F5B">
          <w:rPr>
            <w:rFonts w:hint="cs"/>
            <w:rtl/>
          </w:rPr>
          <w:delText xml:space="preserve"> אינה מתאימה לזיהוי פנים בתנאי אור וחושך גם בשימוש בתאורת אינפרא אדומה.</w:delText>
        </w:r>
      </w:del>
    </w:p>
    <w:p w14:paraId="34D4FE6A" w14:textId="0494EBB0" w:rsidR="0040306E" w:rsidDel="005C0F5B" w:rsidRDefault="0040306E" w:rsidP="0040306E">
      <w:pPr>
        <w:pStyle w:val="ListParagraph"/>
        <w:numPr>
          <w:ilvl w:val="0"/>
          <w:numId w:val="21"/>
        </w:numPr>
        <w:bidi/>
        <w:spacing w:after="0"/>
        <w:rPr>
          <w:del w:id="2114" w:author="הילית אראל שכטר" w:date="2020-03-16T19:44:00Z"/>
        </w:rPr>
      </w:pPr>
      <w:del w:id="2115" w:author="הילית אראל שכטר" w:date="2020-03-16T19:44:00Z">
        <w:r w:rsidDel="005C0F5B">
          <w:rPr>
            <w:rFonts w:hint="cs"/>
            <w:rtl/>
          </w:rPr>
          <w:delText>תאורה אינפרא אדומה אינה תקינה</w:delText>
        </w:r>
      </w:del>
    </w:p>
    <w:p w14:paraId="6A30EE6A" w14:textId="6D0AA85B" w:rsidR="0040306E" w:rsidDel="005C0F5B" w:rsidRDefault="0040306E" w:rsidP="0040306E">
      <w:pPr>
        <w:pStyle w:val="ListParagraph"/>
        <w:numPr>
          <w:ilvl w:val="0"/>
          <w:numId w:val="21"/>
        </w:numPr>
        <w:bidi/>
        <w:spacing w:after="0"/>
        <w:rPr>
          <w:del w:id="2116" w:author="הילית אראל שכטר" w:date="2020-03-16T19:44:00Z"/>
        </w:rPr>
      </w:pPr>
      <w:del w:id="2117" w:author="הילית אראל שכטר" w:date="2020-03-16T19:44:00Z">
        <w:r w:rsidDel="005C0F5B">
          <w:rPr>
            <w:rFonts w:hint="cs"/>
            <w:rtl/>
          </w:rPr>
          <w:delText xml:space="preserve">התוכנה עם החבילות הנלוות אליהם בשרת ה </w:delText>
        </w:r>
        <w:r w:rsidDel="005C0F5B">
          <w:delText>Facer</w:delText>
        </w:r>
        <w:r w:rsidDel="005C0F5B">
          <w:rPr>
            <w:rFonts w:hint="cs"/>
            <w:rtl/>
          </w:rPr>
          <w:delText xml:space="preserve"> אינם מתאימים לגילוי וזיהוי פנים.</w:delText>
        </w:r>
      </w:del>
    </w:p>
    <w:p w14:paraId="72374467" w14:textId="3782075F" w:rsidR="0040306E" w:rsidDel="005C0F5B" w:rsidRDefault="0040306E" w:rsidP="0040306E">
      <w:pPr>
        <w:pStyle w:val="ListParagraph"/>
        <w:numPr>
          <w:ilvl w:val="0"/>
          <w:numId w:val="21"/>
        </w:numPr>
        <w:bidi/>
        <w:spacing w:after="0"/>
        <w:rPr>
          <w:del w:id="2118" w:author="הילית אראל שכטר" w:date="2020-03-16T19:44:00Z"/>
        </w:rPr>
      </w:pPr>
      <w:del w:id="2119" w:author="הילית אראל שכטר" w:date="2020-03-16T19:44:00Z">
        <w:r w:rsidDel="005C0F5B">
          <w:rPr>
            <w:rFonts w:hint="cs"/>
            <w:rtl/>
          </w:rPr>
          <w:delText>ארכיטקטורה הבנויה על שרת תורים פשוט לא מיושמת נכון.</w:delText>
        </w:r>
      </w:del>
    </w:p>
    <w:p w14:paraId="4D4812D6" w14:textId="4583765C" w:rsidR="0040306E" w:rsidDel="005C0F5B" w:rsidRDefault="0040306E" w:rsidP="0040306E">
      <w:pPr>
        <w:pStyle w:val="ListParagraph"/>
        <w:numPr>
          <w:ilvl w:val="0"/>
          <w:numId w:val="21"/>
        </w:numPr>
        <w:bidi/>
        <w:spacing w:after="0"/>
        <w:rPr>
          <w:del w:id="2120" w:author="הילית אראל שכטר" w:date="2020-03-16T19:44:00Z"/>
        </w:rPr>
      </w:pPr>
      <w:del w:id="2121" w:author="הילית אראל שכטר" w:date="2020-03-16T19:44:00Z">
        <w:r w:rsidDel="005C0F5B">
          <w:rPr>
            <w:rFonts w:hint="cs"/>
            <w:rtl/>
          </w:rPr>
          <w:delText xml:space="preserve">חוסר בניהול נכון של עומסים </w:delText>
        </w:r>
      </w:del>
    </w:p>
    <w:p w14:paraId="6107797A" w14:textId="5F6085D4" w:rsidR="0040306E" w:rsidDel="005C0F5B" w:rsidRDefault="0040306E" w:rsidP="0040306E">
      <w:pPr>
        <w:bidi/>
        <w:spacing w:after="0"/>
        <w:rPr>
          <w:del w:id="2122" w:author="הילית אראל שכטר" w:date="2020-03-16T19:44:00Z"/>
          <w:rtl/>
        </w:rPr>
      </w:pPr>
    </w:p>
    <w:p w14:paraId="76CC2013" w14:textId="521F8AA8" w:rsidR="00E34E68" w:rsidDel="005C0F5B" w:rsidRDefault="00E34E68" w:rsidP="00AA710B">
      <w:pPr>
        <w:bidi/>
        <w:spacing w:after="0" w:line="360" w:lineRule="auto"/>
        <w:rPr>
          <w:del w:id="2123" w:author="הילית אראל שכטר" w:date="2020-03-16T19:44:00Z"/>
          <w:rtl/>
        </w:rPr>
      </w:pPr>
      <w:del w:id="2124" w:author="הילית אראל שכטר" w:date="2020-03-16T19:44:00Z">
        <w:r w:rsidDel="005C0F5B">
          <w:rPr>
            <w:rFonts w:hint="cs"/>
            <w:rtl/>
          </w:rPr>
          <w:delText xml:space="preserve">תוצאות הבדיקות שביצענו מראות </w:delText>
        </w:r>
        <w:r w:rsidR="00AA710B" w:rsidDel="005C0F5B">
          <w:rPr>
            <w:rFonts w:hint="cs"/>
            <w:rtl/>
          </w:rPr>
          <w:delText xml:space="preserve">בין היתר </w:delText>
        </w:r>
        <w:r w:rsidDel="005C0F5B">
          <w:rPr>
            <w:rFonts w:hint="cs"/>
            <w:rtl/>
          </w:rPr>
          <w:delText>מהירויות תגובה שונות</w:delText>
        </w:r>
        <w:r w:rsidR="0040306E" w:rsidDel="005C0F5B">
          <w:rPr>
            <w:rFonts w:hint="cs"/>
            <w:rtl/>
          </w:rPr>
          <w:delText xml:space="preserve"> של המערכת לתנועה, גילוי </w:delText>
        </w:r>
        <w:r w:rsidR="00EA3BEA" w:rsidDel="005C0F5B">
          <w:rPr>
            <w:rFonts w:hint="cs"/>
            <w:rtl/>
          </w:rPr>
          <w:delText>ו</w:delText>
        </w:r>
        <w:r w:rsidR="0040306E" w:rsidDel="005C0F5B">
          <w:rPr>
            <w:rFonts w:hint="cs"/>
            <w:rtl/>
          </w:rPr>
          <w:delText xml:space="preserve">זיהוי פנים.  </w:delText>
        </w:r>
        <w:r w:rsidR="00EA3BEA" w:rsidDel="005C0F5B">
          <w:rPr>
            <w:rFonts w:hint="cs"/>
            <w:rtl/>
          </w:rPr>
          <w:delText>בבדיקות מסוימות,</w:delText>
        </w:r>
        <w:r w:rsidR="0040306E" w:rsidDel="005C0F5B">
          <w:rPr>
            <w:rFonts w:hint="cs"/>
            <w:rtl/>
          </w:rPr>
          <w:delText xml:space="preserve"> המערכת לא </w:delText>
        </w:r>
        <w:r w:rsidR="00EA3BEA" w:rsidDel="005C0F5B">
          <w:rPr>
            <w:rFonts w:hint="cs"/>
            <w:rtl/>
          </w:rPr>
          <w:delText>הגיבה כלל או הגיבה לאחר זמן ממושך של מעל 20 שניות.  בנוסף, זיהוי פנים היה שגוי בחלק רב מהמקרים הכולל זיהוי פנים של אדם אחד כאדם אחר.</w:delText>
        </w:r>
        <w:r w:rsidR="00AA710B" w:rsidDel="005C0F5B">
          <w:rPr>
            <w:rFonts w:hint="cs"/>
            <w:rtl/>
          </w:rPr>
          <w:delText xml:space="preserve"> </w:delText>
        </w:r>
        <w:r w:rsidR="009E425B" w:rsidDel="005C0F5B">
          <w:rPr>
            <w:rFonts w:hint="cs"/>
            <w:rtl/>
          </w:rPr>
          <w:delText>בנוסף, פונקצי</w:delText>
        </w:r>
        <w:r w:rsidR="00A4057D" w:rsidDel="005C0F5B">
          <w:rPr>
            <w:rFonts w:hint="cs"/>
            <w:rtl/>
          </w:rPr>
          <w:delText>י</w:delText>
        </w:r>
        <w:r w:rsidR="009E425B" w:rsidDel="005C0F5B">
          <w:rPr>
            <w:rFonts w:hint="cs"/>
            <w:rtl/>
          </w:rPr>
          <w:delText>ת הסייע אינה מסוגלת לחצור קשר.</w:delText>
        </w:r>
        <w:r w:rsidR="00AA710B" w:rsidDel="005C0F5B">
          <w:rPr>
            <w:rFonts w:hint="cs"/>
            <w:rtl/>
          </w:rPr>
          <w:delText xml:space="preserve"> </w:delText>
        </w:r>
        <w:r w:rsidR="00EA3BEA" w:rsidDel="005C0F5B">
          <w:rPr>
            <w:rFonts w:hint="cs"/>
            <w:rtl/>
          </w:rPr>
          <w:delText xml:space="preserve">כמו כן, מכשיר ה </w:delText>
        </w:r>
        <w:r w:rsidR="00EA3BEA" w:rsidDel="005C0F5B">
          <w:rPr>
            <w:rFonts w:hint="cs"/>
          </w:rPr>
          <w:delText>HD</w:delText>
        </w:r>
        <w:r w:rsidR="00EA3BEA" w:rsidDel="005C0F5B">
          <w:rPr>
            <w:rFonts w:hint="cs"/>
            <w:rtl/>
          </w:rPr>
          <w:delText xml:space="preserve"> לא ב</w:delText>
        </w:r>
        <w:r w:rsidR="00AA710B" w:rsidDel="005C0F5B">
          <w:rPr>
            <w:rFonts w:hint="cs"/>
            <w:rtl/>
          </w:rPr>
          <w:delText>י</w:delText>
        </w:r>
        <w:r w:rsidR="00EA3BEA" w:rsidDel="005C0F5B">
          <w:rPr>
            <w:rFonts w:hint="cs"/>
            <w:rtl/>
          </w:rPr>
          <w:delText xml:space="preserve">צע את פקודות הצלצול </w:delText>
        </w:r>
        <w:r w:rsidR="00AA710B" w:rsidDel="005C0F5B">
          <w:rPr>
            <w:rFonts w:hint="cs"/>
            <w:rtl/>
          </w:rPr>
          <w:delText>כנדרש.</w:delText>
        </w:r>
        <w:r w:rsidDel="005C0F5B">
          <w:rPr>
            <w:rFonts w:hint="cs"/>
            <w:rtl/>
          </w:rPr>
          <w:delText xml:space="preserve"> </w:delText>
        </w:r>
      </w:del>
    </w:p>
    <w:p w14:paraId="0FF7622E" w14:textId="1F1729C6" w:rsidR="002D23E9" w:rsidDel="005C0F5B" w:rsidRDefault="002D23E9" w:rsidP="002D23E9">
      <w:pPr>
        <w:bidi/>
        <w:spacing w:after="0" w:line="360" w:lineRule="auto"/>
        <w:rPr>
          <w:del w:id="2125" w:author="הילית אראל שכטר" w:date="2020-03-16T19:44:00Z"/>
          <w:rtl/>
        </w:rPr>
      </w:pPr>
    </w:p>
    <w:p w14:paraId="207E3A22" w14:textId="22E38AE6" w:rsidR="00AA710B" w:rsidDel="005C0F5B" w:rsidRDefault="00AA710B" w:rsidP="00AA710B">
      <w:pPr>
        <w:bidi/>
        <w:spacing w:after="0" w:line="360" w:lineRule="auto"/>
        <w:rPr>
          <w:del w:id="2126" w:author="הילית אראל שכטר" w:date="2020-03-16T19:44:00Z"/>
          <w:rtl/>
        </w:rPr>
      </w:pPr>
      <w:del w:id="2127" w:author="הילית אראל שכטר" w:date="2020-03-16T19:44:00Z">
        <w:r w:rsidDel="005C0F5B">
          <w:rPr>
            <w:rFonts w:hint="cs"/>
            <w:rtl/>
          </w:rPr>
          <w:delText>המסקנה הנובעת מהבדיקות שערכנו וחקר מבנה הארכ</w:delText>
        </w:r>
        <w:r w:rsidR="00477244" w:rsidDel="005C0F5B">
          <w:rPr>
            <w:rFonts w:hint="cs"/>
            <w:rtl/>
          </w:rPr>
          <w:delText>י</w:delText>
        </w:r>
        <w:r w:rsidDel="005C0F5B">
          <w:rPr>
            <w:rFonts w:hint="cs"/>
            <w:rtl/>
          </w:rPr>
          <w:delText>טקטורה של תזרים האינפורמציה בין מכשיר ה</w:delText>
        </w:r>
        <w:r w:rsidDel="005C0F5B">
          <w:rPr>
            <w:rFonts w:hint="cs"/>
          </w:rPr>
          <w:delText>HIP</w:delText>
        </w:r>
        <w:r w:rsidDel="005C0F5B">
          <w:rPr>
            <w:rFonts w:hint="cs"/>
            <w:rtl/>
          </w:rPr>
          <w:delText xml:space="preserve">  לשרתי המדיה היא שהמכשיר אינו מבצע את החלק </w:delText>
        </w:r>
        <w:r w:rsidR="00477244" w:rsidDel="005C0F5B">
          <w:rPr>
            <w:rFonts w:hint="cs"/>
            <w:rtl/>
          </w:rPr>
          <w:delText>עיקר</w:delText>
        </w:r>
        <w:r w:rsidDel="005C0F5B">
          <w:rPr>
            <w:rFonts w:hint="cs"/>
            <w:rtl/>
          </w:rPr>
          <w:delText xml:space="preserve">י המתואר במסמך </w:delText>
        </w:r>
        <w:r w:rsidRPr="00FC2CB8" w:rsidDel="005C0F5B">
          <w:delText>Pub. No.: US 2018 / 0007331 A1</w:delText>
        </w:r>
        <w:r w:rsidDel="005C0F5B">
          <w:rPr>
            <w:rFonts w:hint="cs"/>
            <w:rtl/>
          </w:rPr>
          <w:delText xml:space="preserve"> </w:delText>
        </w:r>
      </w:del>
    </w:p>
    <w:p w14:paraId="2588DF67" w14:textId="6223E008" w:rsidR="009307AE" w:rsidRPr="008343C6" w:rsidRDefault="008343C6" w:rsidP="008343C6">
      <w:pPr>
        <w:bidi/>
        <w:spacing w:after="0" w:line="360" w:lineRule="auto"/>
        <w:ind w:left="720"/>
        <w:jc w:val="center"/>
        <w:rPr>
          <w:ins w:id="2128" w:author="הילית אראל שכטר" w:date="2020-03-16T21:50:00Z"/>
          <w:rFonts w:ascii="David" w:hAnsi="David" w:cs="David"/>
          <w:b/>
          <w:bCs/>
          <w:sz w:val="32"/>
          <w:szCs w:val="32"/>
          <w:rtl/>
          <w:rPrChange w:id="2129" w:author="הילית אראל שכטר" w:date="2020-03-16T21:54:00Z">
            <w:rPr>
              <w:ins w:id="2130" w:author="הילית אראל שכטר" w:date="2020-03-16T21:50:00Z"/>
              <w:rFonts w:ascii="David" w:hAnsi="David" w:cs="David"/>
              <w:sz w:val="32"/>
              <w:szCs w:val="32"/>
              <w:rtl/>
            </w:rPr>
          </w:rPrChange>
        </w:rPr>
      </w:pPr>
      <w:ins w:id="2131" w:author="הילית אראל שכטר" w:date="2020-03-16T21:49:00Z">
        <w:r w:rsidRPr="008343C6">
          <w:rPr>
            <w:rFonts w:ascii="David" w:hAnsi="David" w:cs="David" w:hint="eastAsia"/>
            <w:b/>
            <w:bCs/>
            <w:sz w:val="32"/>
            <w:szCs w:val="32"/>
            <w:rtl/>
            <w:rPrChange w:id="2132" w:author="הילית אראל שכטר" w:date="2020-03-16T21:54:00Z">
              <w:rPr>
                <w:rFonts w:hint="eastAsia"/>
                <w:rtl/>
              </w:rPr>
            </w:rPrChange>
          </w:rPr>
          <w:t>פרק</w:t>
        </w:r>
        <w:r w:rsidRPr="008343C6">
          <w:rPr>
            <w:rFonts w:ascii="David" w:hAnsi="David" w:cs="David"/>
            <w:b/>
            <w:bCs/>
            <w:sz w:val="32"/>
            <w:szCs w:val="32"/>
            <w:rtl/>
            <w:rPrChange w:id="2133" w:author="הילית אראל שכטר" w:date="2020-03-16T21:54:00Z">
              <w:rPr>
                <w:rtl/>
              </w:rPr>
            </w:rPrChange>
          </w:rPr>
          <w:t xml:space="preserve"> </w:t>
        </w:r>
      </w:ins>
      <w:ins w:id="2134" w:author="הילית אראל שכטר" w:date="2020-03-16T21:50:00Z">
        <w:r w:rsidRPr="008343C6">
          <w:rPr>
            <w:rFonts w:ascii="David" w:hAnsi="David" w:cs="David"/>
            <w:b/>
            <w:bCs/>
            <w:sz w:val="32"/>
            <w:szCs w:val="32"/>
            <w:rtl/>
            <w:rPrChange w:id="2135" w:author="הילית אראל שכטר" w:date="2020-03-16T21:54:00Z">
              <w:rPr>
                <w:rtl/>
              </w:rPr>
            </w:rPrChange>
          </w:rPr>
          <w:t>4 – סיכום ומסקנות</w:t>
        </w:r>
      </w:ins>
    </w:p>
    <w:p w14:paraId="15567B82" w14:textId="77777777" w:rsidR="008343C6" w:rsidRPr="008343C6" w:rsidRDefault="008343C6">
      <w:pPr>
        <w:bidi/>
        <w:spacing w:after="0" w:line="360" w:lineRule="auto"/>
        <w:ind w:left="720"/>
        <w:jc w:val="center"/>
        <w:rPr>
          <w:rFonts w:ascii="David" w:hAnsi="David" w:cs="David"/>
          <w:sz w:val="32"/>
          <w:szCs w:val="32"/>
          <w:rtl/>
          <w:rPrChange w:id="2136" w:author="הילית אראל שכטר" w:date="2020-03-16T21:50:00Z">
            <w:rPr>
              <w:rtl/>
            </w:rPr>
          </w:rPrChange>
        </w:rPr>
        <w:pPrChange w:id="2137" w:author="הילית אראל שכטר" w:date="2020-03-16T21:50:00Z">
          <w:pPr>
            <w:bidi/>
            <w:spacing w:after="0" w:line="360" w:lineRule="auto"/>
            <w:ind w:left="720"/>
          </w:pPr>
        </w:pPrChange>
      </w:pPr>
    </w:p>
    <w:p w14:paraId="0EEF3CFA" w14:textId="77777777" w:rsidR="00A82B9B" w:rsidRDefault="00A82B9B">
      <w:r>
        <w:rPr>
          <w:rtl/>
        </w:rPr>
        <w:br w:type="page"/>
      </w:r>
    </w:p>
    <w:p w14:paraId="2C46E474" w14:textId="77777777" w:rsidR="00865FFC" w:rsidRDefault="00865FFC" w:rsidP="00865FFC">
      <w:pPr>
        <w:autoSpaceDE w:val="0"/>
        <w:autoSpaceDN w:val="0"/>
        <w:bidi/>
        <w:spacing w:before="120" w:after="120" w:line="360" w:lineRule="auto"/>
        <w:jc w:val="both"/>
        <w:rPr>
          <w:ins w:id="2138" w:author="Amos Baranes" w:date="2020-03-21T21:21:00Z"/>
          <w:rtl/>
        </w:rPr>
        <w:pPrChange w:id="2139" w:author="Amos Baranes" w:date="2020-03-21T21:21:00Z">
          <w:pPr>
            <w:numPr>
              <w:ilvl w:val="1"/>
              <w:numId w:val="24"/>
            </w:numPr>
            <w:autoSpaceDE w:val="0"/>
            <w:autoSpaceDN w:val="0"/>
            <w:bidi/>
            <w:spacing w:before="120" w:after="120" w:line="360" w:lineRule="auto"/>
            <w:ind w:left="792" w:hanging="432"/>
            <w:jc w:val="both"/>
          </w:pPr>
        </w:pPrChange>
      </w:pPr>
      <w:ins w:id="2140" w:author="Amos Baranes" w:date="2020-03-21T21:21:00Z">
        <w:r>
          <w:rPr>
            <w:rFonts w:hint="cs"/>
            <w:rtl/>
          </w:rPr>
          <w:lastRenderedPageBreak/>
          <w:t>נספחים:</w:t>
        </w:r>
      </w:ins>
    </w:p>
    <w:p w14:paraId="0B02EC09" w14:textId="45A7A9FE" w:rsidR="00A82B9B" w:rsidDel="00865FFC" w:rsidRDefault="00865FFC" w:rsidP="00865FFC">
      <w:pPr>
        <w:bidi/>
        <w:spacing w:after="0" w:line="360" w:lineRule="auto"/>
        <w:rPr>
          <w:del w:id="2141" w:author="Amos Baranes" w:date="2020-03-21T21:21:00Z"/>
          <w:rtl/>
        </w:rPr>
        <w:pPrChange w:id="2142" w:author="Amos Baranes" w:date="2020-03-21T21:21:00Z">
          <w:pPr>
            <w:bidi/>
            <w:spacing w:after="0" w:line="360" w:lineRule="auto"/>
          </w:pPr>
        </w:pPrChange>
      </w:pPr>
      <w:ins w:id="2143" w:author="Amos Baranes" w:date="2020-03-21T21:21:00Z">
        <w:r>
          <w:rPr>
            <w:rFonts w:hint="cs"/>
            <w:rtl/>
          </w:rPr>
          <w:t>נספח א</w:t>
        </w:r>
      </w:ins>
      <w:ins w:id="2144" w:author="Amos Baranes" w:date="2020-03-21T21:22:00Z">
        <w:r>
          <w:rPr>
            <w:rFonts w:hint="cs"/>
            <w:rtl/>
          </w:rPr>
          <w:t>:</w:t>
        </w:r>
      </w:ins>
      <w:bookmarkStart w:id="2145" w:name="_GoBack"/>
      <w:bookmarkEnd w:id="2145"/>
      <w:del w:id="2146" w:author="Amos Baranes" w:date="2020-03-21T21:21:00Z">
        <w:r w:rsidR="00566C3A" w:rsidDel="00865FFC">
          <w:rPr>
            <w:rFonts w:hint="cs"/>
            <w:rtl/>
          </w:rPr>
          <w:delText xml:space="preserve">נספח א:  קורות חיים של </w:delText>
        </w:r>
        <w:r w:rsidR="00795BF6" w:rsidDel="00865FFC">
          <w:rPr>
            <w:rFonts w:hint="cs"/>
            <w:rtl/>
          </w:rPr>
          <w:delText>ד</w:delText>
        </w:r>
        <w:r w:rsidR="00566C3A" w:rsidDel="00865FFC">
          <w:rPr>
            <w:rFonts w:hint="cs"/>
            <w:rtl/>
          </w:rPr>
          <w:delText>"ר עמוס ברנס</w:delText>
        </w:r>
      </w:del>
    </w:p>
    <w:p w14:paraId="0A25C501" w14:textId="382E53BE" w:rsidR="005439A3" w:rsidRPr="00566C3A" w:rsidDel="00865FFC" w:rsidRDefault="005439A3" w:rsidP="00865FFC">
      <w:pPr>
        <w:bidi/>
        <w:spacing w:after="0" w:line="360" w:lineRule="auto"/>
        <w:rPr>
          <w:del w:id="2147" w:author="Amos Baranes" w:date="2020-03-21T21:21:00Z"/>
          <w:rFonts w:asciiTheme="majorBidi" w:hAnsiTheme="majorBidi" w:cstheme="majorBidi"/>
          <w:b/>
          <w:rtl/>
        </w:rPr>
        <w:pPrChange w:id="2148" w:author="Amos Baranes" w:date="2020-03-21T21:21:00Z">
          <w:pPr>
            <w:bidi/>
            <w:spacing w:after="0" w:line="360" w:lineRule="auto"/>
          </w:pPr>
        </w:pPrChange>
      </w:pPr>
    </w:p>
    <w:p w14:paraId="0601A2DB" w14:textId="77777777" w:rsidR="00865FFC" w:rsidRDefault="005439A3" w:rsidP="00865FFC">
      <w:pPr>
        <w:autoSpaceDE w:val="0"/>
        <w:autoSpaceDN w:val="0"/>
        <w:bidi/>
        <w:spacing w:before="120" w:after="120" w:line="360" w:lineRule="auto"/>
        <w:jc w:val="both"/>
        <w:rPr>
          <w:ins w:id="2149" w:author="Amos Baranes" w:date="2020-03-21T21:21:00Z"/>
          <w:rFonts w:ascii="Times New Roman" w:eastAsia="Times New Roman" w:hAnsi="Times New Roman" w:cs="David"/>
          <w:sz w:val="24"/>
          <w:szCs w:val="24"/>
          <w:lang w:eastAsia="he-IL"/>
        </w:rPr>
        <w:pPrChange w:id="2150" w:author="Amos Baranes" w:date="2020-03-21T21:21:00Z">
          <w:pPr>
            <w:numPr>
              <w:ilvl w:val="1"/>
              <w:numId w:val="24"/>
            </w:numPr>
            <w:autoSpaceDE w:val="0"/>
            <w:autoSpaceDN w:val="0"/>
            <w:bidi/>
            <w:spacing w:before="120" w:after="120" w:line="360" w:lineRule="auto"/>
            <w:ind w:left="792" w:hanging="432"/>
            <w:jc w:val="both"/>
          </w:pPr>
        </w:pPrChange>
      </w:pPr>
      <w:del w:id="2151" w:author="Amos Baranes" w:date="2020-03-21T21:21:00Z">
        <w:r w:rsidRPr="00566C3A" w:rsidDel="00865FFC">
          <w:rPr>
            <w:rFonts w:asciiTheme="majorBidi" w:hAnsiTheme="majorBidi" w:cstheme="majorBidi"/>
            <w:bCs/>
            <w:sz w:val="24"/>
            <w:szCs w:val="24"/>
            <w:rtl/>
          </w:rPr>
          <w:delText>ד</w:delText>
        </w:r>
      </w:del>
      <w:ins w:id="2152" w:author="Amos Baranes" w:date="2020-03-21T21:21:00Z">
        <w:r w:rsidR="00865FFC" w:rsidRPr="00865FFC">
          <w:rPr>
            <w:rFonts w:ascii="Times New Roman" w:eastAsia="Times New Roman" w:hAnsi="Times New Roman" w:cs="David" w:hint="cs"/>
            <w:sz w:val="24"/>
            <w:szCs w:val="24"/>
            <w:rtl/>
            <w:lang w:eastAsia="he-IL"/>
          </w:rPr>
          <w:t xml:space="preserve"> </w:t>
        </w:r>
      </w:ins>
    </w:p>
    <w:p w14:paraId="561FFAAF" w14:textId="07D16123" w:rsidR="00865FFC" w:rsidRPr="006848FA" w:rsidRDefault="00865FFC" w:rsidP="00865FFC">
      <w:pPr>
        <w:numPr>
          <w:ilvl w:val="1"/>
          <w:numId w:val="24"/>
        </w:numPr>
        <w:autoSpaceDE w:val="0"/>
        <w:autoSpaceDN w:val="0"/>
        <w:bidi/>
        <w:spacing w:before="120" w:after="120" w:line="360" w:lineRule="auto"/>
        <w:jc w:val="both"/>
        <w:rPr>
          <w:ins w:id="2153" w:author="Amos Baranes" w:date="2020-03-21T21:21:00Z"/>
          <w:rFonts w:ascii="Times New Roman" w:eastAsia="Times New Roman" w:hAnsi="Times New Roman" w:cs="David"/>
          <w:sz w:val="24"/>
          <w:szCs w:val="24"/>
          <w:lang w:eastAsia="he-IL"/>
        </w:rPr>
        <w:pPrChange w:id="2154" w:author="Amos Baranes" w:date="2020-03-21T21:21:00Z">
          <w:pPr>
            <w:numPr>
              <w:ilvl w:val="1"/>
              <w:numId w:val="24"/>
            </w:numPr>
            <w:autoSpaceDE w:val="0"/>
            <w:autoSpaceDN w:val="0"/>
            <w:bidi/>
            <w:spacing w:before="120" w:after="120" w:line="360" w:lineRule="auto"/>
            <w:ind w:left="792" w:hanging="432"/>
            <w:jc w:val="both"/>
          </w:pPr>
        </w:pPrChange>
      </w:pPr>
      <w:ins w:id="2155" w:author="Amos Baranes" w:date="2020-03-21T21:21:00Z">
        <w:r>
          <w:rPr>
            <w:rFonts w:ascii="Times New Roman" w:eastAsia="Times New Roman" w:hAnsi="Times New Roman" w:cs="David" w:hint="cs"/>
            <w:sz w:val="24"/>
            <w:szCs w:val="24"/>
            <w:rtl/>
            <w:lang w:eastAsia="he-IL"/>
          </w:rPr>
          <w:t xml:space="preserve">חוות דעת מאתר: </w:t>
        </w:r>
        <w:r>
          <w:fldChar w:fldCharType="begin"/>
        </w:r>
        <w:r>
          <w:instrText xml:space="preserve"> HYPERLINK "https://www.newegg.com/insider/ces-2019-smart-doorbells-ring-in-the-new-year/" </w:instrText>
        </w:r>
        <w:r>
          <w:fldChar w:fldCharType="separate"/>
        </w:r>
        <w:r>
          <w:rPr>
            <w:rStyle w:val="Hyperlink"/>
          </w:rPr>
          <w:t>https://www.newegg.com/insider/ces-2019-smart-doorbells-ring-in-the-new-year/</w:t>
        </w:r>
        <w:r>
          <w:fldChar w:fldCharType="end"/>
        </w:r>
        <w:r>
          <w:rPr>
            <w:rFonts w:hint="cs"/>
            <w:rtl/>
          </w:rPr>
          <w:t xml:space="preserve"> נכתב על ידי גורג ריס ינואר 10, 2019.</w:t>
        </w:r>
      </w:ins>
    </w:p>
    <w:p w14:paraId="66035F86" w14:textId="644F6D46" w:rsidR="005439A3" w:rsidRPr="00566C3A" w:rsidDel="009A6718" w:rsidRDefault="009A6718">
      <w:pPr>
        <w:bidi/>
        <w:spacing w:after="0"/>
        <w:rPr>
          <w:del w:id="2156" w:author="הילית אראל שכטר" w:date="2020-03-16T22:02:00Z"/>
          <w:rFonts w:asciiTheme="majorBidi" w:hAnsiTheme="majorBidi" w:cstheme="majorBidi"/>
          <w:bCs/>
          <w:sz w:val="24"/>
          <w:szCs w:val="24"/>
          <w:lang w:bidi="ar-SA"/>
        </w:rPr>
        <w:pPrChange w:id="2157" w:author="הילית אראל שכטר" w:date="2020-03-16T22:02:00Z">
          <w:pPr>
            <w:bidi/>
            <w:spacing w:after="0"/>
          </w:pPr>
        </w:pPrChange>
      </w:pPr>
      <w:ins w:id="2158" w:author="הילית אראל שכטר" w:date="2020-03-16T22:02:00Z">
        <w:r w:rsidRPr="00566C3A" w:rsidDel="009A6718">
          <w:rPr>
            <w:rFonts w:asciiTheme="majorBidi" w:hAnsiTheme="majorBidi" w:cstheme="majorBidi"/>
            <w:bCs/>
            <w:sz w:val="24"/>
            <w:szCs w:val="24"/>
            <w:rtl/>
          </w:rPr>
          <w:t xml:space="preserve"> </w:t>
        </w:r>
      </w:ins>
      <w:del w:id="2159" w:author="הילית אראל שכטר" w:date="2020-03-16T22:02:00Z">
        <w:r w:rsidR="005439A3" w:rsidRPr="00566C3A" w:rsidDel="009A6718">
          <w:rPr>
            <w:rFonts w:asciiTheme="majorBidi" w:hAnsiTheme="majorBidi" w:cstheme="majorBidi"/>
            <w:bCs/>
            <w:sz w:val="24"/>
            <w:szCs w:val="24"/>
            <w:rtl/>
          </w:rPr>
          <w:delText>"ר עמוס ברנס רו"ח (</w:delText>
        </w:r>
        <w:r w:rsidR="005439A3" w:rsidRPr="00566C3A" w:rsidDel="009A6718">
          <w:rPr>
            <w:rFonts w:asciiTheme="majorBidi" w:hAnsiTheme="majorBidi" w:cstheme="majorBidi"/>
            <w:bCs/>
            <w:sz w:val="24"/>
            <w:szCs w:val="24"/>
          </w:rPr>
          <w:delText>USA</w:delText>
        </w:r>
        <w:r w:rsidR="005439A3" w:rsidRPr="00566C3A" w:rsidDel="009A6718">
          <w:rPr>
            <w:rFonts w:asciiTheme="majorBidi" w:hAnsiTheme="majorBidi" w:cstheme="majorBidi"/>
            <w:bCs/>
            <w:sz w:val="24"/>
            <w:szCs w:val="24"/>
            <w:rtl/>
          </w:rPr>
          <w:delText>)</w:delText>
        </w:r>
      </w:del>
    </w:p>
    <w:p w14:paraId="2A747F4F" w14:textId="117B3AC4" w:rsidR="005439A3" w:rsidRPr="00566C3A" w:rsidDel="009A6718" w:rsidRDefault="005439A3">
      <w:pPr>
        <w:bidi/>
        <w:spacing w:after="0"/>
        <w:rPr>
          <w:del w:id="2160" w:author="הילית אראל שכטר" w:date="2020-03-16T22:02:00Z"/>
          <w:rFonts w:asciiTheme="majorBidi" w:hAnsiTheme="majorBidi" w:cstheme="majorBidi"/>
          <w:b/>
          <w:sz w:val="24"/>
          <w:szCs w:val="24"/>
          <w:lang w:bidi="ar-SA"/>
        </w:rPr>
        <w:pPrChange w:id="2161" w:author="הילית אראל שכטר" w:date="2020-03-16T22:02:00Z">
          <w:pPr>
            <w:bidi/>
            <w:spacing w:after="0"/>
          </w:pPr>
        </w:pPrChange>
      </w:pPr>
      <w:del w:id="2162" w:author="הילית אראל שכטר" w:date="2020-03-16T22:02:00Z">
        <w:r w:rsidRPr="00566C3A" w:rsidDel="009A6718">
          <w:rPr>
            <w:rFonts w:asciiTheme="majorBidi" w:hAnsiTheme="majorBidi" w:cstheme="majorBidi"/>
            <w:b/>
            <w:sz w:val="24"/>
            <w:szCs w:val="24"/>
            <w:rtl/>
          </w:rPr>
          <w:delText>דגניה 44, נתניה, ישראל</w:delText>
        </w:r>
      </w:del>
    </w:p>
    <w:p w14:paraId="5244B531" w14:textId="31046084" w:rsidR="005439A3" w:rsidRPr="00566C3A" w:rsidDel="009A6718" w:rsidRDefault="005439A3">
      <w:pPr>
        <w:bidi/>
        <w:spacing w:after="0"/>
        <w:rPr>
          <w:del w:id="2163" w:author="הילית אראל שכטר" w:date="2020-03-16T22:02:00Z"/>
          <w:rFonts w:asciiTheme="majorBidi" w:hAnsiTheme="majorBidi" w:cstheme="majorBidi"/>
          <w:b/>
          <w:sz w:val="24"/>
          <w:szCs w:val="24"/>
          <w:lang w:bidi="ar-SA"/>
        </w:rPr>
        <w:pPrChange w:id="2164" w:author="הילית אראל שכטר" w:date="2020-03-16T22:02:00Z">
          <w:pPr>
            <w:bidi/>
            <w:spacing w:after="0"/>
          </w:pPr>
        </w:pPrChange>
      </w:pPr>
      <w:del w:id="2165" w:author="הילית אראל שכטר" w:date="2020-03-16T22:02:00Z">
        <w:r w:rsidRPr="00566C3A" w:rsidDel="009A6718">
          <w:rPr>
            <w:rFonts w:asciiTheme="majorBidi" w:hAnsiTheme="majorBidi" w:cstheme="majorBidi"/>
            <w:b/>
            <w:sz w:val="24"/>
            <w:szCs w:val="24"/>
            <w:rtl/>
          </w:rPr>
          <w:delText>טלפון: 972-54-427-9186</w:delText>
        </w:r>
      </w:del>
    </w:p>
    <w:p w14:paraId="30E7FB2F" w14:textId="19FA0738" w:rsidR="005439A3" w:rsidRPr="00566C3A" w:rsidRDefault="00880AD3">
      <w:pPr>
        <w:bidi/>
        <w:spacing w:after="0"/>
        <w:rPr>
          <w:rFonts w:asciiTheme="majorBidi" w:hAnsiTheme="majorBidi" w:cstheme="majorBidi"/>
          <w:bCs/>
          <w:sz w:val="24"/>
          <w:szCs w:val="24"/>
          <w:rtl/>
        </w:rPr>
        <w:pPrChange w:id="2166" w:author="הילית אראל שכטר" w:date="2020-03-16T22:02:00Z">
          <w:pPr>
            <w:bidi/>
            <w:spacing w:after="0"/>
          </w:pPr>
        </w:pPrChange>
      </w:pPr>
      <w:del w:id="2167" w:author="הילית אראל שכטר" w:date="2020-03-16T22:02:00Z">
        <w:r w:rsidDel="009A6718">
          <w:fldChar w:fldCharType="begin"/>
        </w:r>
        <w:r w:rsidDel="009A6718">
          <w:delInstrText xml:space="preserve"> HYPERLINK "mailto:amos@DrBaranes.com" </w:delInstrText>
        </w:r>
        <w:r w:rsidDel="009A6718">
          <w:fldChar w:fldCharType="separate"/>
        </w:r>
        <w:r w:rsidR="005439A3" w:rsidRPr="00566C3A" w:rsidDel="009A6718">
          <w:rPr>
            <w:rStyle w:val="Hyperlink"/>
            <w:rFonts w:asciiTheme="majorBidi" w:hAnsiTheme="majorBidi" w:cstheme="majorBidi"/>
            <w:b/>
            <w:sz w:val="24"/>
            <w:szCs w:val="24"/>
            <w:lang w:bidi="ar-SA"/>
          </w:rPr>
          <w:delText>amos@DrBaranes.com</w:delText>
        </w:r>
        <w:r w:rsidDel="009A6718">
          <w:rPr>
            <w:rStyle w:val="Hyperlink"/>
            <w:rFonts w:asciiTheme="majorBidi" w:hAnsiTheme="majorBidi" w:cstheme="majorBidi"/>
            <w:b/>
            <w:sz w:val="24"/>
            <w:szCs w:val="24"/>
            <w:lang w:bidi="ar-SA"/>
          </w:rPr>
          <w:fldChar w:fldCharType="end"/>
        </w:r>
      </w:del>
    </w:p>
    <w:p w14:paraId="4E9C0082" w14:textId="77777777" w:rsidR="005439A3" w:rsidRPr="00566C3A" w:rsidRDefault="005439A3" w:rsidP="005439A3">
      <w:pPr>
        <w:bidi/>
        <w:rPr>
          <w:rFonts w:asciiTheme="majorBidi" w:hAnsiTheme="majorBidi" w:cstheme="majorBidi"/>
          <w:bCs/>
          <w:sz w:val="24"/>
          <w:szCs w:val="24"/>
          <w:rtl/>
        </w:rPr>
      </w:pPr>
    </w:p>
    <w:p w14:paraId="51CC4B2D" w14:textId="24B58D4C" w:rsidR="005439A3" w:rsidRPr="00566C3A" w:rsidDel="0009454F" w:rsidRDefault="005439A3" w:rsidP="005439A3">
      <w:pPr>
        <w:bidi/>
        <w:rPr>
          <w:del w:id="2168" w:author="Amos Baranes" w:date="2020-03-20T03:46:00Z"/>
          <w:rFonts w:asciiTheme="majorBidi" w:hAnsiTheme="majorBidi" w:cstheme="majorBidi"/>
          <w:bCs/>
          <w:sz w:val="24"/>
          <w:szCs w:val="24"/>
        </w:rPr>
      </w:pPr>
      <w:del w:id="2169" w:author="Amos Baranes" w:date="2020-03-20T03:46:00Z">
        <w:r w:rsidRPr="00566C3A" w:rsidDel="0009454F">
          <w:rPr>
            <w:rFonts w:asciiTheme="majorBidi" w:hAnsiTheme="majorBidi" w:cstheme="majorBidi"/>
            <w:bCs/>
            <w:sz w:val="24"/>
            <w:szCs w:val="24"/>
            <w:rtl/>
          </w:rPr>
          <w:delText>פרופיל מקצועי</w:delText>
        </w:r>
        <w:r w:rsidRPr="00566C3A" w:rsidDel="0009454F">
          <w:rPr>
            <w:rFonts w:asciiTheme="majorBidi" w:hAnsiTheme="majorBidi" w:cstheme="majorBidi"/>
            <w:bCs/>
            <w:sz w:val="24"/>
            <w:szCs w:val="24"/>
            <w:rtl/>
          </w:rPr>
          <w:tab/>
        </w:r>
      </w:del>
      <w:ins w:id="2170" w:author="הילית אראל שכטר" w:date="2020-03-16T22:02:00Z">
        <w:del w:id="2171" w:author="Amos Baranes" w:date="2020-03-20T03:46:00Z">
          <w:r w:rsidR="009A6718" w:rsidDel="0009454F">
            <w:rPr>
              <w:rFonts w:asciiTheme="majorBidi" w:hAnsiTheme="majorBidi" w:cstheme="majorBidi" w:hint="cs"/>
              <w:bCs/>
              <w:sz w:val="24"/>
              <w:szCs w:val="24"/>
              <w:rtl/>
            </w:rPr>
            <w:delText>- רל</w:delText>
          </w:r>
        </w:del>
      </w:ins>
      <w:ins w:id="2172" w:author="הילית אראל שכטר" w:date="2020-03-16T22:03:00Z">
        <w:del w:id="2173" w:author="Amos Baranes" w:date="2020-03-20T03:46:00Z">
          <w:r w:rsidR="009A6718" w:rsidDel="0009454F">
            <w:rPr>
              <w:rFonts w:asciiTheme="majorBidi" w:hAnsiTheme="majorBidi" w:cstheme="majorBidi" w:hint="cs"/>
              <w:bCs/>
              <w:sz w:val="24"/>
              <w:szCs w:val="24"/>
              <w:rtl/>
            </w:rPr>
            <w:delText xml:space="preserve">וונטי אך יש לקצר משמעותית. </w:delText>
          </w:r>
        </w:del>
      </w:ins>
    </w:p>
    <w:p w14:paraId="256CCFEC" w14:textId="435D9B24" w:rsidR="005439A3" w:rsidRPr="00566C3A" w:rsidDel="0009454F" w:rsidRDefault="005439A3" w:rsidP="005439A3">
      <w:pPr>
        <w:bidi/>
        <w:rPr>
          <w:del w:id="2174" w:author="Amos Baranes" w:date="2020-03-20T03:46:00Z"/>
          <w:rFonts w:asciiTheme="majorBidi" w:hAnsiTheme="majorBidi" w:cstheme="majorBidi"/>
          <w:b/>
          <w:sz w:val="24"/>
          <w:szCs w:val="24"/>
          <w:rtl/>
        </w:rPr>
      </w:pPr>
      <w:del w:id="2175" w:author="Amos Baranes" w:date="2020-03-20T03:46:00Z">
        <w:r w:rsidRPr="00566C3A" w:rsidDel="0009454F">
          <w:rPr>
            <w:rFonts w:asciiTheme="majorBidi" w:hAnsiTheme="majorBidi" w:cstheme="majorBidi"/>
            <w:b/>
            <w:sz w:val="24"/>
            <w:szCs w:val="24"/>
            <w:rtl/>
          </w:rPr>
          <w:delText>ידע וניסיון רב בתחומים רבים עם יזמות בחדשנות</w:delText>
        </w:r>
        <w:r w:rsidDel="0009454F">
          <w:rPr>
            <w:rFonts w:asciiTheme="majorBidi" w:hAnsiTheme="majorBidi" w:cstheme="majorBidi" w:hint="cs"/>
            <w:b/>
            <w:sz w:val="24"/>
            <w:szCs w:val="24"/>
            <w:rtl/>
          </w:rPr>
          <w:delText xml:space="preserve"> טכנולוגית ופננסית</w:delText>
        </w:r>
        <w:r w:rsidRPr="00566C3A" w:rsidDel="0009454F">
          <w:rPr>
            <w:rFonts w:asciiTheme="majorBidi" w:hAnsiTheme="majorBidi" w:cstheme="majorBidi"/>
            <w:b/>
            <w:sz w:val="24"/>
            <w:szCs w:val="24"/>
            <w:rtl/>
          </w:rPr>
          <w:delText xml:space="preserve">. ידע בתכנון וארכיטקטורה: אלגוריתמים מתקדמים </w:delText>
        </w:r>
        <w:r w:rsidDel="0009454F">
          <w:rPr>
            <w:rFonts w:asciiTheme="majorBidi" w:hAnsiTheme="majorBidi" w:cstheme="majorBidi" w:hint="cs"/>
            <w:b/>
            <w:sz w:val="24"/>
            <w:szCs w:val="24"/>
            <w:rtl/>
          </w:rPr>
          <w:delText>בשימוש ב</w:delText>
        </w:r>
        <w:r w:rsidRPr="00CA40A8" w:rsidDel="0009454F">
          <w:rPr>
            <w:rFonts w:asciiTheme="majorBidi" w:hAnsiTheme="majorBidi" w:cs="Times New Roman"/>
            <w:b/>
            <w:sz w:val="24"/>
            <w:szCs w:val="24"/>
            <w:rtl/>
          </w:rPr>
          <w:delText>למידה עמוקה</w:delText>
        </w:r>
        <w:r w:rsidDel="0009454F">
          <w:rPr>
            <w:rFonts w:asciiTheme="majorBidi" w:hAnsiTheme="majorBidi" w:cs="Times New Roman" w:hint="cs"/>
            <w:b/>
            <w:sz w:val="24"/>
            <w:szCs w:val="24"/>
            <w:rtl/>
          </w:rPr>
          <w:delText xml:space="preserve">, בינה מלאכותית, למידה ממוחשבת </w:delText>
        </w:r>
        <w:r w:rsidDel="0009454F">
          <w:rPr>
            <w:rFonts w:asciiTheme="majorBidi" w:hAnsiTheme="majorBidi" w:cs="Times New Roman"/>
            <w:b/>
            <w:sz w:val="24"/>
            <w:szCs w:val="24"/>
            <w:rtl/>
          </w:rPr>
          <w:br/>
        </w:r>
        <w:r w:rsidDel="0009454F">
          <w:rPr>
            <w:rFonts w:asciiTheme="majorBidi" w:hAnsiTheme="majorBidi" w:cs="Times New Roman"/>
            <w:bCs/>
            <w:sz w:val="24"/>
            <w:szCs w:val="24"/>
          </w:rPr>
          <w:delText>(Deep Learning, Artificial Intelligence, Machine Learning, and Business Intelligence)</w:delText>
        </w:r>
        <w:r w:rsidDel="0009454F">
          <w:rPr>
            <w:rFonts w:asciiTheme="majorBidi" w:hAnsiTheme="majorBidi" w:cstheme="majorBidi" w:hint="cs"/>
            <w:b/>
            <w:sz w:val="24"/>
            <w:szCs w:val="24"/>
            <w:rtl/>
          </w:rPr>
          <w:delText>.</w:delText>
        </w:r>
        <w:r w:rsidRPr="00566C3A" w:rsidDel="0009454F">
          <w:rPr>
            <w:rFonts w:asciiTheme="majorBidi" w:hAnsiTheme="majorBidi" w:cstheme="majorBidi"/>
            <w:b/>
            <w:sz w:val="24"/>
            <w:szCs w:val="24"/>
            <w:rtl/>
          </w:rPr>
          <w:delText xml:space="preserve"> </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תיכנות בשפות רבות עם מספר חבילות מתקדמות</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w:delText>
        </w:r>
        <w:r w:rsidRPr="00566C3A" w:rsidDel="0009454F">
          <w:rPr>
            <w:rFonts w:asciiTheme="majorBidi" w:hAnsiTheme="majorBidi" w:cstheme="majorBidi"/>
            <w:bCs/>
            <w:sz w:val="24"/>
            <w:szCs w:val="24"/>
          </w:rPr>
          <w:delText>Python</w:delText>
        </w:r>
        <w:r w:rsidRPr="00566C3A" w:rsidDel="0009454F">
          <w:rPr>
            <w:rFonts w:asciiTheme="majorBidi" w:hAnsiTheme="majorBidi" w:cstheme="majorBidi"/>
            <w:bCs/>
            <w:sz w:val="24"/>
            <w:szCs w:val="24"/>
            <w:rtl/>
          </w:rPr>
          <w:delText xml:space="preserve"> </w:delText>
        </w:r>
        <w:r w:rsidDel="0009454F">
          <w:rPr>
            <w:rFonts w:asciiTheme="majorBidi" w:hAnsiTheme="majorBidi" w:cstheme="majorBidi" w:hint="cs"/>
            <w:bCs/>
            <w:sz w:val="24"/>
            <w:szCs w:val="24"/>
            <w:rtl/>
          </w:rPr>
          <w:delText>,</w:delText>
        </w:r>
        <w:r w:rsidRPr="00EF755D" w:rsidDel="0009454F">
          <w:rPr>
            <w:rFonts w:asciiTheme="majorBidi" w:hAnsiTheme="majorBidi" w:cstheme="majorBidi"/>
            <w:bCs/>
            <w:sz w:val="24"/>
            <w:szCs w:val="24"/>
          </w:rPr>
          <w:delText xml:space="preserve"> </w:delText>
        </w:r>
        <w:r w:rsidRPr="00566C3A" w:rsidDel="0009454F">
          <w:rPr>
            <w:rFonts w:asciiTheme="majorBidi" w:hAnsiTheme="majorBidi" w:cstheme="majorBidi"/>
            <w:bCs/>
            <w:sz w:val="24"/>
            <w:szCs w:val="24"/>
          </w:rPr>
          <w:delText>Django</w:delText>
        </w:r>
        <w:r w:rsidRPr="00566C3A" w:rsidDel="0009454F">
          <w:rPr>
            <w:rFonts w:asciiTheme="majorBidi" w:hAnsiTheme="majorBidi" w:cstheme="majorBidi"/>
            <w:bCs/>
            <w:sz w:val="24"/>
            <w:szCs w:val="24"/>
            <w:rtl/>
          </w:rPr>
          <w:delText>,</w:delText>
        </w:r>
        <w:r w:rsidRPr="00566C3A" w:rsidDel="0009454F">
          <w:rPr>
            <w:rFonts w:asciiTheme="majorBidi" w:hAnsiTheme="majorBidi" w:cstheme="majorBidi"/>
            <w:bCs/>
            <w:sz w:val="24"/>
            <w:szCs w:val="24"/>
          </w:rPr>
          <w:delText>,Django-CMS</w:delText>
        </w:r>
        <w:r w:rsidRPr="00566C3A" w:rsidDel="0009454F">
          <w:rPr>
            <w:rFonts w:asciiTheme="majorBidi" w:hAnsiTheme="majorBidi" w:cstheme="majorBidi"/>
            <w:b/>
            <w:sz w:val="24"/>
            <w:szCs w:val="24"/>
            <w:rtl/>
          </w:rPr>
          <w:delText xml:space="preserve"> </w:delText>
        </w:r>
        <w:r w:rsidRPr="00566C3A" w:rsidDel="0009454F">
          <w:rPr>
            <w:rFonts w:asciiTheme="majorBidi" w:hAnsiTheme="majorBidi" w:cstheme="majorBidi"/>
            <w:b/>
            <w:sz w:val="24"/>
            <w:szCs w:val="24"/>
          </w:rPr>
          <w:delText xml:space="preserve"> </w:delText>
        </w:r>
        <w:r w:rsidRPr="00566C3A" w:rsidDel="0009454F">
          <w:rPr>
            <w:rFonts w:asciiTheme="majorBidi" w:hAnsiTheme="majorBidi" w:cstheme="majorBidi"/>
            <w:bCs/>
            <w:sz w:val="24"/>
            <w:szCs w:val="24"/>
          </w:rPr>
          <w:delText>R, SQL, MDX, C#</w:delText>
        </w:r>
        <w:r w:rsidRPr="00795BF6" w:rsidDel="0009454F">
          <w:rPr>
            <w:rFonts w:asciiTheme="majorBidi" w:hAnsiTheme="majorBidi" w:cstheme="majorBidi"/>
            <w:bCs/>
            <w:sz w:val="24"/>
            <w:szCs w:val="24"/>
          </w:rPr>
          <w:delText xml:space="preserve"> </w:delText>
        </w:r>
        <w:r w:rsidDel="0009454F">
          <w:rPr>
            <w:rFonts w:asciiTheme="majorBidi" w:hAnsiTheme="majorBidi" w:cstheme="majorBidi"/>
            <w:bCs/>
            <w:sz w:val="24"/>
            <w:szCs w:val="24"/>
          </w:rPr>
          <w:delText>,</w:delText>
        </w:r>
        <w:r w:rsidRPr="00795BF6" w:rsidDel="0009454F">
          <w:rPr>
            <w:rFonts w:asciiTheme="majorBidi" w:hAnsiTheme="majorBidi" w:cstheme="majorBidi"/>
            <w:bCs/>
            <w:sz w:val="24"/>
            <w:szCs w:val="24"/>
          </w:rPr>
          <w:delText>TensorFlow</w:delText>
        </w:r>
        <w:r w:rsidRPr="00566C3A" w:rsidDel="0009454F">
          <w:rPr>
            <w:rFonts w:asciiTheme="majorBidi" w:hAnsiTheme="majorBidi" w:cstheme="majorBidi"/>
            <w:b/>
            <w:sz w:val="24"/>
            <w:szCs w:val="24"/>
            <w:rtl/>
          </w:rPr>
          <w:delText xml:space="preserve"> וכו')</w:delText>
        </w:r>
        <w:r w:rsidRPr="00566C3A" w:rsidDel="0009454F">
          <w:rPr>
            <w:rFonts w:asciiTheme="majorBidi" w:hAnsiTheme="majorBidi" w:cstheme="majorBidi"/>
            <w:b/>
            <w:sz w:val="24"/>
            <w:szCs w:val="24"/>
          </w:rPr>
          <w:delText>.</w:delText>
        </w:r>
        <w:r w:rsidDel="0009454F">
          <w:rPr>
            <w:rFonts w:asciiTheme="majorBidi" w:hAnsiTheme="majorBidi" w:cstheme="majorBidi"/>
            <w:b/>
            <w:sz w:val="24"/>
            <w:szCs w:val="24"/>
            <w:rtl/>
          </w:rPr>
          <w:br/>
        </w:r>
        <w:r w:rsidRPr="00566C3A" w:rsidDel="0009454F">
          <w:rPr>
            <w:rFonts w:asciiTheme="majorBidi" w:hAnsiTheme="majorBidi" w:cstheme="majorBidi"/>
            <w:b/>
            <w:sz w:val="24"/>
            <w:szCs w:val="24"/>
            <w:rtl/>
          </w:rPr>
          <w:delText xml:space="preserve">שילוב של </w:delText>
        </w:r>
        <w:r w:rsidDel="0009454F">
          <w:rPr>
            <w:rFonts w:asciiTheme="majorBidi" w:hAnsiTheme="majorBidi" w:cstheme="majorBidi" w:hint="cs"/>
            <w:b/>
            <w:sz w:val="24"/>
            <w:szCs w:val="24"/>
            <w:rtl/>
          </w:rPr>
          <w:delText>ט</w:delText>
        </w:r>
        <w:r w:rsidRPr="00566C3A" w:rsidDel="0009454F">
          <w:rPr>
            <w:rFonts w:asciiTheme="majorBidi" w:hAnsiTheme="majorBidi" w:cstheme="majorBidi"/>
            <w:b/>
            <w:sz w:val="24"/>
            <w:szCs w:val="24"/>
            <w:rtl/>
          </w:rPr>
          <w:delText>כנולוגיה</w:delText>
        </w:r>
        <w:r w:rsidDel="0009454F">
          <w:rPr>
            <w:rFonts w:asciiTheme="majorBidi" w:hAnsiTheme="majorBidi" w:cstheme="majorBidi" w:hint="cs"/>
            <w:b/>
            <w:sz w:val="24"/>
            <w:szCs w:val="24"/>
            <w:rtl/>
          </w:rPr>
          <w:delText xml:space="preserve"> ואלגוריתמים</w:delText>
        </w:r>
        <w:r w:rsidRPr="00566C3A" w:rsidDel="0009454F">
          <w:rPr>
            <w:rFonts w:asciiTheme="majorBidi" w:hAnsiTheme="majorBidi" w:cstheme="majorBidi"/>
            <w:b/>
            <w:sz w:val="24"/>
            <w:szCs w:val="24"/>
            <w:rtl/>
          </w:rPr>
          <w:delText xml:space="preserve"> ב</w:delText>
        </w:r>
        <w:r w:rsidDel="0009454F">
          <w:rPr>
            <w:rFonts w:asciiTheme="majorBidi" w:hAnsiTheme="majorBidi" w:cstheme="majorBidi"/>
            <w:b/>
            <w:sz w:val="24"/>
            <w:szCs w:val="24"/>
            <w:rtl/>
          </w:rPr>
          <w:delText>תחומים פננסים: מכשירים פיננסיים</w:delText>
        </w:r>
        <w:r w:rsidDel="0009454F">
          <w:rPr>
            <w:rFonts w:asciiTheme="majorBidi" w:hAnsiTheme="majorBidi" w:cstheme="majorBidi" w:hint="cs"/>
            <w:b/>
            <w:sz w:val="24"/>
            <w:szCs w:val="24"/>
            <w:rtl/>
          </w:rPr>
          <w:delText xml:space="preserve">, </w:delText>
        </w:r>
        <w:r w:rsidRPr="00566C3A" w:rsidDel="0009454F">
          <w:rPr>
            <w:rFonts w:asciiTheme="majorBidi" w:hAnsiTheme="majorBidi" w:cstheme="majorBidi"/>
            <w:b/>
            <w:sz w:val="24"/>
            <w:szCs w:val="24"/>
            <w:rtl/>
          </w:rPr>
          <w:delText xml:space="preserve">שווי תאגידי, </w:delText>
        </w:r>
        <w:r w:rsidDel="0009454F">
          <w:rPr>
            <w:rFonts w:asciiTheme="majorBidi" w:hAnsiTheme="majorBidi" w:cstheme="majorBidi" w:hint="cs"/>
            <w:b/>
            <w:sz w:val="24"/>
            <w:szCs w:val="24"/>
            <w:rtl/>
          </w:rPr>
          <w:delText>ו</w:delText>
        </w:r>
        <w:r w:rsidRPr="00566C3A" w:rsidDel="0009454F">
          <w:rPr>
            <w:rFonts w:asciiTheme="majorBidi" w:hAnsiTheme="majorBidi" w:cstheme="majorBidi"/>
            <w:b/>
            <w:sz w:val="24"/>
            <w:szCs w:val="24"/>
            <w:rtl/>
          </w:rPr>
          <w:delText>חיזוי של ביצועים פננסים.</w:delText>
        </w:r>
      </w:del>
    </w:p>
    <w:p w14:paraId="5A714AA7" w14:textId="6362450E" w:rsidR="005439A3" w:rsidRPr="00566C3A" w:rsidDel="0009454F" w:rsidRDefault="005439A3" w:rsidP="005439A3">
      <w:pPr>
        <w:bidi/>
        <w:rPr>
          <w:del w:id="2176" w:author="Amos Baranes" w:date="2020-03-20T03:46:00Z"/>
          <w:rFonts w:asciiTheme="majorBidi" w:hAnsiTheme="majorBidi" w:cstheme="majorBidi"/>
          <w:b/>
          <w:bCs/>
          <w:sz w:val="24"/>
          <w:szCs w:val="24"/>
        </w:rPr>
      </w:pPr>
      <w:del w:id="2177" w:author="Amos Baranes" w:date="2020-03-20T03:46:00Z">
        <w:r w:rsidRPr="00566C3A" w:rsidDel="0009454F">
          <w:rPr>
            <w:rFonts w:asciiTheme="majorBidi" w:hAnsiTheme="majorBidi" w:cstheme="majorBidi"/>
            <w:b/>
            <w:bCs/>
            <w:sz w:val="24"/>
            <w:szCs w:val="24"/>
            <w:rtl/>
          </w:rPr>
          <w:delText xml:space="preserve">מייסד ומנכ"ל אתר </w:delText>
        </w:r>
        <w:r w:rsidRPr="00566C3A" w:rsidDel="0009454F">
          <w:rPr>
            <w:rFonts w:asciiTheme="majorBidi" w:hAnsiTheme="majorBidi" w:cstheme="majorBidi"/>
            <w:b/>
            <w:bCs/>
            <w:sz w:val="24"/>
            <w:szCs w:val="24"/>
          </w:rPr>
          <w:delText>AcademyCity.org</w:delText>
        </w:r>
        <w:r w:rsidRPr="00566C3A" w:rsidDel="0009454F">
          <w:rPr>
            <w:rFonts w:asciiTheme="majorBidi" w:hAnsiTheme="majorBidi" w:cstheme="majorBidi"/>
            <w:b/>
            <w:bCs/>
            <w:sz w:val="24"/>
            <w:szCs w:val="24"/>
            <w:rtl/>
          </w:rPr>
          <w:delText xml:space="preserve"> מ 201</w:delText>
        </w:r>
        <w:r w:rsidDel="0009454F">
          <w:rPr>
            <w:rFonts w:asciiTheme="majorBidi" w:hAnsiTheme="majorBidi" w:cstheme="majorBidi" w:hint="cs"/>
            <w:b/>
            <w:bCs/>
            <w:sz w:val="24"/>
            <w:szCs w:val="24"/>
            <w:rtl/>
          </w:rPr>
          <w:delText>8</w:delText>
        </w:r>
        <w:r w:rsidRPr="00566C3A" w:rsidDel="0009454F">
          <w:rPr>
            <w:rFonts w:asciiTheme="majorBidi" w:hAnsiTheme="majorBidi" w:cstheme="majorBidi"/>
            <w:b/>
            <w:bCs/>
            <w:sz w:val="24"/>
            <w:szCs w:val="24"/>
            <w:rtl/>
          </w:rPr>
          <w:delText xml:space="preserve"> עד היום</w:delText>
        </w:r>
      </w:del>
      <w:ins w:id="2178" w:author="הילית אראל שכטר" w:date="2020-03-16T22:03:00Z">
        <w:del w:id="2179" w:author="Amos Baranes" w:date="2020-03-20T03:46:00Z">
          <w:r w:rsidR="009A6718" w:rsidDel="0009454F">
            <w:rPr>
              <w:rFonts w:asciiTheme="majorBidi" w:hAnsiTheme="majorBidi" w:cstheme="majorBidi" w:hint="cs"/>
              <w:b/>
              <w:bCs/>
              <w:sz w:val="24"/>
              <w:szCs w:val="24"/>
              <w:rtl/>
            </w:rPr>
            <w:delText xml:space="preserve"> - כנל</w:delText>
          </w:r>
        </w:del>
      </w:ins>
    </w:p>
    <w:p w14:paraId="4749D22B" w14:textId="14090A31" w:rsidR="005439A3" w:rsidRPr="00566C3A" w:rsidDel="0009454F" w:rsidRDefault="005439A3" w:rsidP="005439A3">
      <w:pPr>
        <w:bidi/>
        <w:rPr>
          <w:del w:id="2180" w:author="Amos Baranes" w:date="2020-03-20T03:46:00Z"/>
          <w:rFonts w:asciiTheme="majorBidi" w:hAnsiTheme="majorBidi" w:cstheme="majorBidi"/>
          <w:sz w:val="24"/>
          <w:szCs w:val="24"/>
          <w:rtl/>
        </w:rPr>
      </w:pPr>
      <w:del w:id="2181" w:author="Amos Baranes" w:date="2020-03-20T03:46:00Z">
        <w:r w:rsidRPr="00566C3A" w:rsidDel="0009454F">
          <w:rPr>
            <w:rFonts w:asciiTheme="majorBidi" w:hAnsiTheme="majorBidi" w:cstheme="majorBidi"/>
            <w:sz w:val="24"/>
            <w:szCs w:val="24"/>
            <w:rtl/>
          </w:rPr>
          <w:delText xml:space="preserve">המומחיות העיקרית של המוסד היא להכשיר ניהול ברמה גבוהה באמצעות סימולציות.  בשביל זה, המסגרת שלנו </w:delText>
        </w:r>
        <w:r w:rsidDel="0009454F">
          <w:rPr>
            <w:rFonts w:asciiTheme="majorBidi" w:hAnsiTheme="majorBidi" w:cstheme="majorBidi"/>
            <w:sz w:val="24"/>
            <w:szCs w:val="24"/>
            <w:rtl/>
          </w:rPr>
          <w:delText xml:space="preserve">כוללת מערכת ניהול תוכן שנבנתה </w:delText>
        </w:r>
        <w:r w:rsidDel="0009454F">
          <w:rPr>
            <w:rFonts w:asciiTheme="majorBidi" w:hAnsiTheme="majorBidi" w:cstheme="majorBidi" w:hint="cs"/>
            <w:sz w:val="24"/>
            <w:szCs w:val="24"/>
            <w:rtl/>
          </w:rPr>
          <w:delText xml:space="preserve">בתשתית </w:delText>
        </w:r>
        <w:r w:rsidDel="0009454F">
          <w:rPr>
            <w:rFonts w:asciiTheme="majorBidi" w:hAnsiTheme="majorBidi" w:cstheme="majorBidi"/>
            <w:sz w:val="24"/>
            <w:szCs w:val="24"/>
          </w:rPr>
          <w:delText>Django</w:delText>
        </w:r>
        <w:r w:rsidDel="0009454F">
          <w:rPr>
            <w:rFonts w:asciiTheme="majorBidi" w:hAnsiTheme="majorBidi" w:cstheme="majorBidi" w:hint="cs"/>
            <w:sz w:val="24"/>
            <w:szCs w:val="24"/>
            <w:rtl/>
          </w:rPr>
          <w:delText>,</w:delText>
        </w:r>
        <w:r w:rsidRPr="00566C3A" w:rsidDel="0009454F">
          <w:rPr>
            <w:rFonts w:asciiTheme="majorBidi" w:hAnsiTheme="majorBidi" w:cstheme="majorBidi"/>
            <w:sz w:val="24"/>
            <w:szCs w:val="24"/>
            <w:rtl/>
          </w:rPr>
          <w:delText xml:space="preserve"> </w:delText>
        </w:r>
        <w:r w:rsidRPr="00566C3A" w:rsidDel="0009454F">
          <w:rPr>
            <w:rFonts w:asciiTheme="majorBidi" w:hAnsiTheme="majorBidi" w:cstheme="majorBidi"/>
            <w:sz w:val="24"/>
            <w:szCs w:val="24"/>
          </w:rPr>
          <w:delText>Django-CMS</w:delText>
        </w:r>
        <w:r w:rsidDel="0009454F">
          <w:rPr>
            <w:rFonts w:asciiTheme="majorBidi" w:hAnsiTheme="majorBidi" w:cstheme="majorBidi"/>
            <w:sz w:val="24"/>
            <w:szCs w:val="24"/>
            <w:rtl/>
          </w:rPr>
          <w:delText>,</w:delText>
        </w:r>
        <w:r w:rsidDel="0009454F">
          <w:rPr>
            <w:rFonts w:asciiTheme="majorBidi" w:hAnsiTheme="majorBidi" w:cstheme="majorBidi" w:hint="cs"/>
            <w:sz w:val="24"/>
            <w:szCs w:val="24"/>
            <w:rtl/>
          </w:rPr>
          <w:delText xml:space="preserve"> המבוססות על שפת תיכנון</w:delText>
        </w:r>
        <w:r w:rsidRPr="00566C3A" w:rsidDel="0009454F">
          <w:rPr>
            <w:rFonts w:asciiTheme="majorBidi" w:hAnsiTheme="majorBidi" w:cstheme="majorBidi"/>
            <w:sz w:val="24"/>
            <w:szCs w:val="24"/>
            <w:rtl/>
          </w:rPr>
          <w:delText xml:space="preserve"> </w:delText>
        </w:r>
        <w:r w:rsidDel="0009454F">
          <w:rPr>
            <w:rFonts w:asciiTheme="majorBidi" w:hAnsiTheme="majorBidi" w:cstheme="majorBidi"/>
            <w:sz w:val="24"/>
            <w:szCs w:val="24"/>
          </w:rPr>
          <w:delText>Python</w:delText>
        </w:r>
        <w:r w:rsidDel="0009454F">
          <w:rPr>
            <w:rFonts w:asciiTheme="majorBidi" w:hAnsiTheme="majorBidi" w:cstheme="majorBidi" w:hint="cs"/>
            <w:sz w:val="24"/>
            <w:szCs w:val="24"/>
            <w:rtl/>
          </w:rPr>
          <w:delText xml:space="preserve"> עם מספר רב של ספריות מעולמות תוכן שונות ואיחסון נתונים הכוללים מספר </w:delText>
        </w:r>
        <w:r w:rsidRPr="00566C3A" w:rsidDel="0009454F">
          <w:rPr>
            <w:rFonts w:asciiTheme="majorBidi" w:hAnsiTheme="majorBidi" w:cstheme="majorBidi"/>
            <w:sz w:val="24"/>
            <w:szCs w:val="24"/>
            <w:rtl/>
          </w:rPr>
          <w:delText>בסיסי נתונים.  בנוסף, אנו מספקים הכשרה בקורסים מתקדמים בניתוח ידע: תשתית להנדסת תוכנה, בינה עסקית, למידה ממוחשבת (</w:delText>
        </w:r>
        <w:r w:rsidRPr="00566C3A" w:rsidDel="0009454F">
          <w:rPr>
            <w:rFonts w:asciiTheme="majorBidi" w:hAnsiTheme="majorBidi" w:cstheme="majorBidi"/>
            <w:sz w:val="24"/>
            <w:szCs w:val="24"/>
          </w:rPr>
          <w:delText>Machine Learning</w:delText>
        </w:r>
        <w:r w:rsidRPr="00566C3A" w:rsidDel="0009454F">
          <w:rPr>
            <w:rFonts w:asciiTheme="majorBidi" w:hAnsiTheme="majorBidi" w:cstheme="majorBidi"/>
            <w:sz w:val="24"/>
            <w:szCs w:val="24"/>
            <w:rtl/>
          </w:rPr>
          <w:delText>) ו</w:delText>
        </w:r>
        <w:r w:rsidRPr="00566C3A" w:rsidDel="0009454F">
          <w:rPr>
            <w:rFonts w:asciiTheme="majorBidi" w:hAnsiTheme="majorBidi" w:cstheme="majorBidi"/>
            <w:sz w:val="24"/>
            <w:szCs w:val="24"/>
          </w:rPr>
          <w:delText>Deep Learning</w:delText>
        </w:r>
        <w:r w:rsidRPr="00566C3A" w:rsidDel="0009454F">
          <w:rPr>
            <w:rFonts w:asciiTheme="majorBidi" w:hAnsiTheme="majorBidi" w:cstheme="majorBidi"/>
            <w:sz w:val="24"/>
            <w:szCs w:val="24"/>
            <w:rtl/>
          </w:rPr>
          <w:delText>.  אנחנו מכשירים את הסטודנטים בכלים שאותם הרכבנו לבנית מערכת ווב עם שילוב של בינה עסקית ובינה מלאכותית.</w:delText>
        </w:r>
      </w:del>
    </w:p>
    <w:p w14:paraId="76108BDE" w14:textId="39D8B166" w:rsidR="005439A3" w:rsidRPr="00566C3A" w:rsidDel="0009454F" w:rsidRDefault="005439A3" w:rsidP="005439A3">
      <w:pPr>
        <w:bidi/>
        <w:rPr>
          <w:del w:id="2182" w:author="Amos Baranes" w:date="2020-03-20T03:46:00Z"/>
          <w:rFonts w:asciiTheme="majorBidi" w:hAnsiTheme="majorBidi" w:cstheme="majorBidi"/>
          <w:b/>
          <w:bCs/>
          <w:sz w:val="24"/>
          <w:szCs w:val="24"/>
          <w:rtl/>
        </w:rPr>
      </w:pPr>
      <w:del w:id="2183" w:author="Amos Baranes" w:date="2020-03-20T03:46:00Z">
        <w:r w:rsidRPr="00566C3A" w:rsidDel="0009454F">
          <w:rPr>
            <w:rFonts w:asciiTheme="majorBidi" w:hAnsiTheme="majorBidi" w:cstheme="majorBidi"/>
            <w:b/>
            <w:bCs/>
            <w:sz w:val="24"/>
            <w:szCs w:val="24"/>
            <w:rtl/>
          </w:rPr>
          <w:delText>מייסד ומנכ"ל מערכת מסחר אוטומטית באופציות 2018 עד היום</w:delText>
        </w:r>
      </w:del>
    </w:p>
    <w:p w14:paraId="73D2B217" w14:textId="68DF9BF5" w:rsidR="005439A3" w:rsidRPr="00566C3A" w:rsidDel="0009454F" w:rsidRDefault="005439A3" w:rsidP="005439A3">
      <w:pPr>
        <w:bidi/>
        <w:rPr>
          <w:del w:id="2184" w:author="Amos Baranes" w:date="2020-03-20T03:46:00Z"/>
          <w:rFonts w:asciiTheme="majorBidi" w:hAnsiTheme="majorBidi" w:cstheme="majorBidi"/>
          <w:sz w:val="24"/>
          <w:szCs w:val="24"/>
          <w:rtl/>
        </w:rPr>
      </w:pPr>
      <w:del w:id="2185" w:author="Amos Baranes" w:date="2020-03-20T03:46:00Z">
        <w:r w:rsidRPr="00566C3A" w:rsidDel="0009454F">
          <w:rPr>
            <w:rFonts w:asciiTheme="majorBidi" w:hAnsiTheme="majorBidi" w:cstheme="majorBidi"/>
            <w:sz w:val="24"/>
            <w:szCs w:val="24"/>
            <w:rtl/>
          </w:rPr>
          <w:delText>המסחר באופציות מבוססות על תהליך מתקדם ואלגוריתמים חדשניים שפיתחתי.  זהו תהליך אוטומטי לחלוטין כדי לזהות ולהשתמש בארביטרזים באופציות.  החלק החשוב הינו יכולת מציאת המניות שאפשר למצוא ארביטרזים באופציות שלהם וסריקה מהירה על כל האפשריות עם יכולת מיחשוב מינימלית.</w:delText>
        </w:r>
      </w:del>
      <w:ins w:id="2186" w:author="הילית אראל שכטר" w:date="2020-03-16T22:03:00Z">
        <w:del w:id="2187" w:author="Amos Baranes" w:date="2020-03-20T03:46:00Z">
          <w:r w:rsidR="009A6718" w:rsidDel="0009454F">
            <w:rPr>
              <w:rFonts w:asciiTheme="majorBidi" w:hAnsiTheme="majorBidi" w:cstheme="majorBidi" w:hint="cs"/>
              <w:sz w:val="24"/>
              <w:szCs w:val="24"/>
              <w:rtl/>
            </w:rPr>
            <w:delText xml:space="preserve"> הסבר לא רלוונטי. </w:delText>
          </w:r>
        </w:del>
      </w:ins>
    </w:p>
    <w:p w14:paraId="750712AA" w14:textId="235FD0EB" w:rsidR="005439A3" w:rsidRPr="00566C3A" w:rsidDel="0009454F" w:rsidRDefault="005439A3" w:rsidP="005439A3">
      <w:pPr>
        <w:bidi/>
        <w:rPr>
          <w:del w:id="2188" w:author="Amos Baranes" w:date="2020-03-20T03:46:00Z"/>
          <w:rFonts w:asciiTheme="majorBidi" w:hAnsiTheme="majorBidi" w:cstheme="majorBidi"/>
          <w:b/>
          <w:bCs/>
          <w:sz w:val="24"/>
          <w:szCs w:val="24"/>
        </w:rPr>
      </w:pPr>
      <w:del w:id="2189" w:author="Amos Baranes" w:date="2020-03-20T03:46:00Z">
        <w:r w:rsidRPr="00566C3A" w:rsidDel="0009454F">
          <w:rPr>
            <w:rFonts w:asciiTheme="majorBidi" w:hAnsiTheme="majorBidi" w:cstheme="majorBidi"/>
            <w:b/>
            <w:bCs/>
            <w:sz w:val="24"/>
            <w:szCs w:val="24"/>
            <w:rtl/>
          </w:rPr>
          <w:delText>יועץ מטעם הבנק העולמי לבית הספר ללימודים פננסים בקניה (</w:delText>
        </w:r>
        <w:r w:rsidRPr="00566C3A" w:rsidDel="0009454F">
          <w:rPr>
            <w:rFonts w:asciiTheme="majorBidi" w:hAnsiTheme="majorBidi" w:cstheme="majorBidi"/>
            <w:b/>
            <w:bCs/>
            <w:sz w:val="24"/>
            <w:szCs w:val="24"/>
          </w:rPr>
          <w:delText>KSMS</w:delText>
        </w:r>
        <w:r w:rsidRPr="00566C3A" w:rsidDel="0009454F">
          <w:rPr>
            <w:rFonts w:asciiTheme="majorBidi" w:hAnsiTheme="majorBidi" w:cstheme="majorBidi"/>
            <w:b/>
            <w:bCs/>
            <w:sz w:val="24"/>
            <w:szCs w:val="24"/>
            <w:rtl/>
          </w:rPr>
          <w:delText>) מ 2011 עד 2013</w:delText>
        </w:r>
      </w:del>
      <w:ins w:id="2190" w:author="הילית אראל שכטר" w:date="2020-03-16T22:03:00Z">
        <w:del w:id="2191" w:author="Amos Baranes" w:date="2020-03-20T03:46:00Z">
          <w:r w:rsidR="009A6718" w:rsidDel="0009454F">
            <w:rPr>
              <w:rFonts w:asciiTheme="majorBidi" w:hAnsiTheme="majorBidi" w:cstheme="majorBidi" w:hint="cs"/>
              <w:b/>
              <w:bCs/>
              <w:sz w:val="24"/>
              <w:szCs w:val="24"/>
              <w:rtl/>
            </w:rPr>
            <w:delText xml:space="preserve">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ההסבר רלוונטי איך יש לקצר </w:delText>
          </w:r>
        </w:del>
      </w:ins>
      <w:ins w:id="2192" w:author="הילית אראל שכטר" w:date="2020-03-16T22:04:00Z">
        <w:del w:id="2193" w:author="Amos Baranes" w:date="2020-03-20T03:46:00Z">
          <w:r w:rsidR="009A6718" w:rsidDel="0009454F">
            <w:rPr>
              <w:rFonts w:asciiTheme="majorBidi" w:hAnsiTheme="majorBidi" w:cstheme="majorBidi" w:hint="cs"/>
              <w:b/>
              <w:bCs/>
              <w:sz w:val="24"/>
              <w:szCs w:val="24"/>
              <w:rtl/>
            </w:rPr>
            <w:delText>ל1-2 שורות</w:delText>
          </w:r>
        </w:del>
      </w:ins>
      <w:ins w:id="2194" w:author="הילית אראל שכטר" w:date="2020-03-16T22:03:00Z">
        <w:del w:id="2195" w:author="Amos Baranes" w:date="2020-03-20T03:46:00Z">
          <w:r w:rsidR="009A6718" w:rsidDel="0009454F">
            <w:rPr>
              <w:rFonts w:asciiTheme="majorBidi" w:hAnsiTheme="majorBidi" w:cstheme="majorBidi" w:hint="cs"/>
              <w:b/>
              <w:bCs/>
              <w:sz w:val="24"/>
              <w:szCs w:val="24"/>
              <w:rtl/>
            </w:rPr>
            <w:delText>.</w:delText>
          </w:r>
        </w:del>
      </w:ins>
    </w:p>
    <w:p w14:paraId="2B63FCC5" w14:textId="0EC0FBAE" w:rsidR="005439A3" w:rsidRPr="00566C3A" w:rsidDel="0009454F" w:rsidRDefault="005439A3" w:rsidP="005439A3">
      <w:pPr>
        <w:bidi/>
        <w:rPr>
          <w:del w:id="2196" w:author="Amos Baranes" w:date="2020-03-20T03:46:00Z"/>
          <w:rFonts w:asciiTheme="majorBidi" w:hAnsiTheme="majorBidi" w:cstheme="majorBidi"/>
          <w:sz w:val="24"/>
          <w:szCs w:val="24"/>
          <w:rtl/>
        </w:rPr>
      </w:pPr>
      <w:del w:id="2197" w:author="Amos Baranes" w:date="2020-03-20T03:46:00Z">
        <w:r w:rsidRPr="00566C3A" w:rsidDel="0009454F">
          <w:rPr>
            <w:rFonts w:asciiTheme="majorBidi" w:hAnsiTheme="majorBidi" w:cstheme="majorBidi"/>
            <w:sz w:val="24"/>
            <w:szCs w:val="24"/>
            <w:rtl/>
          </w:rPr>
          <w:delText>מוניתי במכרז מטעם הבנק העולמי לביצוע סקירה מקיפה של תשתיות, מערכות, אסטרטגיות ותהליכים עסקיים בבית הספר ללימודים כספיים של קניה. כמו כן, נדרשתי ולהמליץ על שדרוגים, שיפורים וחיזוק מערכות התקשוב הנוכחיות.  בנוסף, הצגתי מערכות חדשות ואסטרטגיות לשדרוג המערכות הקי</w:delText>
        </w:r>
        <w:r w:rsidDel="0009454F">
          <w:rPr>
            <w:rFonts w:asciiTheme="majorBidi" w:hAnsiTheme="majorBidi" w:cstheme="majorBidi" w:hint="cs"/>
            <w:sz w:val="24"/>
            <w:szCs w:val="24"/>
            <w:rtl/>
          </w:rPr>
          <w:delText>י</w:delText>
        </w:r>
        <w:r w:rsidRPr="00566C3A" w:rsidDel="0009454F">
          <w:rPr>
            <w:rFonts w:asciiTheme="majorBidi" w:hAnsiTheme="majorBidi" w:cstheme="majorBidi"/>
            <w:sz w:val="24"/>
            <w:szCs w:val="24"/>
            <w:rtl/>
          </w:rPr>
          <w:delText>מות שיוכלו לעמוד בצרכים הנוכחיים והעתידיים של בית הספר.  ה-</w:delText>
        </w:r>
        <w:r w:rsidRPr="00566C3A" w:rsidDel="0009454F">
          <w:rPr>
            <w:rFonts w:asciiTheme="majorBidi" w:hAnsiTheme="majorBidi" w:cstheme="majorBidi"/>
            <w:sz w:val="24"/>
            <w:szCs w:val="24"/>
          </w:rPr>
          <w:delText>KSMS</w:delText>
        </w:r>
        <w:r w:rsidRPr="00566C3A" w:rsidDel="0009454F">
          <w:rPr>
            <w:rFonts w:asciiTheme="majorBidi" w:hAnsiTheme="majorBidi" w:cstheme="majorBidi"/>
            <w:sz w:val="24"/>
            <w:szCs w:val="24"/>
            <w:rtl/>
          </w:rPr>
          <w:delText xml:space="preserve"> הוא מוסד להשכלה גבוהה, המספק תואר ראשון במנהל עסקים ותואר </w:delText>
        </w:r>
        <w:r w:rsidRPr="00566C3A" w:rsidDel="0009454F">
          <w:rPr>
            <w:rFonts w:asciiTheme="majorBidi" w:hAnsiTheme="majorBidi" w:cstheme="majorBidi"/>
            <w:sz w:val="24"/>
            <w:szCs w:val="24"/>
          </w:rPr>
          <w:delText>MBA</w:delText>
        </w:r>
        <w:r w:rsidRPr="00566C3A" w:rsidDel="0009454F">
          <w:rPr>
            <w:rFonts w:asciiTheme="majorBidi" w:hAnsiTheme="majorBidi" w:cstheme="majorBidi"/>
            <w:sz w:val="24"/>
            <w:szCs w:val="24"/>
            <w:rtl/>
          </w:rPr>
          <w:delText>.  בית הספר מספק תכניות חינוכיות לכל המוסדות הפיננסיים, כולל בנקאות, ביטוח ופנסיה.</w:delText>
        </w:r>
      </w:del>
    </w:p>
    <w:p w14:paraId="35E4D288" w14:textId="0438AB3F" w:rsidR="005439A3" w:rsidRPr="00566C3A" w:rsidDel="0009454F" w:rsidRDefault="005439A3" w:rsidP="005439A3">
      <w:pPr>
        <w:bidi/>
        <w:rPr>
          <w:del w:id="2198" w:author="Amos Baranes" w:date="2020-03-20T03:46:00Z"/>
          <w:rFonts w:asciiTheme="majorBidi" w:hAnsiTheme="majorBidi" w:cstheme="majorBidi"/>
          <w:b/>
          <w:bCs/>
          <w:sz w:val="24"/>
          <w:szCs w:val="24"/>
          <w:rtl/>
        </w:rPr>
      </w:pPr>
      <w:del w:id="2199" w:author="Amos Baranes" w:date="2020-03-20T03:46:00Z">
        <w:r w:rsidRPr="00566C3A" w:rsidDel="0009454F">
          <w:rPr>
            <w:rFonts w:asciiTheme="majorBidi" w:hAnsiTheme="majorBidi" w:cstheme="majorBidi"/>
            <w:b/>
            <w:bCs/>
            <w:sz w:val="24"/>
            <w:szCs w:val="24"/>
            <w:rtl/>
          </w:rPr>
          <w:delText xml:space="preserve">יועץ לבנק </w:delText>
        </w:r>
        <w:r w:rsidRPr="00566C3A" w:rsidDel="0009454F">
          <w:rPr>
            <w:rFonts w:asciiTheme="majorBidi" w:hAnsiTheme="majorBidi" w:cstheme="majorBidi"/>
            <w:b/>
            <w:bCs/>
            <w:color w:val="333333"/>
            <w:sz w:val="24"/>
            <w:szCs w:val="24"/>
          </w:rPr>
          <w:delText>ReNaissance Financial Holdings Limited, ZW</w:delText>
        </w:r>
      </w:del>
      <w:ins w:id="2200" w:author="הילית אראל שכטר" w:date="2020-03-16T22:04:00Z">
        <w:del w:id="2201" w:author="Amos Baranes" w:date="2020-03-20T03:46:00Z">
          <w:r w:rsidR="009A6718" w:rsidDel="0009454F">
            <w:rPr>
              <w:rFonts w:asciiTheme="majorBidi" w:hAnsiTheme="majorBidi" w:cstheme="majorBidi" w:hint="cs"/>
              <w:b/>
              <w:bCs/>
              <w:sz w:val="24"/>
              <w:szCs w:val="24"/>
              <w:rtl/>
            </w:rPr>
            <w:delText xml:space="preserve">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כנ"ל</w:delText>
          </w:r>
        </w:del>
      </w:ins>
    </w:p>
    <w:p w14:paraId="266D7164" w14:textId="3AF60713" w:rsidR="005439A3" w:rsidRPr="00566C3A" w:rsidDel="0009454F" w:rsidRDefault="005439A3" w:rsidP="005439A3">
      <w:pPr>
        <w:bidi/>
        <w:rPr>
          <w:del w:id="2202" w:author="Amos Baranes" w:date="2020-03-20T03:46:00Z"/>
          <w:rFonts w:asciiTheme="majorBidi" w:hAnsiTheme="majorBidi" w:cstheme="majorBidi"/>
          <w:sz w:val="24"/>
          <w:szCs w:val="24"/>
          <w:rtl/>
        </w:rPr>
      </w:pPr>
      <w:del w:id="2203" w:author="Amos Baranes" w:date="2020-03-20T03:46:00Z">
        <w:r w:rsidRPr="00566C3A" w:rsidDel="0009454F">
          <w:rPr>
            <w:rFonts w:asciiTheme="majorBidi" w:hAnsiTheme="majorBidi" w:cstheme="majorBidi"/>
            <w:sz w:val="24"/>
            <w:szCs w:val="24"/>
            <w:rtl/>
          </w:rPr>
          <w:delText>יועץ לבנק במספר סוגיות בבנקאות, ביטוח, הערכות שווי, בינה עסקית וניהול סיכונים. בין יתר התפקידים, נתתי הכשרה להכנת תקציב בארגון. פתחתי תוכנית לשידרוג מערכת בינה עסקית בבנק.  בניתי צוות ישראלי שנל</w:delText>
        </w:r>
        <w:r w:rsidDel="0009454F">
          <w:rPr>
            <w:rFonts w:asciiTheme="majorBidi" w:hAnsiTheme="majorBidi" w:cstheme="majorBidi" w:hint="cs"/>
            <w:sz w:val="24"/>
            <w:szCs w:val="24"/>
            <w:rtl/>
          </w:rPr>
          <w:delText>ו</w:delText>
        </w:r>
        <w:r w:rsidRPr="00566C3A" w:rsidDel="0009454F">
          <w:rPr>
            <w:rFonts w:asciiTheme="majorBidi" w:hAnsiTheme="majorBidi" w:cstheme="majorBidi"/>
            <w:sz w:val="24"/>
            <w:szCs w:val="24"/>
            <w:rtl/>
          </w:rPr>
          <w:delText>וה אלי לביצוע שדרוג המערכת בבנק.</w:delText>
        </w:r>
      </w:del>
    </w:p>
    <w:p w14:paraId="4FA3D5D4" w14:textId="280E686C" w:rsidR="005439A3" w:rsidRPr="00566C3A" w:rsidDel="0009454F" w:rsidRDefault="005439A3" w:rsidP="005439A3">
      <w:pPr>
        <w:bidi/>
        <w:rPr>
          <w:del w:id="2204" w:author="Amos Baranes" w:date="2020-03-20T03:46:00Z"/>
          <w:rFonts w:asciiTheme="majorBidi" w:hAnsiTheme="majorBidi" w:cstheme="majorBidi"/>
          <w:b/>
          <w:bCs/>
          <w:sz w:val="24"/>
          <w:szCs w:val="24"/>
        </w:rPr>
      </w:pPr>
      <w:del w:id="2205" w:author="Amos Baranes" w:date="2020-03-20T03:46:00Z">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RPr="00566C3A" w:rsidDel="0009454F">
          <w:rPr>
            <w:rFonts w:asciiTheme="majorBidi" w:hAnsiTheme="majorBidi" w:cstheme="majorBidi"/>
            <w:b/>
            <w:bCs/>
            <w:sz w:val="24"/>
            <w:szCs w:val="24"/>
            <w:rtl/>
          </w:rPr>
          <w:delText>יועץ לבנק הפועלים ליישום מערכת בינה עסקית</w:delText>
        </w:r>
      </w:del>
      <w:ins w:id="2206" w:author="הילית אראל שכטר" w:date="2020-03-16T22:04:00Z">
        <w:del w:id="2207" w:author="Amos Baranes" w:date="2020-03-20T03:46:00Z">
          <w:r w:rsidR="009A6718" w:rsidDel="0009454F">
            <w:rPr>
              <w:rFonts w:asciiTheme="majorBidi" w:hAnsiTheme="majorBidi" w:cstheme="majorBidi" w:hint="cs"/>
              <w:b/>
              <w:bCs/>
              <w:sz w:val="24"/>
              <w:szCs w:val="24"/>
              <w:rtl/>
            </w:rPr>
            <w:delText xml:space="preserve"> רלוונטי אך לקצר את </w:delText>
          </w:r>
        </w:del>
      </w:ins>
      <w:ins w:id="2208" w:author="הילית אראל שכטר" w:date="2020-03-16T22:05:00Z">
        <w:del w:id="2209" w:author="Amos Baranes" w:date="2020-03-20T03:46:00Z">
          <w:r w:rsidR="009A6718" w:rsidDel="0009454F">
            <w:rPr>
              <w:rFonts w:asciiTheme="majorBidi" w:hAnsiTheme="majorBidi" w:cstheme="majorBidi" w:hint="cs"/>
              <w:b/>
              <w:bCs/>
              <w:sz w:val="24"/>
              <w:szCs w:val="24"/>
              <w:rtl/>
            </w:rPr>
            <w:delText xml:space="preserve">שמות המערכות </w:delText>
          </w:r>
          <w:r w:rsidR="009A6718" w:rsidDel="0009454F">
            <w:rPr>
              <w:rFonts w:asciiTheme="majorBidi" w:hAnsiTheme="majorBidi" w:cstheme="majorBidi"/>
              <w:b/>
              <w:bCs/>
              <w:sz w:val="24"/>
              <w:szCs w:val="24"/>
              <w:rtl/>
            </w:rPr>
            <w:delText>–</w:delText>
          </w:r>
          <w:r w:rsidR="009A6718" w:rsidDel="0009454F">
            <w:rPr>
              <w:rFonts w:asciiTheme="majorBidi" w:hAnsiTheme="majorBidi" w:cstheme="majorBidi" w:hint="cs"/>
              <w:b/>
              <w:bCs/>
              <w:sz w:val="24"/>
              <w:szCs w:val="24"/>
              <w:rtl/>
            </w:rPr>
            <w:delText xml:space="preserve"> להשאיר. </w:delText>
          </w:r>
        </w:del>
      </w:ins>
    </w:p>
    <w:p w14:paraId="5B4F1150" w14:textId="47E5A52B" w:rsidR="005439A3" w:rsidRPr="00566C3A" w:rsidDel="0009454F" w:rsidRDefault="005439A3" w:rsidP="005439A3">
      <w:pPr>
        <w:bidi/>
        <w:rPr>
          <w:del w:id="2210" w:author="Amos Baranes" w:date="2020-03-20T03:46:00Z"/>
          <w:rFonts w:asciiTheme="majorBidi" w:hAnsiTheme="majorBidi" w:cstheme="majorBidi"/>
          <w:sz w:val="24"/>
          <w:szCs w:val="24"/>
        </w:rPr>
      </w:pPr>
      <w:del w:id="2211" w:author="Amos Baranes" w:date="2020-03-20T03:46:00Z">
        <w:r w:rsidRPr="00566C3A" w:rsidDel="0009454F">
          <w:rPr>
            <w:rFonts w:asciiTheme="majorBidi" w:hAnsiTheme="majorBidi" w:cstheme="majorBidi"/>
            <w:sz w:val="24"/>
            <w:szCs w:val="24"/>
            <w:rtl/>
          </w:rPr>
          <w:delText xml:space="preserve">ניתוח התהליכים והמידע המשמשים את ההנהלה הבכירה בבנק לקבלת החלטות להמליץ על זרימה אוטומטית של מידע בין יחידות ארגוניות של החטיבה המבצעית של הבנק.  בנוסף, יועץ ליישום מערכת </w:delText>
        </w:r>
        <w:r w:rsidRPr="00566C3A" w:rsidDel="0009454F">
          <w:rPr>
            <w:rFonts w:asciiTheme="majorBidi" w:hAnsiTheme="majorBidi" w:cstheme="majorBidi"/>
            <w:sz w:val="24"/>
            <w:szCs w:val="24"/>
          </w:rPr>
          <w:delText>SAP-BW</w:delText>
        </w:r>
        <w:r w:rsidRPr="00566C3A" w:rsidDel="0009454F">
          <w:rPr>
            <w:rFonts w:asciiTheme="majorBidi" w:hAnsiTheme="majorBidi" w:cstheme="majorBidi"/>
            <w:sz w:val="24"/>
            <w:szCs w:val="24"/>
            <w:rtl/>
          </w:rPr>
          <w:delText xml:space="preserve"> </w:delText>
        </w:r>
        <w:r w:rsidRPr="00566C3A" w:rsidDel="0009454F">
          <w:rPr>
            <w:rFonts w:asciiTheme="majorBidi" w:hAnsiTheme="majorBidi" w:cstheme="majorBidi"/>
            <w:sz w:val="24"/>
            <w:szCs w:val="24"/>
          </w:rPr>
          <w:delText>ERP</w:delText>
        </w:r>
        <w:r w:rsidRPr="00566C3A" w:rsidDel="0009454F">
          <w:rPr>
            <w:rFonts w:asciiTheme="majorBidi" w:hAnsiTheme="majorBidi" w:cstheme="majorBidi"/>
            <w:sz w:val="24"/>
            <w:szCs w:val="24"/>
            <w:rtl/>
          </w:rPr>
          <w:delText xml:space="preserve"> ו-</w:delText>
        </w:r>
        <w:r w:rsidRPr="00566C3A" w:rsidDel="0009454F">
          <w:rPr>
            <w:rFonts w:asciiTheme="majorBidi" w:hAnsiTheme="majorBidi" w:cstheme="majorBidi"/>
            <w:sz w:val="24"/>
            <w:szCs w:val="24"/>
          </w:rPr>
          <w:delText>Siebel Analytics</w:delText>
        </w:r>
        <w:r w:rsidRPr="00566C3A" w:rsidDel="0009454F">
          <w:rPr>
            <w:rFonts w:asciiTheme="majorBidi" w:hAnsiTheme="majorBidi" w:cstheme="majorBidi"/>
            <w:sz w:val="24"/>
            <w:szCs w:val="24"/>
            <w:rtl/>
          </w:rPr>
          <w:delText xml:space="preserve"> המשולבת עם מערכת  </w:delText>
        </w:r>
        <w:r w:rsidRPr="00566C3A" w:rsidDel="0009454F">
          <w:rPr>
            <w:rFonts w:asciiTheme="majorBidi" w:hAnsiTheme="majorBidi" w:cstheme="majorBidi"/>
            <w:sz w:val="24"/>
            <w:szCs w:val="24"/>
          </w:rPr>
          <w:delText>Siebel-CRM</w:delText>
        </w:r>
      </w:del>
    </w:p>
    <w:p w14:paraId="0358081A" w14:textId="79609807" w:rsidR="005439A3" w:rsidRPr="00566C3A" w:rsidDel="0009454F" w:rsidRDefault="005439A3" w:rsidP="005439A3">
      <w:pPr>
        <w:bidi/>
        <w:rPr>
          <w:del w:id="2212" w:author="Amos Baranes" w:date="2020-03-20T03:46:00Z"/>
          <w:rFonts w:asciiTheme="majorBidi" w:hAnsiTheme="majorBidi" w:cstheme="majorBidi"/>
          <w:b/>
          <w:bCs/>
          <w:sz w:val="24"/>
          <w:szCs w:val="24"/>
        </w:rPr>
      </w:pPr>
      <w:del w:id="2213" w:author="Amos Baranes" w:date="2020-03-20T03:46:00Z">
        <w:r w:rsidRPr="00566C3A" w:rsidDel="0009454F">
          <w:rPr>
            <w:rFonts w:asciiTheme="majorBidi" w:hAnsiTheme="majorBidi" w:cstheme="majorBidi"/>
            <w:b/>
            <w:bCs/>
            <w:sz w:val="24"/>
            <w:szCs w:val="24"/>
            <w:rtl/>
          </w:rPr>
          <w:delText>מייסד ומנכ"ל</w:delText>
        </w:r>
        <w:r w:rsidRPr="00566C3A" w:rsidDel="0009454F">
          <w:rPr>
            <w:rFonts w:asciiTheme="majorBidi" w:hAnsiTheme="majorBidi" w:cstheme="majorBidi"/>
            <w:b/>
            <w:bCs/>
            <w:sz w:val="24"/>
            <w:szCs w:val="24"/>
          </w:rPr>
          <w:delText xml:space="preserve"> AVNAT Ltd. </w:delText>
        </w:r>
        <w:r w:rsidRPr="00566C3A" w:rsidDel="0009454F">
          <w:rPr>
            <w:rFonts w:asciiTheme="majorBidi" w:hAnsiTheme="majorBidi" w:cstheme="majorBidi"/>
            <w:b/>
            <w:bCs/>
            <w:sz w:val="24"/>
            <w:szCs w:val="24"/>
            <w:rtl/>
          </w:rPr>
          <w:delText>(</w:delText>
        </w:r>
        <w:r w:rsidRPr="00566C3A" w:rsidDel="0009454F">
          <w:rPr>
            <w:rFonts w:asciiTheme="majorBidi" w:hAnsiTheme="majorBidi" w:cstheme="majorBidi"/>
            <w:b/>
            <w:bCs/>
            <w:sz w:val="24"/>
            <w:szCs w:val="24"/>
          </w:rPr>
          <w:delText>USA</w:delText>
        </w:r>
        <w:r w:rsidRPr="00566C3A" w:rsidDel="0009454F">
          <w:rPr>
            <w:rFonts w:asciiTheme="majorBidi" w:hAnsiTheme="majorBidi" w:cstheme="majorBidi"/>
            <w:b/>
            <w:bCs/>
            <w:sz w:val="24"/>
            <w:szCs w:val="24"/>
            <w:rtl/>
          </w:rPr>
          <w:delText xml:space="preserve">) </w:delText>
        </w:r>
      </w:del>
      <w:ins w:id="2214" w:author="הילית אראל שכטר" w:date="2020-03-16T22:05:00Z">
        <w:del w:id="2215" w:author="Amos Baranes" w:date="2020-03-20T03:46:00Z">
          <w:r w:rsidR="009A6718" w:rsidDel="0009454F">
            <w:rPr>
              <w:rFonts w:asciiTheme="majorBidi" w:hAnsiTheme="majorBidi" w:cstheme="majorBidi" w:hint="cs"/>
              <w:b/>
              <w:bCs/>
              <w:sz w:val="24"/>
              <w:szCs w:val="24"/>
              <w:rtl/>
            </w:rPr>
            <w:delText>- רלוונטי</w:delText>
          </w:r>
        </w:del>
      </w:ins>
    </w:p>
    <w:p w14:paraId="633B7F59" w14:textId="2BA89E51" w:rsidR="005439A3" w:rsidRPr="00566C3A" w:rsidDel="0009454F" w:rsidRDefault="005439A3" w:rsidP="005439A3">
      <w:pPr>
        <w:bidi/>
        <w:rPr>
          <w:del w:id="2216" w:author="Amos Baranes" w:date="2020-03-20T03:46:00Z"/>
          <w:rFonts w:asciiTheme="majorBidi" w:hAnsiTheme="majorBidi" w:cstheme="majorBidi"/>
          <w:sz w:val="24"/>
          <w:szCs w:val="24"/>
        </w:rPr>
      </w:pPr>
      <w:del w:id="2217" w:author="Amos Baranes" w:date="2020-03-20T03:46:00Z">
        <w:r w:rsidRPr="00566C3A" w:rsidDel="0009454F">
          <w:rPr>
            <w:rFonts w:asciiTheme="majorBidi" w:hAnsiTheme="majorBidi" w:cstheme="majorBidi"/>
            <w:sz w:val="24"/>
            <w:szCs w:val="24"/>
            <w:rtl/>
          </w:rPr>
          <w:delText xml:space="preserve">חברת תוכנה שיצרה מסגרת לפיתוח אפליקציות אינטרנט מקוונות.  </w:delText>
        </w:r>
        <w:r w:rsidDel="0009454F">
          <w:rPr>
            <w:rFonts w:asciiTheme="majorBidi" w:hAnsiTheme="majorBidi" w:cstheme="majorBidi" w:hint="cs"/>
            <w:sz w:val="24"/>
            <w:szCs w:val="24"/>
            <w:rtl/>
          </w:rPr>
          <w:delText>ב</w:delText>
        </w:r>
        <w:r w:rsidRPr="00566C3A" w:rsidDel="0009454F">
          <w:rPr>
            <w:rFonts w:asciiTheme="majorBidi" w:hAnsiTheme="majorBidi" w:cstheme="majorBidi"/>
            <w:sz w:val="24"/>
            <w:szCs w:val="24"/>
            <w:rtl/>
          </w:rPr>
          <w:delText xml:space="preserve">נית מערכת </w:delText>
        </w:r>
        <w:r w:rsidRPr="00566C3A" w:rsidDel="0009454F">
          <w:rPr>
            <w:rFonts w:asciiTheme="majorBidi" w:hAnsiTheme="majorBidi" w:cstheme="majorBidi"/>
            <w:sz w:val="24"/>
            <w:szCs w:val="24"/>
          </w:rPr>
          <w:delText>ERP</w:delText>
        </w:r>
        <w:r w:rsidRPr="00566C3A" w:rsidDel="0009454F">
          <w:rPr>
            <w:rFonts w:asciiTheme="majorBidi" w:hAnsiTheme="majorBidi" w:cstheme="majorBidi"/>
            <w:sz w:val="24"/>
            <w:szCs w:val="24"/>
            <w:rtl/>
          </w:rPr>
          <w:delText xml:space="preserve"> לתעשית היהלומים. ניהול ופיתוח של מודלים בכריית נתונים לקבלת החלטות עבור חברות בינלאומיות בתעשיית היהלומים, כולל קביעת מחירי יהלומים אוטומטיים. פיתוח מודל חשבונאות המשולב באופן מלא עם מערכת מכירות ובקרת המלאי.</w:delText>
        </w:r>
      </w:del>
    </w:p>
    <w:p w14:paraId="7C91521E" w14:textId="5BB43416" w:rsidR="005439A3" w:rsidRPr="00566C3A" w:rsidDel="0009454F" w:rsidRDefault="005439A3" w:rsidP="005439A3">
      <w:pPr>
        <w:bidi/>
        <w:rPr>
          <w:del w:id="2218" w:author="Amos Baranes" w:date="2020-03-20T03:46:00Z"/>
          <w:rFonts w:asciiTheme="majorBidi" w:hAnsiTheme="majorBidi" w:cstheme="majorBidi"/>
          <w:b/>
          <w:bCs/>
          <w:sz w:val="24"/>
          <w:szCs w:val="24"/>
        </w:rPr>
      </w:pPr>
      <w:del w:id="2219" w:author="Amos Baranes" w:date="2020-03-20T03:46:00Z">
        <w:r w:rsidRPr="00566C3A" w:rsidDel="0009454F">
          <w:rPr>
            <w:rFonts w:asciiTheme="majorBidi" w:hAnsiTheme="majorBidi" w:cstheme="majorBidi"/>
            <w:bCs/>
            <w:sz w:val="24"/>
            <w:szCs w:val="24"/>
            <w:rtl/>
          </w:rPr>
          <w:delText xml:space="preserve">יועץ בכיר להערכת שווי נכסים והערכת נזיקין בחברת </w:delText>
        </w:r>
        <w:r w:rsidRPr="00566C3A" w:rsidDel="0009454F">
          <w:rPr>
            <w:rFonts w:asciiTheme="majorBidi" w:hAnsiTheme="majorBidi" w:cstheme="majorBidi"/>
            <w:bCs/>
            <w:sz w:val="24"/>
            <w:szCs w:val="24"/>
          </w:rPr>
          <w:delText>Lexecon Inc.</w:delText>
        </w:r>
        <w:r w:rsidRPr="00566C3A" w:rsidDel="0009454F">
          <w:rPr>
            <w:rFonts w:asciiTheme="majorBidi" w:hAnsiTheme="majorBidi" w:cstheme="majorBidi"/>
            <w:bCs/>
            <w:sz w:val="24"/>
            <w:szCs w:val="24"/>
            <w:rtl/>
          </w:rPr>
          <w:delText xml:space="preserve"> שנוסדה על ידי השופט ריצרד פוזנר.</w:delText>
        </w:r>
        <w:r w:rsidRPr="00566C3A" w:rsidDel="0009454F">
          <w:rPr>
            <w:rFonts w:asciiTheme="majorBidi" w:hAnsiTheme="majorBidi" w:cstheme="majorBidi"/>
            <w:b/>
            <w:bCs/>
            <w:sz w:val="24"/>
            <w:szCs w:val="24"/>
            <w:rtl/>
          </w:rPr>
          <w:tab/>
          <w:delText xml:space="preserve">   </w:delText>
        </w:r>
      </w:del>
    </w:p>
    <w:p w14:paraId="6E085277" w14:textId="250B051E" w:rsidR="005439A3" w:rsidRPr="00566C3A" w:rsidDel="0009454F" w:rsidRDefault="005439A3" w:rsidP="005439A3">
      <w:pPr>
        <w:bidi/>
        <w:rPr>
          <w:del w:id="2220" w:author="Amos Baranes" w:date="2020-03-20T03:46:00Z"/>
          <w:rFonts w:asciiTheme="majorBidi" w:hAnsiTheme="majorBidi" w:cstheme="majorBidi"/>
          <w:sz w:val="24"/>
          <w:szCs w:val="24"/>
          <w:rtl/>
        </w:rPr>
      </w:pPr>
      <w:del w:id="2221" w:author="Amos Baranes" w:date="2020-03-20T03:46:00Z">
        <w:r w:rsidRPr="00566C3A" w:rsidDel="0009454F">
          <w:rPr>
            <w:rFonts w:asciiTheme="majorBidi" w:hAnsiTheme="majorBidi" w:cstheme="majorBidi"/>
            <w:sz w:val="24"/>
            <w:szCs w:val="24"/>
            <w:rtl/>
          </w:rPr>
          <w:delText>שילוב תאוריה כלכלית וניתוח פיננסי לתמיכה בעמדת הלקוחות בהליכים משפטיים.  עבד עם כלכלנים בכירים וחתני פרס נובל לכלכלה. עסק במספר מגוון של סוגיות פננסיות, כלכליות ומיסים.  לדוגמה</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הערכת שווי של </w:delText>
        </w:r>
        <w:r w:rsidRPr="00566C3A" w:rsidDel="0009454F">
          <w:rPr>
            <w:rFonts w:asciiTheme="majorBidi" w:hAnsiTheme="majorBidi" w:cstheme="majorBidi"/>
            <w:sz w:val="24"/>
            <w:szCs w:val="24"/>
          </w:rPr>
          <w:delText>LNG</w:delText>
        </w:r>
        <w:r w:rsidRPr="00566C3A" w:rsidDel="0009454F">
          <w:rPr>
            <w:rFonts w:asciiTheme="majorBidi" w:hAnsiTheme="majorBidi" w:cstheme="majorBidi"/>
            <w:sz w:val="24"/>
            <w:szCs w:val="24"/>
            <w:rtl/>
          </w:rPr>
          <w:delText xml:space="preserve"> (גז טבעי) במדינת אלסקה בהתחשב בתנאי השוק המקומי והעולמי</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ניתוח פיננסי של בנק </w:delText>
        </w:r>
        <w:r w:rsidRPr="00566C3A" w:rsidDel="0009454F">
          <w:rPr>
            <w:rFonts w:asciiTheme="majorBidi" w:hAnsiTheme="majorBidi" w:cstheme="majorBidi"/>
            <w:sz w:val="24"/>
            <w:szCs w:val="24"/>
          </w:rPr>
          <w:delText>Saving &amp; Loan</w:delText>
        </w:r>
        <w:r w:rsidRPr="00566C3A" w:rsidDel="0009454F">
          <w:rPr>
            <w:rFonts w:asciiTheme="majorBidi" w:hAnsiTheme="majorBidi" w:cstheme="majorBidi"/>
            <w:sz w:val="24"/>
            <w:szCs w:val="24"/>
            <w:rtl/>
          </w:rPr>
          <w:delText xml:space="preserve"> לאחר קריסתו</w:delText>
        </w:r>
        <w:r w:rsidRPr="00566C3A" w:rsidDel="0009454F">
          <w:rPr>
            <w:rFonts w:asciiTheme="majorBidi" w:hAnsiTheme="majorBidi" w:cstheme="majorBidi"/>
            <w:sz w:val="24"/>
            <w:szCs w:val="24"/>
          </w:rPr>
          <w:delText>;</w:delText>
        </w:r>
        <w:r w:rsidRPr="00566C3A" w:rsidDel="0009454F">
          <w:rPr>
            <w:rFonts w:asciiTheme="majorBidi" w:hAnsiTheme="majorBidi" w:cstheme="majorBidi"/>
            <w:sz w:val="24"/>
            <w:szCs w:val="24"/>
            <w:rtl/>
          </w:rPr>
          <w:delText xml:space="preserve"> ניתוח המהות הכלכלית והפיננסית של מקלטי המס שנכשלו בשותפויות קידוח נפט והשפעת המס על תזרים מזומנים מהשקעה בשותפות </w:delText>
        </w:r>
        <w:r w:rsidRPr="00566C3A" w:rsidDel="0009454F">
          <w:rPr>
            <w:rFonts w:asciiTheme="majorBidi" w:hAnsiTheme="majorBidi" w:cstheme="majorBidi"/>
            <w:sz w:val="24"/>
            <w:szCs w:val="24"/>
          </w:rPr>
          <w:delText xml:space="preserve"> Sub S</w:delText>
        </w:r>
        <w:r w:rsidRPr="00566C3A" w:rsidDel="0009454F">
          <w:rPr>
            <w:rFonts w:asciiTheme="majorBidi" w:hAnsiTheme="majorBidi" w:cstheme="majorBidi"/>
            <w:sz w:val="24"/>
            <w:szCs w:val="24"/>
            <w:rtl/>
          </w:rPr>
          <w:delText>ומספר רב של סוגיות אחרות.</w:delText>
        </w:r>
      </w:del>
    </w:p>
    <w:p w14:paraId="50508BF3" w14:textId="50756939" w:rsidR="005439A3" w:rsidRPr="00566C3A" w:rsidDel="0009454F" w:rsidRDefault="005439A3" w:rsidP="005439A3">
      <w:pPr>
        <w:bidi/>
        <w:rPr>
          <w:del w:id="2222" w:author="Amos Baranes" w:date="2020-03-20T03:46:00Z"/>
          <w:rFonts w:asciiTheme="majorBidi" w:hAnsiTheme="majorBidi" w:cstheme="majorBidi"/>
          <w:b/>
          <w:bCs/>
          <w:sz w:val="24"/>
          <w:szCs w:val="24"/>
        </w:rPr>
      </w:pPr>
      <w:del w:id="2223" w:author="Amos Baranes" w:date="2020-03-20T03:46:00Z">
        <w:r w:rsidRPr="00566C3A" w:rsidDel="0009454F">
          <w:rPr>
            <w:rFonts w:asciiTheme="majorBidi" w:hAnsiTheme="majorBidi" w:cstheme="majorBidi"/>
            <w:bCs/>
            <w:sz w:val="24"/>
            <w:szCs w:val="24"/>
            <w:rtl/>
          </w:rPr>
          <w:delText xml:space="preserve">יועץ לקביעת </w:delText>
        </w:r>
        <w:r w:rsidRPr="00566C3A" w:rsidDel="0009454F">
          <w:rPr>
            <w:rFonts w:asciiTheme="majorBidi" w:hAnsiTheme="majorBidi" w:cstheme="majorBidi"/>
            <w:b/>
            <w:bCs/>
            <w:sz w:val="24"/>
            <w:szCs w:val="24"/>
            <w:rtl/>
          </w:rPr>
          <w:delText xml:space="preserve">מחיר העברת בחברת </w:delText>
        </w:r>
        <w:r w:rsidRPr="00566C3A" w:rsidDel="0009454F">
          <w:rPr>
            <w:rFonts w:asciiTheme="majorBidi" w:hAnsiTheme="majorBidi" w:cstheme="majorBidi"/>
            <w:b/>
            <w:bCs/>
            <w:sz w:val="24"/>
            <w:szCs w:val="24"/>
          </w:rPr>
          <w:delText>PriceWaterHouseCoopr</w:delText>
        </w:r>
        <w:r w:rsidRPr="00566C3A" w:rsidDel="0009454F">
          <w:rPr>
            <w:rFonts w:asciiTheme="majorBidi" w:hAnsiTheme="majorBidi" w:cstheme="majorBidi"/>
            <w:b/>
            <w:bCs/>
            <w:sz w:val="24"/>
            <w:szCs w:val="24"/>
            <w:rtl/>
          </w:rPr>
          <w:delText xml:space="preserve"> </w:delText>
        </w:r>
        <w:r w:rsidRPr="00566C3A" w:rsidDel="0009454F">
          <w:rPr>
            <w:rFonts w:asciiTheme="majorBidi" w:hAnsiTheme="majorBidi" w:cstheme="majorBidi"/>
            <w:b/>
            <w:bCs/>
            <w:sz w:val="24"/>
            <w:szCs w:val="24"/>
            <w:rtl/>
          </w:rPr>
          <w:tab/>
        </w:r>
      </w:del>
    </w:p>
    <w:p w14:paraId="3D15D8B2" w14:textId="5CA02C62" w:rsidR="005439A3" w:rsidRPr="00566C3A" w:rsidDel="0009454F" w:rsidRDefault="005439A3" w:rsidP="005439A3">
      <w:pPr>
        <w:bidi/>
        <w:rPr>
          <w:del w:id="2224" w:author="Amos Baranes" w:date="2020-03-20T03:46:00Z"/>
          <w:rFonts w:asciiTheme="majorBidi" w:hAnsiTheme="majorBidi" w:cstheme="majorBidi"/>
          <w:sz w:val="24"/>
          <w:szCs w:val="24"/>
          <w:rtl/>
        </w:rPr>
      </w:pPr>
      <w:del w:id="2225" w:author="Amos Baranes" w:date="2020-03-20T03:46:00Z">
        <w:r w:rsidRPr="00566C3A" w:rsidDel="0009454F">
          <w:rPr>
            <w:rFonts w:asciiTheme="majorBidi" w:hAnsiTheme="majorBidi" w:cstheme="majorBidi"/>
            <w:sz w:val="24"/>
            <w:szCs w:val="24"/>
            <w:rtl/>
          </w:rPr>
          <w:delText>יעץ לחברות רב לאומי</w:delText>
        </w:r>
        <w:r w:rsidDel="0009454F">
          <w:rPr>
            <w:rFonts w:asciiTheme="majorBidi" w:hAnsiTheme="majorBidi" w:cstheme="majorBidi" w:hint="cs"/>
            <w:sz w:val="24"/>
            <w:szCs w:val="24"/>
            <w:rtl/>
          </w:rPr>
          <w:delText>ות</w:delText>
        </w:r>
        <w:r w:rsidRPr="00566C3A" w:rsidDel="0009454F">
          <w:rPr>
            <w:rFonts w:asciiTheme="majorBidi" w:hAnsiTheme="majorBidi" w:cstheme="majorBidi"/>
            <w:sz w:val="24"/>
            <w:szCs w:val="24"/>
            <w:rtl/>
          </w:rPr>
          <w:delText xml:space="preserve"> מדיניות ושיטות לקביעת מחירי העברה על מנת להימנע ממחלוקות עם רשויות המס בעסקאות בין חברות בת של אותו ארגון. בין היתר זה כלל: ביצוע ניתוח פונקציונלי, מחקר שוק, מציאת חברות דומות לבסס טווח סביר של מחירי העברה.</w:delText>
        </w:r>
      </w:del>
    </w:p>
    <w:p w14:paraId="0A270254" w14:textId="07D391E2" w:rsidR="005439A3" w:rsidRPr="00566C3A" w:rsidDel="0009454F" w:rsidRDefault="005439A3" w:rsidP="005439A3">
      <w:pPr>
        <w:pStyle w:val="Achievement"/>
        <w:numPr>
          <w:ilvl w:val="0"/>
          <w:numId w:val="0"/>
        </w:numPr>
        <w:bidi/>
        <w:ind w:right="720"/>
        <w:jc w:val="left"/>
        <w:rPr>
          <w:del w:id="2226" w:author="Amos Baranes" w:date="2020-03-20T03:46:00Z"/>
          <w:rFonts w:asciiTheme="majorBidi" w:hAnsiTheme="majorBidi" w:cstheme="majorBidi"/>
          <w:b/>
          <w:bCs/>
          <w:sz w:val="24"/>
          <w:szCs w:val="24"/>
          <w:rtl/>
          <w:lang w:bidi="he-IL"/>
        </w:rPr>
      </w:pPr>
      <w:del w:id="2227" w:author="Amos Baranes" w:date="2020-03-20T03:46:00Z">
        <w:r w:rsidRPr="00566C3A" w:rsidDel="0009454F">
          <w:rPr>
            <w:rFonts w:asciiTheme="majorBidi" w:hAnsiTheme="majorBidi" w:cstheme="majorBidi"/>
            <w:b/>
            <w:bCs/>
            <w:sz w:val="24"/>
            <w:szCs w:val="24"/>
            <w:rtl/>
            <w:lang w:bidi="he-IL"/>
          </w:rPr>
          <w:delText>השכלה:</w:delText>
        </w:r>
      </w:del>
    </w:p>
    <w:p w14:paraId="159105F1" w14:textId="69A05E34" w:rsidR="005439A3" w:rsidRPr="00566C3A" w:rsidDel="0009454F" w:rsidRDefault="005439A3" w:rsidP="005439A3">
      <w:pPr>
        <w:pStyle w:val="Achievement"/>
        <w:bidi/>
        <w:ind w:left="245" w:right="720" w:hanging="245"/>
        <w:rPr>
          <w:del w:id="2228" w:author="Amos Baranes" w:date="2020-03-20T03:46:00Z"/>
          <w:rFonts w:asciiTheme="majorBidi" w:hAnsiTheme="majorBidi" w:cstheme="majorBidi"/>
          <w:sz w:val="24"/>
          <w:szCs w:val="24"/>
          <w:lang w:bidi="he-IL"/>
        </w:rPr>
      </w:pPr>
      <w:del w:id="2229" w:author="Amos Baranes" w:date="2020-03-20T03:46:00Z">
        <w:r w:rsidRPr="00566C3A" w:rsidDel="0009454F">
          <w:rPr>
            <w:rFonts w:asciiTheme="majorBidi" w:hAnsiTheme="majorBidi" w:cstheme="majorBidi"/>
            <w:sz w:val="24"/>
            <w:szCs w:val="24"/>
            <w:lang w:bidi="he-IL"/>
          </w:rPr>
          <w:delText>PhD</w:delText>
        </w:r>
        <w:r w:rsidRPr="00566C3A" w:rsidDel="0009454F">
          <w:rPr>
            <w:rFonts w:asciiTheme="majorBidi" w:hAnsiTheme="majorBidi" w:cstheme="majorBidi"/>
            <w:sz w:val="24"/>
            <w:szCs w:val="24"/>
            <w:rtl/>
            <w:lang w:bidi="he-IL"/>
          </w:rPr>
          <w:delText xml:space="preserve"> המחלקה לכלכלה, אוניברסיטת שיקגו</w:delText>
        </w:r>
      </w:del>
    </w:p>
    <w:p w14:paraId="779DB594" w14:textId="322F0B15" w:rsidR="005439A3" w:rsidRPr="00566C3A" w:rsidDel="0009454F" w:rsidRDefault="005439A3" w:rsidP="005439A3">
      <w:pPr>
        <w:pStyle w:val="Achievement"/>
        <w:bidi/>
        <w:ind w:left="245" w:right="720" w:hanging="245"/>
        <w:rPr>
          <w:del w:id="2230" w:author="Amos Baranes" w:date="2020-03-20T03:46:00Z"/>
          <w:rFonts w:asciiTheme="majorBidi" w:hAnsiTheme="majorBidi" w:cstheme="majorBidi"/>
          <w:sz w:val="24"/>
          <w:szCs w:val="24"/>
          <w:lang w:bidi="he-IL"/>
        </w:rPr>
      </w:pPr>
      <w:del w:id="2231" w:author="Amos Baranes" w:date="2020-03-20T03:46:00Z">
        <w:r w:rsidRPr="00566C3A" w:rsidDel="0009454F">
          <w:rPr>
            <w:rFonts w:asciiTheme="majorBidi" w:hAnsiTheme="majorBidi" w:cstheme="majorBidi"/>
            <w:sz w:val="24"/>
            <w:szCs w:val="24"/>
            <w:rtl/>
            <w:lang w:bidi="he-IL"/>
          </w:rPr>
          <w:delText xml:space="preserve">רו"ח מעבר מבחן </w:delText>
        </w:r>
        <w:r w:rsidRPr="00566C3A" w:rsidDel="0009454F">
          <w:rPr>
            <w:rFonts w:asciiTheme="majorBidi" w:hAnsiTheme="majorBidi" w:cstheme="majorBidi"/>
            <w:sz w:val="24"/>
            <w:szCs w:val="24"/>
            <w:lang w:bidi="he-IL"/>
          </w:rPr>
          <w:delText>CPA</w:delText>
        </w:r>
        <w:r w:rsidRPr="00566C3A" w:rsidDel="0009454F">
          <w:rPr>
            <w:rFonts w:asciiTheme="majorBidi" w:hAnsiTheme="majorBidi" w:cstheme="majorBidi"/>
            <w:sz w:val="24"/>
            <w:szCs w:val="24"/>
            <w:rtl/>
            <w:lang w:bidi="he-IL"/>
          </w:rPr>
          <w:delText xml:space="preserve"> במדינת אילינוי</w:delText>
        </w:r>
        <w:r w:rsidRPr="00566C3A" w:rsidDel="0009454F">
          <w:rPr>
            <w:rFonts w:asciiTheme="majorBidi" w:hAnsiTheme="majorBidi" w:cstheme="majorBidi"/>
            <w:sz w:val="24"/>
            <w:szCs w:val="24"/>
            <w:lang w:bidi="he-IL"/>
          </w:rPr>
          <w:delText xml:space="preserve"> </w:delText>
        </w:r>
      </w:del>
    </w:p>
    <w:p w14:paraId="784BF675" w14:textId="23FFD3FD" w:rsidR="005439A3" w:rsidRPr="00566C3A" w:rsidDel="0009454F" w:rsidRDefault="005439A3" w:rsidP="005439A3">
      <w:pPr>
        <w:pStyle w:val="Achievement"/>
        <w:bidi/>
        <w:ind w:left="245" w:right="245" w:hanging="245"/>
        <w:rPr>
          <w:del w:id="2232" w:author="Amos Baranes" w:date="2020-03-20T03:46:00Z"/>
          <w:rFonts w:asciiTheme="majorBidi" w:hAnsiTheme="majorBidi" w:cstheme="majorBidi"/>
          <w:sz w:val="24"/>
          <w:szCs w:val="24"/>
          <w:rtl/>
          <w:lang w:bidi="he-IL"/>
        </w:rPr>
      </w:pPr>
      <w:del w:id="2233" w:author="Amos Baranes" w:date="2020-03-20T03:46:00Z">
        <w:r w:rsidRPr="00566C3A" w:rsidDel="0009454F">
          <w:rPr>
            <w:rFonts w:asciiTheme="majorBidi" w:hAnsiTheme="majorBidi" w:cstheme="majorBidi"/>
            <w:sz w:val="24"/>
            <w:szCs w:val="24"/>
            <w:lang w:bidi="he-IL"/>
          </w:rPr>
          <w:delText>BA</w:delText>
        </w:r>
        <w:r w:rsidRPr="00566C3A" w:rsidDel="0009454F">
          <w:rPr>
            <w:rFonts w:asciiTheme="majorBidi" w:hAnsiTheme="majorBidi" w:cstheme="majorBidi"/>
            <w:sz w:val="24"/>
            <w:szCs w:val="24"/>
            <w:rtl/>
            <w:lang w:bidi="he-IL"/>
          </w:rPr>
          <w:delText xml:space="preserve"> חשבונאות וכלכלה (בהצטיינות), האוניברסיטה העברית, ירושלים</w:delText>
        </w:r>
      </w:del>
    </w:p>
    <w:p w14:paraId="153AE4E9" w14:textId="28744AC2" w:rsidR="005439A3" w:rsidRPr="00566C3A" w:rsidDel="0009454F" w:rsidRDefault="005439A3" w:rsidP="005439A3">
      <w:pPr>
        <w:pStyle w:val="Achievement"/>
        <w:numPr>
          <w:ilvl w:val="0"/>
          <w:numId w:val="0"/>
        </w:numPr>
        <w:bidi/>
        <w:ind w:right="720"/>
        <w:jc w:val="left"/>
        <w:rPr>
          <w:del w:id="2234" w:author="Amos Baranes" w:date="2020-03-20T03:46:00Z"/>
          <w:rFonts w:asciiTheme="majorBidi" w:hAnsiTheme="majorBidi" w:cstheme="majorBidi"/>
          <w:sz w:val="24"/>
          <w:szCs w:val="24"/>
          <w:rtl/>
        </w:rPr>
      </w:pPr>
    </w:p>
    <w:p w14:paraId="0F6C829C" w14:textId="01D97E51" w:rsidR="005439A3" w:rsidRPr="00566C3A" w:rsidDel="0009454F" w:rsidRDefault="005439A3" w:rsidP="005439A3">
      <w:pPr>
        <w:pStyle w:val="Achievement"/>
        <w:numPr>
          <w:ilvl w:val="0"/>
          <w:numId w:val="0"/>
        </w:numPr>
        <w:bidi/>
        <w:ind w:left="245" w:right="720" w:hanging="245"/>
        <w:rPr>
          <w:del w:id="2235" w:author="Amos Baranes" w:date="2020-03-20T03:46:00Z"/>
          <w:rFonts w:asciiTheme="majorBidi" w:hAnsiTheme="majorBidi" w:cstheme="majorBidi"/>
          <w:b/>
          <w:bCs/>
          <w:sz w:val="24"/>
          <w:szCs w:val="24"/>
        </w:rPr>
      </w:pPr>
      <w:del w:id="2236" w:author="Amos Baranes" w:date="2020-03-20T03:46:00Z">
        <w:r w:rsidRPr="00566C3A" w:rsidDel="0009454F">
          <w:rPr>
            <w:rFonts w:asciiTheme="majorBidi" w:hAnsiTheme="majorBidi" w:cstheme="majorBidi"/>
            <w:b/>
            <w:bCs/>
            <w:sz w:val="24"/>
            <w:szCs w:val="24"/>
            <w:rtl/>
            <w:lang w:bidi="he-IL"/>
          </w:rPr>
          <w:delText>תחומי מחקר:</w:delText>
        </w:r>
      </w:del>
    </w:p>
    <w:p w14:paraId="50DB447B" w14:textId="63836B56" w:rsidR="005439A3" w:rsidRPr="00566C3A" w:rsidDel="0009454F" w:rsidRDefault="005439A3" w:rsidP="005439A3">
      <w:pPr>
        <w:pStyle w:val="Achievement"/>
        <w:numPr>
          <w:ilvl w:val="0"/>
          <w:numId w:val="0"/>
        </w:numPr>
        <w:bidi/>
        <w:ind w:right="720"/>
        <w:jc w:val="left"/>
        <w:rPr>
          <w:del w:id="2237" w:author="Amos Baranes" w:date="2020-03-20T03:46:00Z"/>
          <w:rFonts w:asciiTheme="majorBidi" w:hAnsiTheme="majorBidi" w:cstheme="majorBidi"/>
          <w:sz w:val="24"/>
          <w:szCs w:val="24"/>
          <w:rtl/>
        </w:rPr>
      </w:pPr>
      <w:del w:id="2238" w:author="Amos Baranes" w:date="2020-03-20T03:46:00Z">
        <w:r w:rsidRPr="00566C3A" w:rsidDel="0009454F">
          <w:rPr>
            <w:rFonts w:asciiTheme="majorBidi" w:hAnsiTheme="majorBidi" w:cstheme="majorBidi"/>
            <w:sz w:val="24"/>
            <w:szCs w:val="24"/>
          </w:rPr>
          <w:delText>Software Engineering, Business intelligence, Machine Learning, Deep Learning, Option trading, Corporate Valuation, Finance and Economics</w:delText>
        </w:r>
        <w:r w:rsidRPr="00566C3A" w:rsidDel="0009454F">
          <w:rPr>
            <w:rFonts w:asciiTheme="majorBidi" w:hAnsiTheme="majorBidi" w:cstheme="majorBidi"/>
            <w:sz w:val="24"/>
            <w:szCs w:val="24"/>
            <w:rtl/>
            <w:lang w:bidi="he-IL"/>
          </w:rPr>
          <w:delText>.</w:delText>
        </w:r>
      </w:del>
    </w:p>
    <w:p w14:paraId="06DF0A2A" w14:textId="3533F007" w:rsidR="005439A3" w:rsidRPr="00566C3A" w:rsidDel="0006396B" w:rsidRDefault="005439A3" w:rsidP="005439A3">
      <w:pPr>
        <w:pStyle w:val="Achievement"/>
        <w:numPr>
          <w:ilvl w:val="0"/>
          <w:numId w:val="0"/>
        </w:numPr>
        <w:bidi/>
        <w:ind w:right="720"/>
        <w:jc w:val="left"/>
        <w:rPr>
          <w:del w:id="2239" w:author="Amos Baranes" w:date="2020-03-17T17:24:00Z"/>
          <w:rFonts w:asciiTheme="majorBidi" w:hAnsiTheme="majorBidi" w:cstheme="majorBidi"/>
          <w:sz w:val="24"/>
          <w:szCs w:val="24"/>
          <w:rtl/>
        </w:rPr>
      </w:pPr>
    </w:p>
    <w:p w14:paraId="35959AD1" w14:textId="2DE757E7" w:rsidR="005439A3" w:rsidRPr="00566C3A" w:rsidDel="0006396B" w:rsidRDefault="005439A3" w:rsidP="005439A3">
      <w:pPr>
        <w:pStyle w:val="Achievement"/>
        <w:numPr>
          <w:ilvl w:val="0"/>
          <w:numId w:val="0"/>
        </w:numPr>
        <w:bidi/>
        <w:ind w:left="245" w:right="720" w:hanging="245"/>
        <w:rPr>
          <w:del w:id="2240" w:author="Amos Baranes" w:date="2020-03-17T17:24:00Z"/>
          <w:rFonts w:asciiTheme="majorBidi" w:hAnsiTheme="majorBidi" w:cstheme="majorBidi"/>
          <w:b/>
          <w:bCs/>
          <w:sz w:val="24"/>
          <w:szCs w:val="24"/>
        </w:rPr>
      </w:pPr>
      <w:del w:id="2241" w:author="Amos Baranes" w:date="2020-03-17T17:24:00Z">
        <w:r w:rsidRPr="00566C3A" w:rsidDel="0006396B">
          <w:rPr>
            <w:rFonts w:asciiTheme="majorBidi" w:hAnsiTheme="majorBidi" w:cstheme="majorBidi"/>
            <w:b/>
            <w:bCs/>
            <w:sz w:val="24"/>
            <w:szCs w:val="24"/>
            <w:rtl/>
            <w:lang w:bidi="he-IL"/>
          </w:rPr>
          <w:delText>משרות אקדמיות</w:delText>
        </w:r>
      </w:del>
    </w:p>
    <w:p w14:paraId="4761082F" w14:textId="452A1712" w:rsidR="005439A3" w:rsidRPr="00566C3A" w:rsidDel="0006396B" w:rsidRDefault="005439A3" w:rsidP="005439A3">
      <w:pPr>
        <w:pStyle w:val="Achievement"/>
        <w:bidi/>
        <w:ind w:left="245" w:right="720" w:hanging="245"/>
        <w:rPr>
          <w:del w:id="2242" w:author="Amos Baranes" w:date="2020-03-17T17:24:00Z"/>
          <w:rFonts w:asciiTheme="majorBidi" w:hAnsiTheme="majorBidi" w:cstheme="majorBidi"/>
          <w:sz w:val="24"/>
          <w:szCs w:val="24"/>
        </w:rPr>
      </w:pPr>
      <w:del w:id="2243" w:author="Amos Baranes" w:date="2020-03-17T17:24:00Z">
        <w:r w:rsidRPr="00566C3A" w:rsidDel="0006396B">
          <w:rPr>
            <w:rFonts w:asciiTheme="majorBidi" w:hAnsiTheme="majorBidi" w:cstheme="majorBidi"/>
            <w:sz w:val="24"/>
            <w:szCs w:val="24"/>
            <w:rtl/>
            <w:lang w:bidi="he-IL"/>
          </w:rPr>
          <w:delText>מרכז אקדמי פרס, חבר סגל; ראש מערכת המידע  מ 2015 עד היום</w:delText>
        </w:r>
      </w:del>
    </w:p>
    <w:p w14:paraId="7083DF1E" w14:textId="2DD6A1EF" w:rsidR="005439A3" w:rsidRPr="00566C3A" w:rsidDel="0006396B" w:rsidRDefault="005439A3" w:rsidP="005439A3">
      <w:pPr>
        <w:pStyle w:val="Achievement"/>
        <w:bidi/>
        <w:ind w:left="245" w:right="720" w:hanging="245"/>
        <w:rPr>
          <w:del w:id="2244" w:author="Amos Baranes" w:date="2020-03-17T17:24:00Z"/>
          <w:rFonts w:asciiTheme="majorBidi" w:hAnsiTheme="majorBidi" w:cstheme="majorBidi"/>
          <w:sz w:val="24"/>
          <w:szCs w:val="24"/>
        </w:rPr>
      </w:pPr>
      <w:del w:id="2245" w:author="Amos Baranes" w:date="2020-03-17T17:24:00Z">
        <w:r w:rsidRPr="00566C3A" w:rsidDel="0006396B">
          <w:rPr>
            <w:rFonts w:asciiTheme="majorBidi" w:hAnsiTheme="majorBidi" w:cstheme="majorBidi"/>
            <w:sz w:val="24"/>
            <w:szCs w:val="24"/>
            <w:rtl/>
            <w:lang w:bidi="he-IL"/>
          </w:rPr>
          <w:delText>אוניברסיטת חיפה, מרצה (</w:delText>
        </w:r>
        <w:r w:rsidRPr="00566C3A" w:rsidDel="0006396B">
          <w:rPr>
            <w:rFonts w:asciiTheme="majorBidi" w:hAnsiTheme="majorBidi" w:cstheme="majorBidi"/>
            <w:sz w:val="24"/>
            <w:szCs w:val="24"/>
            <w:lang w:bidi="he-IL"/>
          </w:rPr>
          <w:delText>MBA</w:delText>
        </w:r>
        <w:r w:rsidRPr="00566C3A" w:rsidDel="0006396B">
          <w:rPr>
            <w:rFonts w:asciiTheme="majorBidi" w:hAnsiTheme="majorBidi" w:cstheme="majorBidi"/>
            <w:sz w:val="24"/>
            <w:szCs w:val="24"/>
            <w:rtl/>
            <w:lang w:bidi="he-IL"/>
          </w:rPr>
          <w:delText xml:space="preserve"> למנהלים בכירים) מ 2008 עד היום </w:delText>
        </w:r>
      </w:del>
    </w:p>
    <w:p w14:paraId="0E137F42" w14:textId="44C249D4" w:rsidR="005439A3" w:rsidRPr="00566C3A" w:rsidDel="0006396B" w:rsidRDefault="005439A3" w:rsidP="005439A3">
      <w:pPr>
        <w:pStyle w:val="Achievement"/>
        <w:bidi/>
        <w:spacing w:after="0"/>
        <w:ind w:left="245" w:right="720" w:hanging="245"/>
        <w:rPr>
          <w:del w:id="2246" w:author="Amos Baranes" w:date="2020-03-17T17:24:00Z"/>
          <w:rFonts w:asciiTheme="majorBidi" w:hAnsiTheme="majorBidi" w:cstheme="majorBidi"/>
          <w:sz w:val="24"/>
          <w:szCs w:val="24"/>
        </w:rPr>
      </w:pPr>
      <w:del w:id="2247" w:author="Amos Baranes" w:date="2020-03-17T17:24:00Z">
        <w:r w:rsidRPr="00566C3A" w:rsidDel="0006396B">
          <w:rPr>
            <w:rFonts w:asciiTheme="majorBidi" w:hAnsiTheme="majorBidi" w:cstheme="majorBidi"/>
            <w:sz w:val="24"/>
            <w:szCs w:val="24"/>
            <w:rtl/>
            <w:lang w:bidi="he-IL"/>
          </w:rPr>
          <w:delText xml:space="preserve">המרכז הבינתחומי הרצליה, מרצה (תוכנית הבין לאומית) מ 2008 עד היום </w:delText>
        </w:r>
      </w:del>
    </w:p>
    <w:p w14:paraId="1D05B61C" w14:textId="43B9BD6D" w:rsidR="005439A3" w:rsidRPr="00566C3A" w:rsidDel="0009454F" w:rsidRDefault="005439A3" w:rsidP="005439A3">
      <w:pPr>
        <w:bidi/>
        <w:spacing w:after="0"/>
        <w:rPr>
          <w:del w:id="2248" w:author="Amos Baranes" w:date="2020-03-20T03:46:00Z"/>
          <w:rFonts w:asciiTheme="majorBidi" w:hAnsiTheme="majorBidi" w:cstheme="majorBidi"/>
          <w:sz w:val="24"/>
          <w:szCs w:val="24"/>
          <w:rtl/>
        </w:rPr>
      </w:pPr>
    </w:p>
    <w:p w14:paraId="7F280D4F" w14:textId="235F8E0C" w:rsidR="005439A3" w:rsidRPr="00566C3A" w:rsidDel="0009454F" w:rsidRDefault="005439A3" w:rsidP="005439A3">
      <w:pPr>
        <w:bidi/>
        <w:spacing w:after="0"/>
        <w:rPr>
          <w:del w:id="2249" w:author="Amos Baranes" w:date="2020-03-20T03:46:00Z"/>
          <w:rFonts w:asciiTheme="majorBidi" w:hAnsiTheme="majorBidi" w:cstheme="majorBidi"/>
          <w:b/>
          <w:bCs/>
          <w:sz w:val="24"/>
          <w:szCs w:val="24"/>
        </w:rPr>
      </w:pPr>
      <w:del w:id="2250" w:author="Amos Baranes" w:date="2020-03-20T03:46:00Z">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Del="0009454F">
          <w:rPr>
            <w:rFonts w:asciiTheme="majorBidi" w:hAnsiTheme="majorBidi" w:cstheme="majorBidi"/>
            <w:b/>
            <w:bCs/>
            <w:sz w:val="24"/>
            <w:szCs w:val="24"/>
            <w:rtl/>
          </w:rPr>
          <w:br/>
        </w:r>
        <w:r w:rsidRPr="00566C3A" w:rsidDel="0009454F">
          <w:rPr>
            <w:rFonts w:asciiTheme="majorBidi" w:hAnsiTheme="majorBidi" w:cstheme="majorBidi"/>
            <w:b/>
            <w:bCs/>
            <w:sz w:val="24"/>
            <w:szCs w:val="24"/>
            <w:rtl/>
          </w:rPr>
          <w:delText>קורסים שלמדתי</w:delText>
        </w:r>
      </w:del>
      <w:ins w:id="2251" w:author="הילית אראל שכטר" w:date="2020-03-16T22:06:00Z">
        <w:del w:id="2252" w:author="Amos Baranes" w:date="2020-03-20T03:46:00Z">
          <w:r w:rsidR="009A6718" w:rsidDel="0009454F">
            <w:rPr>
              <w:rFonts w:asciiTheme="majorBidi" w:hAnsiTheme="majorBidi" w:cstheme="majorBidi" w:hint="cs"/>
              <w:b/>
              <w:bCs/>
              <w:sz w:val="24"/>
              <w:szCs w:val="24"/>
              <w:rtl/>
            </w:rPr>
            <w:delText xml:space="preserve"> הרלוונטיים לחוות דעתי</w:delText>
          </w:r>
        </w:del>
      </w:ins>
    </w:p>
    <w:p w14:paraId="3E93984B" w14:textId="26A5F62F" w:rsidR="005439A3" w:rsidRPr="00566C3A" w:rsidDel="0009454F" w:rsidRDefault="005439A3" w:rsidP="005439A3">
      <w:pPr>
        <w:bidi/>
        <w:rPr>
          <w:del w:id="2253" w:author="Amos Baranes" w:date="2020-03-20T03:46:00Z"/>
          <w:rFonts w:asciiTheme="majorBidi" w:hAnsiTheme="majorBidi" w:cstheme="majorBidi"/>
          <w:sz w:val="24"/>
          <w:szCs w:val="24"/>
          <w:lang w:bidi="ar-SA"/>
        </w:rPr>
      </w:pPr>
      <w:del w:id="2254"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 xml:space="preserve">סימולציה עסקית עבור </w:delText>
        </w:r>
        <w:r w:rsidRPr="00566C3A" w:rsidDel="0009454F">
          <w:rPr>
            <w:rFonts w:asciiTheme="majorBidi" w:hAnsiTheme="majorBidi" w:cstheme="majorBidi"/>
            <w:sz w:val="24"/>
            <w:szCs w:val="24"/>
            <w:lang w:bidi="ar-SA"/>
          </w:rPr>
          <w:delText>MBA</w:delText>
        </w:r>
        <w:r w:rsidRPr="00566C3A" w:rsidDel="0009454F">
          <w:rPr>
            <w:rFonts w:asciiTheme="majorBidi" w:hAnsiTheme="majorBidi" w:cstheme="majorBidi"/>
            <w:sz w:val="24"/>
            <w:szCs w:val="24"/>
            <w:rtl/>
          </w:rPr>
          <w:delText xml:space="preserve"> מנהלים </w:delText>
        </w:r>
      </w:del>
    </w:p>
    <w:p w14:paraId="3F46542E" w14:textId="11A6A394" w:rsidR="005439A3" w:rsidRPr="00566C3A" w:rsidDel="0009454F" w:rsidRDefault="005439A3" w:rsidP="005439A3">
      <w:pPr>
        <w:bidi/>
        <w:rPr>
          <w:del w:id="2255" w:author="Amos Baranes" w:date="2020-03-20T03:46:00Z"/>
          <w:rFonts w:asciiTheme="majorBidi" w:hAnsiTheme="majorBidi" w:cstheme="majorBidi"/>
          <w:sz w:val="24"/>
          <w:szCs w:val="24"/>
          <w:lang w:bidi="ar-SA"/>
        </w:rPr>
      </w:pPr>
      <w:del w:id="2256"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 xml:space="preserve">אלגוריתמים בבינה מלאכותית (עם פייתון &amp; </w:delText>
        </w:r>
        <w:r w:rsidRPr="00566C3A" w:rsidDel="0009454F">
          <w:rPr>
            <w:rFonts w:asciiTheme="majorBidi" w:hAnsiTheme="majorBidi" w:cstheme="majorBidi"/>
            <w:sz w:val="24"/>
            <w:szCs w:val="24"/>
            <w:lang w:bidi="ar-SA"/>
          </w:rPr>
          <w:delText>TensorFlow</w:delText>
        </w:r>
        <w:r w:rsidRPr="00566C3A" w:rsidDel="0009454F">
          <w:rPr>
            <w:rFonts w:asciiTheme="majorBidi" w:hAnsiTheme="majorBidi" w:cstheme="majorBidi"/>
            <w:sz w:val="24"/>
            <w:szCs w:val="24"/>
            <w:rtl/>
          </w:rPr>
          <w:delText>)</w:delText>
        </w:r>
      </w:del>
    </w:p>
    <w:p w14:paraId="081847E0" w14:textId="1D3CC837" w:rsidR="005439A3" w:rsidRPr="00566C3A" w:rsidDel="0009454F" w:rsidRDefault="005439A3" w:rsidP="005439A3">
      <w:pPr>
        <w:bidi/>
        <w:rPr>
          <w:del w:id="2257" w:author="Amos Baranes" w:date="2020-03-20T03:46:00Z"/>
          <w:rFonts w:asciiTheme="majorBidi" w:hAnsiTheme="majorBidi" w:cstheme="majorBidi"/>
          <w:sz w:val="24"/>
          <w:szCs w:val="24"/>
          <w:lang w:bidi="ar-SA"/>
        </w:rPr>
      </w:pPr>
      <w:del w:id="2258"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בינה עסקית דיגיטלית  (</w:delText>
        </w:r>
        <w:r w:rsidRPr="00566C3A" w:rsidDel="0009454F">
          <w:rPr>
            <w:rFonts w:asciiTheme="majorBidi" w:hAnsiTheme="majorBidi" w:cstheme="majorBidi"/>
            <w:sz w:val="24"/>
            <w:szCs w:val="24"/>
          </w:rPr>
          <w:delText>D</w:delText>
        </w:r>
        <w:r w:rsidRPr="00566C3A" w:rsidDel="0009454F">
          <w:rPr>
            <w:rFonts w:asciiTheme="majorBidi" w:hAnsiTheme="majorBidi" w:cstheme="majorBidi"/>
            <w:sz w:val="24"/>
            <w:szCs w:val="24"/>
            <w:lang w:bidi="ar-SA"/>
          </w:rPr>
          <w:delText>BI</w:delText>
        </w:r>
        <w:r w:rsidRPr="00566C3A" w:rsidDel="0009454F">
          <w:rPr>
            <w:rFonts w:asciiTheme="majorBidi" w:hAnsiTheme="majorBidi" w:cstheme="majorBidi"/>
            <w:sz w:val="24"/>
            <w:szCs w:val="24"/>
            <w:rtl/>
          </w:rPr>
          <w:delText>)</w:delText>
        </w:r>
      </w:del>
    </w:p>
    <w:p w14:paraId="268A03B7" w14:textId="002E99FD" w:rsidR="005439A3" w:rsidRPr="00566C3A" w:rsidDel="00522F6F" w:rsidRDefault="005439A3" w:rsidP="00522F6F">
      <w:pPr>
        <w:bidi/>
        <w:rPr>
          <w:del w:id="2259" w:author="Amos Baranes" w:date="2020-03-17T17:29:00Z"/>
          <w:rFonts w:asciiTheme="majorBidi" w:hAnsiTheme="majorBidi" w:cstheme="majorBidi"/>
          <w:sz w:val="24"/>
          <w:szCs w:val="24"/>
          <w:lang w:bidi="ar-SA"/>
        </w:rPr>
        <w:pPrChange w:id="2260" w:author="Amos Baranes" w:date="2020-03-17T17:29:00Z">
          <w:pPr>
            <w:bidi/>
          </w:pPr>
        </w:pPrChange>
      </w:pPr>
      <w:del w:id="2261" w:author="Amos Baranes" w:date="2020-03-20T03:46:00Z">
        <w:r w:rsidRPr="00566C3A" w:rsidDel="0009454F">
          <w:rPr>
            <w:rFonts w:asciiTheme="majorBidi" w:hAnsiTheme="majorBidi" w:cstheme="majorBidi"/>
            <w:sz w:val="24"/>
            <w:szCs w:val="24"/>
            <w:rtl/>
            <w:lang w:bidi="ar-SA"/>
          </w:rPr>
          <w:delText xml:space="preserve">• </w:delText>
        </w:r>
        <w:r w:rsidRPr="00566C3A" w:rsidDel="0009454F">
          <w:rPr>
            <w:rFonts w:asciiTheme="majorBidi" w:hAnsiTheme="majorBidi" w:cstheme="majorBidi"/>
            <w:sz w:val="24"/>
            <w:szCs w:val="24"/>
            <w:rtl/>
          </w:rPr>
          <w:delText>מערכ</w:delText>
        </w:r>
        <w:r w:rsidDel="0009454F">
          <w:rPr>
            <w:rFonts w:asciiTheme="majorBidi" w:hAnsiTheme="majorBidi" w:cstheme="majorBidi" w:hint="cs"/>
            <w:sz w:val="24"/>
            <w:szCs w:val="24"/>
            <w:rtl/>
          </w:rPr>
          <w:delText>ו</w:delText>
        </w:r>
        <w:r w:rsidRPr="00566C3A" w:rsidDel="0009454F">
          <w:rPr>
            <w:rFonts w:asciiTheme="majorBidi" w:hAnsiTheme="majorBidi" w:cstheme="majorBidi"/>
            <w:sz w:val="24"/>
            <w:szCs w:val="24"/>
            <w:rtl/>
          </w:rPr>
          <w:delText>ת מידע</w:delText>
        </w:r>
      </w:del>
    </w:p>
    <w:p w14:paraId="17BD44D2" w14:textId="6E31D581" w:rsidR="005439A3" w:rsidRPr="00566C3A" w:rsidDel="00522F6F" w:rsidRDefault="005439A3" w:rsidP="00522F6F">
      <w:pPr>
        <w:bidi/>
        <w:rPr>
          <w:del w:id="2262" w:author="Amos Baranes" w:date="2020-03-17T17:29:00Z"/>
          <w:rFonts w:asciiTheme="majorBidi" w:hAnsiTheme="majorBidi" w:cstheme="majorBidi"/>
          <w:sz w:val="24"/>
          <w:szCs w:val="24"/>
          <w:lang w:bidi="ar-SA"/>
        </w:rPr>
        <w:pPrChange w:id="2263" w:author="Amos Baranes" w:date="2020-03-17T17:29:00Z">
          <w:pPr>
            <w:bidi/>
          </w:pPr>
        </w:pPrChange>
      </w:pPr>
      <w:del w:id="2264" w:author="Amos Baranes" w:date="2020-03-17T17:29:00Z">
        <w:r w:rsidRPr="00566C3A" w:rsidDel="00522F6F">
          <w:rPr>
            <w:rFonts w:asciiTheme="majorBidi" w:hAnsiTheme="majorBidi" w:cstheme="majorBidi"/>
            <w:sz w:val="24"/>
            <w:szCs w:val="24"/>
            <w:rtl/>
            <w:lang w:bidi="ar-SA"/>
          </w:rPr>
          <w:delText xml:space="preserve">• </w:delText>
        </w:r>
        <w:r w:rsidRPr="00566C3A" w:rsidDel="00522F6F">
          <w:rPr>
            <w:rFonts w:asciiTheme="majorBidi" w:hAnsiTheme="majorBidi" w:cstheme="majorBidi"/>
            <w:sz w:val="24"/>
            <w:szCs w:val="24"/>
            <w:rtl/>
          </w:rPr>
          <w:delText>שווי חברות</w:delText>
        </w:r>
      </w:del>
    </w:p>
    <w:p w14:paraId="5305EEC0" w14:textId="182CAC05" w:rsidR="005439A3" w:rsidRPr="00566C3A" w:rsidDel="00522F6F" w:rsidRDefault="005439A3" w:rsidP="00522F6F">
      <w:pPr>
        <w:bidi/>
        <w:rPr>
          <w:del w:id="2265" w:author="Amos Baranes" w:date="2020-03-17T17:29:00Z"/>
          <w:rFonts w:asciiTheme="majorBidi" w:hAnsiTheme="majorBidi" w:cstheme="majorBidi"/>
          <w:sz w:val="24"/>
          <w:szCs w:val="24"/>
        </w:rPr>
        <w:pPrChange w:id="2266" w:author="Amos Baranes" w:date="2020-03-17T17:29:00Z">
          <w:pPr>
            <w:bidi/>
          </w:pPr>
        </w:pPrChange>
      </w:pPr>
      <w:del w:id="2267" w:author="Amos Baranes" w:date="2020-03-17T17:29:00Z">
        <w:r w:rsidRPr="00566C3A" w:rsidDel="00522F6F">
          <w:rPr>
            <w:rFonts w:asciiTheme="majorBidi" w:hAnsiTheme="majorBidi" w:cstheme="majorBidi"/>
            <w:sz w:val="24"/>
            <w:szCs w:val="24"/>
            <w:rtl/>
            <w:lang w:bidi="ar-SA"/>
          </w:rPr>
          <w:delText xml:space="preserve">• </w:delText>
        </w:r>
        <w:r w:rsidRPr="00566C3A" w:rsidDel="00522F6F">
          <w:rPr>
            <w:rFonts w:asciiTheme="majorBidi" w:hAnsiTheme="majorBidi" w:cstheme="majorBidi"/>
            <w:sz w:val="24"/>
            <w:szCs w:val="24"/>
            <w:rtl/>
          </w:rPr>
          <w:delText>הערכת ניירות ערך פיננסיים ומסחר</w:delText>
        </w:r>
      </w:del>
    </w:p>
    <w:p w14:paraId="25A51A03" w14:textId="5BF05211" w:rsidR="005439A3" w:rsidRPr="00566C3A" w:rsidDel="00522F6F" w:rsidRDefault="005439A3" w:rsidP="00522F6F">
      <w:pPr>
        <w:bidi/>
        <w:rPr>
          <w:del w:id="2268" w:author="Amos Baranes" w:date="2020-03-17T17:29:00Z"/>
          <w:rFonts w:asciiTheme="majorBidi" w:hAnsiTheme="majorBidi" w:cstheme="majorBidi"/>
          <w:b/>
          <w:bCs/>
          <w:sz w:val="24"/>
          <w:szCs w:val="24"/>
        </w:rPr>
        <w:pPrChange w:id="2269" w:author="Amos Baranes" w:date="2020-03-17T17:29:00Z">
          <w:pPr>
            <w:bidi/>
          </w:pPr>
        </w:pPrChange>
      </w:pPr>
      <w:del w:id="2270" w:author="Amos Baranes" w:date="2020-03-17T17:29:00Z">
        <w:r w:rsidRPr="00566C3A" w:rsidDel="00522F6F">
          <w:rPr>
            <w:rFonts w:asciiTheme="majorBidi" w:hAnsiTheme="majorBidi" w:cstheme="majorBidi"/>
            <w:b/>
            <w:bCs/>
            <w:sz w:val="24"/>
            <w:szCs w:val="24"/>
            <w:rtl/>
          </w:rPr>
          <w:delText>פרסומים</w:delText>
        </w:r>
      </w:del>
      <w:ins w:id="2271" w:author="הילית אראל שכטר" w:date="2020-03-16T22:07:00Z">
        <w:del w:id="2272" w:author="Amos Baranes" w:date="2020-03-17T17:29:00Z">
          <w:r w:rsidR="009A6718" w:rsidDel="00522F6F">
            <w:rPr>
              <w:rFonts w:asciiTheme="majorBidi" w:hAnsiTheme="majorBidi" w:cstheme="majorBidi" w:hint="cs"/>
              <w:b/>
              <w:bCs/>
              <w:sz w:val="24"/>
              <w:szCs w:val="24"/>
              <w:rtl/>
            </w:rPr>
            <w:delText>מאמרים פרי עטי</w:delText>
          </w:r>
        </w:del>
      </w:ins>
      <w:del w:id="2273" w:author="Amos Baranes" w:date="2020-03-17T17:29:00Z">
        <w:r w:rsidRPr="00566C3A" w:rsidDel="00522F6F">
          <w:rPr>
            <w:rFonts w:asciiTheme="majorBidi" w:hAnsiTheme="majorBidi" w:cstheme="majorBidi"/>
            <w:b/>
            <w:bCs/>
            <w:sz w:val="24"/>
            <w:szCs w:val="24"/>
            <w:rtl/>
          </w:rPr>
          <w:delText>:</w:delText>
        </w:r>
      </w:del>
      <w:ins w:id="2274" w:author="הילית אראל שכטר" w:date="2020-03-16T22:06:00Z">
        <w:del w:id="2275" w:author="Amos Baranes" w:date="2020-03-17T17:29:00Z">
          <w:r w:rsidR="009A6718" w:rsidDel="00522F6F">
            <w:rPr>
              <w:rFonts w:asciiTheme="majorBidi" w:hAnsiTheme="majorBidi" w:cstheme="majorBidi" w:hint="cs"/>
              <w:b/>
              <w:bCs/>
              <w:sz w:val="24"/>
              <w:szCs w:val="24"/>
              <w:rtl/>
            </w:rPr>
            <w:delText xml:space="preserve"> - </w:delText>
          </w:r>
        </w:del>
      </w:ins>
    </w:p>
    <w:p w14:paraId="49E3ABE6" w14:textId="05625FD7" w:rsidR="005439A3" w:rsidRPr="00566C3A" w:rsidDel="00522F6F" w:rsidRDefault="005439A3" w:rsidP="00522F6F">
      <w:pPr>
        <w:bidi/>
        <w:rPr>
          <w:del w:id="2276" w:author="Amos Baranes" w:date="2020-03-17T17:29:00Z"/>
          <w:rFonts w:asciiTheme="majorBidi" w:hAnsiTheme="majorBidi" w:cstheme="majorBidi"/>
          <w:sz w:val="24"/>
          <w:szCs w:val="24"/>
        </w:rPr>
        <w:pPrChange w:id="2277" w:author="Amos Baranes" w:date="2020-03-17T17:29:00Z">
          <w:pPr>
            <w:pStyle w:val="ListParagraph"/>
            <w:numPr>
              <w:numId w:val="16"/>
            </w:numPr>
            <w:spacing w:after="0" w:line="276" w:lineRule="auto"/>
            <w:ind w:hanging="360"/>
          </w:pPr>
        </w:pPrChange>
      </w:pPr>
      <w:del w:id="2278" w:author="Amos Baranes" w:date="2020-03-17T17:29:00Z">
        <w:r w:rsidRPr="00566C3A" w:rsidDel="00522F6F">
          <w:rPr>
            <w:rFonts w:asciiTheme="majorBidi" w:hAnsiTheme="majorBidi" w:cstheme="majorBidi"/>
            <w:sz w:val="24"/>
            <w:szCs w:val="24"/>
          </w:rPr>
          <w:delText>Baranes, A. &amp; Palas, R., (2019) Earning Movment Prediction using Machine Learning-Support Vector Machine (SVM), Journal of Management Information and Decision Sciences, 22(2).</w:delText>
        </w:r>
      </w:del>
    </w:p>
    <w:p w14:paraId="3E4662FB" w14:textId="2A037AF2" w:rsidR="005439A3" w:rsidRPr="00566C3A" w:rsidDel="00522F6F" w:rsidRDefault="005439A3" w:rsidP="00522F6F">
      <w:pPr>
        <w:bidi/>
        <w:rPr>
          <w:del w:id="2279" w:author="Amos Baranes" w:date="2020-03-17T17:29:00Z"/>
          <w:rFonts w:asciiTheme="majorBidi" w:hAnsiTheme="majorBidi" w:cstheme="majorBidi"/>
          <w:sz w:val="24"/>
          <w:szCs w:val="24"/>
        </w:rPr>
        <w:pPrChange w:id="2280" w:author="Amos Baranes" w:date="2020-03-17T17:29:00Z">
          <w:pPr>
            <w:pStyle w:val="ListParagraph"/>
            <w:numPr>
              <w:numId w:val="16"/>
            </w:numPr>
            <w:spacing w:after="0" w:line="276" w:lineRule="auto"/>
            <w:ind w:hanging="360"/>
          </w:pPr>
        </w:pPrChange>
      </w:pPr>
      <w:del w:id="2281" w:author="Amos Baranes" w:date="2020-03-17T17:29:00Z">
        <w:r w:rsidRPr="00566C3A" w:rsidDel="00522F6F">
          <w:rPr>
            <w:rFonts w:asciiTheme="majorBidi" w:hAnsiTheme="majorBidi" w:cstheme="majorBidi"/>
            <w:sz w:val="24"/>
            <w:szCs w:val="24"/>
          </w:rPr>
          <w:delText>Palas, R., &amp; Baranes, A. (2019) Making Investment Decisions Using XBRL Filing Data. Accounting Research Journal, 32(4), 587-609.</w:delText>
        </w:r>
      </w:del>
    </w:p>
    <w:p w14:paraId="2D501B84" w14:textId="58B7A0D2" w:rsidR="005439A3" w:rsidRPr="00566C3A" w:rsidDel="00522F6F" w:rsidRDefault="005439A3" w:rsidP="00522F6F">
      <w:pPr>
        <w:bidi/>
        <w:rPr>
          <w:del w:id="2282" w:author="Amos Baranes" w:date="2020-03-17T17:29:00Z"/>
          <w:rFonts w:asciiTheme="majorBidi" w:hAnsiTheme="majorBidi" w:cstheme="majorBidi"/>
          <w:sz w:val="24"/>
          <w:szCs w:val="24"/>
        </w:rPr>
        <w:pPrChange w:id="2283" w:author="Amos Baranes" w:date="2020-03-17T17:29:00Z">
          <w:pPr>
            <w:pStyle w:val="ListParagraph"/>
            <w:numPr>
              <w:numId w:val="16"/>
            </w:numPr>
            <w:spacing w:after="0" w:line="276" w:lineRule="auto"/>
            <w:ind w:hanging="360"/>
          </w:pPr>
        </w:pPrChange>
      </w:pPr>
      <w:del w:id="2284" w:author="Amos Baranes" w:date="2020-03-17T17:29:00Z">
        <w:r w:rsidRPr="00566C3A" w:rsidDel="00522F6F">
          <w:rPr>
            <w:rFonts w:asciiTheme="majorBidi" w:hAnsiTheme="majorBidi" w:cstheme="majorBidi"/>
            <w:sz w:val="24"/>
            <w:szCs w:val="24"/>
          </w:rPr>
          <w:delText>Yosef A. and Baranes A., (2019) Karhunen-Loève expansion of a set indexed fractional Brownian motion, Statistics &amp; Probability Letters, ELSVIER</w:delText>
        </w:r>
      </w:del>
    </w:p>
    <w:p w14:paraId="753C52BE" w14:textId="296A593A" w:rsidR="005439A3" w:rsidRPr="00566C3A" w:rsidDel="00522F6F" w:rsidRDefault="005439A3" w:rsidP="00522F6F">
      <w:pPr>
        <w:bidi/>
        <w:rPr>
          <w:del w:id="2285" w:author="Amos Baranes" w:date="2020-03-17T17:29:00Z"/>
          <w:rFonts w:asciiTheme="majorBidi" w:hAnsiTheme="majorBidi" w:cstheme="majorBidi"/>
          <w:sz w:val="24"/>
          <w:szCs w:val="24"/>
        </w:rPr>
        <w:pPrChange w:id="2286" w:author="Amos Baranes" w:date="2020-03-17T17:29:00Z">
          <w:pPr>
            <w:pStyle w:val="ListParagraph"/>
            <w:numPr>
              <w:numId w:val="16"/>
            </w:numPr>
            <w:spacing w:after="0" w:line="276" w:lineRule="auto"/>
            <w:ind w:hanging="360"/>
          </w:pPr>
        </w:pPrChange>
      </w:pPr>
      <w:del w:id="2287" w:author="Amos Baranes" w:date="2020-03-17T17:29:00Z">
        <w:r w:rsidRPr="00566C3A" w:rsidDel="00522F6F">
          <w:rPr>
            <w:rFonts w:asciiTheme="majorBidi" w:hAnsiTheme="majorBidi" w:cstheme="majorBidi"/>
            <w:sz w:val="24"/>
            <w:szCs w:val="24"/>
          </w:rPr>
          <w:delText>Baranes, A., &amp; Palas, R. (2017). The Prediction of Earnings Movements Using Accounting Data: Using XBRL. International Journal of Accounting Research, 4(2), 1-7.</w:delText>
        </w:r>
      </w:del>
    </w:p>
    <w:p w14:paraId="263F4148" w14:textId="6FEDE082" w:rsidR="005439A3" w:rsidRPr="00566C3A" w:rsidDel="00522F6F" w:rsidRDefault="005439A3" w:rsidP="00522F6F">
      <w:pPr>
        <w:bidi/>
        <w:rPr>
          <w:del w:id="2288" w:author="Amos Baranes" w:date="2020-03-17T17:29:00Z"/>
          <w:rFonts w:asciiTheme="majorBidi" w:hAnsiTheme="majorBidi" w:cstheme="majorBidi"/>
          <w:sz w:val="24"/>
          <w:szCs w:val="24"/>
        </w:rPr>
        <w:pPrChange w:id="2289" w:author="Amos Baranes" w:date="2020-03-17T17:29:00Z">
          <w:pPr>
            <w:pStyle w:val="ListParagraph"/>
            <w:numPr>
              <w:numId w:val="16"/>
            </w:numPr>
            <w:spacing w:after="0" w:line="276" w:lineRule="auto"/>
            <w:ind w:hanging="360"/>
          </w:pPr>
        </w:pPrChange>
      </w:pPr>
      <w:del w:id="2290" w:author="Amos Baranes" w:date="2020-03-17T17:29:00Z">
        <w:r w:rsidRPr="00566C3A" w:rsidDel="00522F6F">
          <w:rPr>
            <w:rFonts w:asciiTheme="majorBidi" w:hAnsiTheme="majorBidi" w:cstheme="majorBidi"/>
            <w:sz w:val="24"/>
            <w:szCs w:val="24"/>
          </w:rPr>
          <w:delText xml:space="preserve">Baranes, A., &amp; Palas, R. (2017). The Prediction of Earnings Movements Using Accounting Data:Based on XBRL. The Business Management Review, 8(1), 144–152. </w:delText>
        </w:r>
      </w:del>
    </w:p>
    <w:p w14:paraId="63B81D2D" w14:textId="63F2AF17" w:rsidR="005439A3" w:rsidRPr="00566C3A" w:rsidDel="00522F6F" w:rsidRDefault="005439A3" w:rsidP="00522F6F">
      <w:pPr>
        <w:bidi/>
        <w:rPr>
          <w:del w:id="2291" w:author="Amos Baranes" w:date="2020-03-17T17:29:00Z"/>
          <w:rFonts w:asciiTheme="majorBidi" w:hAnsiTheme="majorBidi" w:cstheme="majorBidi"/>
          <w:sz w:val="24"/>
          <w:szCs w:val="24"/>
        </w:rPr>
        <w:pPrChange w:id="2292" w:author="Amos Baranes" w:date="2020-03-17T17:29:00Z">
          <w:pPr>
            <w:pStyle w:val="ListParagraph"/>
            <w:numPr>
              <w:numId w:val="16"/>
            </w:numPr>
            <w:spacing w:after="0" w:line="276" w:lineRule="auto"/>
            <w:ind w:hanging="360"/>
          </w:pPr>
        </w:pPrChange>
      </w:pPr>
      <w:del w:id="2293" w:author="Amos Baranes" w:date="2020-03-17T17:29:00Z">
        <w:r w:rsidRPr="00566C3A" w:rsidDel="00522F6F">
          <w:rPr>
            <w:rFonts w:asciiTheme="majorBidi" w:hAnsiTheme="majorBidi" w:cstheme="majorBidi"/>
            <w:sz w:val="24"/>
            <w:szCs w:val="24"/>
          </w:rPr>
          <w:delText>Baranes, A., &amp; Palas, R. (2017). Using XBRL Data to Predict Earnings Movements. International Journal of Advanced Engineering and Management Research, 2(3), 528–551.</w:delText>
        </w:r>
      </w:del>
    </w:p>
    <w:p w14:paraId="29444621" w14:textId="11D269A8" w:rsidR="005439A3" w:rsidRPr="00566C3A" w:rsidDel="00522F6F" w:rsidRDefault="005439A3" w:rsidP="00522F6F">
      <w:pPr>
        <w:bidi/>
        <w:rPr>
          <w:del w:id="2294" w:author="Amos Baranes" w:date="2020-03-17T17:29:00Z"/>
          <w:rFonts w:asciiTheme="majorBidi" w:hAnsiTheme="majorBidi" w:cstheme="majorBidi"/>
          <w:sz w:val="24"/>
          <w:szCs w:val="24"/>
        </w:rPr>
        <w:pPrChange w:id="2295" w:author="Amos Baranes" w:date="2020-03-17T17:29:00Z">
          <w:pPr>
            <w:pStyle w:val="ListParagraph"/>
            <w:numPr>
              <w:numId w:val="16"/>
            </w:numPr>
            <w:spacing w:after="0" w:line="276" w:lineRule="auto"/>
            <w:ind w:hanging="360"/>
          </w:pPr>
        </w:pPrChange>
      </w:pPr>
      <w:del w:id="2296" w:author="Amos Baranes" w:date="2020-03-17T17:29:00Z">
        <w:r w:rsidRPr="00566C3A" w:rsidDel="00522F6F">
          <w:rPr>
            <w:rFonts w:asciiTheme="majorBidi" w:hAnsiTheme="majorBidi" w:cstheme="majorBidi"/>
            <w:sz w:val="24"/>
            <w:szCs w:val="24"/>
          </w:rPr>
          <w:delText>Baranes, A. &amp; Palas, R. (2017). Multivariate Imputation of XBRL Data for Financial Statement Analysis. International Journal of Information Research and Review, 4(7), 4281-4287</w:delText>
        </w:r>
      </w:del>
    </w:p>
    <w:p w14:paraId="3B43205A" w14:textId="0D9CC99C" w:rsidR="005439A3" w:rsidRPr="00566C3A" w:rsidDel="00522F6F" w:rsidRDefault="005439A3" w:rsidP="00522F6F">
      <w:pPr>
        <w:bidi/>
        <w:rPr>
          <w:del w:id="2297" w:author="Amos Baranes" w:date="2020-03-17T17:29:00Z"/>
          <w:rFonts w:asciiTheme="majorBidi" w:hAnsiTheme="majorBidi" w:cstheme="majorBidi"/>
          <w:sz w:val="24"/>
          <w:szCs w:val="24"/>
        </w:rPr>
        <w:pPrChange w:id="2298" w:author="Amos Baranes" w:date="2020-03-17T17:29:00Z">
          <w:pPr>
            <w:pStyle w:val="ListParagraph"/>
            <w:numPr>
              <w:numId w:val="16"/>
            </w:numPr>
            <w:spacing w:after="0" w:line="276" w:lineRule="auto"/>
            <w:ind w:hanging="360"/>
          </w:pPr>
        </w:pPrChange>
      </w:pPr>
      <w:del w:id="2299" w:author="Amos Baranes" w:date="2020-03-17T17:29:00Z">
        <w:r w:rsidRPr="00566C3A" w:rsidDel="00522F6F">
          <w:rPr>
            <w:rFonts w:asciiTheme="majorBidi" w:hAnsiTheme="majorBidi" w:cstheme="majorBidi"/>
            <w:sz w:val="24"/>
            <w:szCs w:val="24"/>
          </w:rPr>
          <w:delText xml:space="preserve">Text Book: “Business Intelligence for Business.”  Contract was signed with World Science for publishing the book in 2018), </w:delText>
        </w:r>
        <w:r w:rsidRPr="00566C3A" w:rsidDel="00522F6F">
          <w:rPr>
            <w:rFonts w:asciiTheme="majorBidi" w:hAnsiTheme="majorBidi" w:cstheme="majorBidi"/>
            <w:color w:val="222222"/>
            <w:sz w:val="24"/>
            <w:szCs w:val="24"/>
            <w:shd w:val="clear" w:color="auto" w:fill="FFFFFF"/>
          </w:rPr>
          <w:delText>(Pending)</w:delText>
        </w:r>
        <w:r w:rsidRPr="00566C3A" w:rsidDel="00522F6F">
          <w:rPr>
            <w:rFonts w:asciiTheme="majorBidi" w:hAnsiTheme="majorBidi" w:cstheme="majorBidi"/>
            <w:sz w:val="24"/>
            <w:szCs w:val="24"/>
          </w:rPr>
          <w:delText>.</w:delText>
        </w:r>
      </w:del>
    </w:p>
    <w:p w14:paraId="193CF7A9" w14:textId="44D122F4" w:rsidR="005439A3" w:rsidRPr="00566C3A" w:rsidDel="00522F6F" w:rsidRDefault="005439A3" w:rsidP="00522F6F">
      <w:pPr>
        <w:bidi/>
        <w:rPr>
          <w:del w:id="2300" w:author="Amos Baranes" w:date="2020-03-17T17:29:00Z"/>
          <w:rFonts w:asciiTheme="majorBidi" w:hAnsiTheme="majorBidi" w:cstheme="majorBidi"/>
          <w:sz w:val="24"/>
          <w:szCs w:val="24"/>
        </w:rPr>
        <w:pPrChange w:id="2301" w:author="Amos Baranes" w:date="2020-03-17T17:29:00Z">
          <w:pPr>
            <w:pStyle w:val="ListParagraph"/>
            <w:numPr>
              <w:numId w:val="16"/>
            </w:numPr>
            <w:spacing w:after="0" w:line="276" w:lineRule="auto"/>
            <w:ind w:hanging="360"/>
          </w:pPr>
        </w:pPrChange>
      </w:pPr>
      <w:del w:id="2302" w:author="Amos Baranes" w:date="2020-03-17T17:29:00Z">
        <w:r w:rsidRPr="00566C3A" w:rsidDel="00522F6F">
          <w:rPr>
            <w:rFonts w:asciiTheme="majorBidi" w:hAnsiTheme="majorBidi" w:cstheme="majorBidi"/>
            <w:sz w:val="24"/>
            <w:szCs w:val="24"/>
          </w:rPr>
          <w:delText>“Effect of taxation on mergers and acquisition”</w:delText>
        </w:r>
        <w:r w:rsidRPr="00566C3A" w:rsidDel="00522F6F">
          <w:rPr>
            <w:rFonts w:asciiTheme="majorBidi" w:hAnsiTheme="majorBidi" w:cstheme="majorBidi"/>
            <w:b/>
            <w:bCs/>
            <w:sz w:val="24"/>
            <w:szCs w:val="24"/>
          </w:rPr>
          <w:delText xml:space="preserve"> </w:delText>
        </w:r>
        <w:r w:rsidRPr="00566C3A" w:rsidDel="00522F6F">
          <w:rPr>
            <w:rFonts w:asciiTheme="majorBidi" w:hAnsiTheme="majorBidi" w:cstheme="majorBidi"/>
            <w:sz w:val="24"/>
            <w:szCs w:val="24"/>
          </w:rPr>
          <w:delText>PhD Dissertation, 1989, University of Chicago.</w:delText>
        </w:r>
      </w:del>
    </w:p>
    <w:p w14:paraId="52F5D580" w14:textId="2636CEAC" w:rsidR="005439A3" w:rsidRPr="00566C3A" w:rsidDel="00522F6F" w:rsidRDefault="005439A3" w:rsidP="00522F6F">
      <w:pPr>
        <w:bidi/>
        <w:rPr>
          <w:del w:id="2303" w:author="Amos Baranes" w:date="2020-03-17T17:29:00Z"/>
          <w:rFonts w:asciiTheme="majorBidi" w:hAnsiTheme="majorBidi" w:cstheme="majorBidi"/>
          <w:b/>
          <w:bCs/>
          <w:sz w:val="24"/>
          <w:szCs w:val="24"/>
          <w:u w:val="single"/>
          <w:rtl/>
        </w:rPr>
        <w:pPrChange w:id="2304" w:author="Amos Baranes" w:date="2020-03-17T17:29:00Z">
          <w:pPr>
            <w:spacing w:line="276" w:lineRule="auto"/>
          </w:pPr>
        </w:pPrChange>
      </w:pPr>
    </w:p>
    <w:p w14:paraId="3C0C77CD" w14:textId="54AAC594" w:rsidR="005439A3" w:rsidRPr="00566C3A" w:rsidDel="00522F6F" w:rsidRDefault="005439A3" w:rsidP="00522F6F">
      <w:pPr>
        <w:bidi/>
        <w:rPr>
          <w:del w:id="2305" w:author="Amos Baranes" w:date="2020-03-17T17:29:00Z"/>
          <w:rFonts w:asciiTheme="majorBidi" w:hAnsiTheme="majorBidi" w:cstheme="majorBidi"/>
          <w:b/>
          <w:bCs/>
          <w:sz w:val="24"/>
          <w:szCs w:val="24"/>
        </w:rPr>
        <w:pPrChange w:id="2306" w:author="Amos Baranes" w:date="2020-03-17T17:29:00Z">
          <w:pPr>
            <w:spacing w:line="276" w:lineRule="auto"/>
            <w:jc w:val="right"/>
          </w:pPr>
        </w:pPrChange>
      </w:pPr>
      <w:del w:id="2307" w:author="Amos Baranes" w:date="2020-03-17T17:29:00Z">
        <w:r w:rsidRPr="00566C3A" w:rsidDel="00522F6F">
          <w:rPr>
            <w:rFonts w:asciiTheme="majorBidi" w:hAnsiTheme="majorBidi" w:cstheme="majorBidi"/>
            <w:b/>
            <w:bCs/>
            <w:sz w:val="24"/>
            <w:szCs w:val="24"/>
            <w:rtl/>
          </w:rPr>
          <w:delText>מאמרים בתהליך פרסום</w:delText>
        </w:r>
      </w:del>
    </w:p>
    <w:p w14:paraId="455CC751" w14:textId="366A9E4D" w:rsidR="005439A3" w:rsidRPr="00566C3A" w:rsidDel="00522F6F" w:rsidRDefault="005439A3" w:rsidP="00522F6F">
      <w:pPr>
        <w:bidi/>
        <w:rPr>
          <w:del w:id="2308" w:author="Amos Baranes" w:date="2020-03-17T17:29:00Z"/>
          <w:rFonts w:asciiTheme="majorBidi" w:hAnsiTheme="majorBidi" w:cstheme="majorBidi"/>
          <w:sz w:val="24"/>
          <w:szCs w:val="24"/>
        </w:rPr>
        <w:pPrChange w:id="2309" w:author="Amos Baranes" w:date="2020-03-17T17:29:00Z">
          <w:pPr>
            <w:pStyle w:val="ListParagraph"/>
            <w:numPr>
              <w:numId w:val="17"/>
            </w:numPr>
            <w:spacing w:after="0" w:line="276" w:lineRule="auto"/>
            <w:ind w:hanging="360"/>
          </w:pPr>
        </w:pPrChange>
      </w:pPr>
      <w:del w:id="2310" w:author="Amos Baranes" w:date="2020-03-17T17:29:00Z">
        <w:r w:rsidRPr="00566C3A" w:rsidDel="00522F6F">
          <w:rPr>
            <w:rFonts w:asciiTheme="majorBidi" w:hAnsiTheme="majorBidi" w:cstheme="majorBidi"/>
            <w:sz w:val="24"/>
            <w:szCs w:val="24"/>
          </w:rPr>
          <w:delText>Baranes, A. &amp; Palas, R., Artificial Intelligence Application in Predicting Earnings: Neural Networks, International Journal of Accounting Information (revised and resubmitted)</w:delText>
        </w:r>
      </w:del>
    </w:p>
    <w:p w14:paraId="13575215" w14:textId="61BD3D43" w:rsidR="005439A3" w:rsidRPr="00566C3A" w:rsidDel="00522F6F" w:rsidRDefault="005439A3" w:rsidP="00522F6F">
      <w:pPr>
        <w:bidi/>
        <w:rPr>
          <w:del w:id="2311" w:author="Amos Baranes" w:date="2020-03-17T17:29:00Z"/>
          <w:rFonts w:asciiTheme="majorBidi" w:hAnsiTheme="majorBidi" w:cstheme="majorBidi"/>
          <w:sz w:val="24"/>
          <w:szCs w:val="24"/>
        </w:rPr>
        <w:pPrChange w:id="2312" w:author="Amos Baranes" w:date="2020-03-17T17:29:00Z">
          <w:pPr>
            <w:pStyle w:val="ListParagraph"/>
            <w:numPr>
              <w:numId w:val="17"/>
            </w:numPr>
            <w:spacing w:after="0" w:line="276" w:lineRule="auto"/>
            <w:ind w:hanging="360"/>
          </w:pPr>
        </w:pPrChange>
      </w:pPr>
      <w:del w:id="2313" w:author="Amos Baranes" w:date="2020-03-17T17:29:00Z">
        <w:r w:rsidRPr="00566C3A" w:rsidDel="00522F6F">
          <w:rPr>
            <w:rFonts w:asciiTheme="majorBidi" w:hAnsiTheme="majorBidi" w:cstheme="majorBidi"/>
            <w:sz w:val="24"/>
            <w:szCs w:val="24"/>
          </w:rPr>
          <w:delText>Palas, R., &amp; Baranes, A., Earnings Prediction - Does Using Artificial Intelligence Improve Results, Journal of information Systems (revised and resubmitted)</w:delText>
        </w:r>
      </w:del>
    </w:p>
    <w:p w14:paraId="17F4B970" w14:textId="51613249" w:rsidR="005439A3" w:rsidRPr="00566C3A" w:rsidDel="00522F6F" w:rsidRDefault="005439A3" w:rsidP="00522F6F">
      <w:pPr>
        <w:bidi/>
        <w:rPr>
          <w:del w:id="2314" w:author="Amos Baranes" w:date="2020-03-17T17:29:00Z"/>
          <w:rFonts w:asciiTheme="majorBidi" w:hAnsiTheme="majorBidi" w:cstheme="majorBidi"/>
          <w:sz w:val="24"/>
          <w:szCs w:val="24"/>
        </w:rPr>
        <w:pPrChange w:id="2315" w:author="Amos Baranes" w:date="2020-03-17T17:29:00Z">
          <w:pPr>
            <w:pStyle w:val="ListParagraph"/>
            <w:numPr>
              <w:numId w:val="17"/>
            </w:numPr>
            <w:spacing w:after="0" w:line="276" w:lineRule="auto"/>
            <w:ind w:hanging="360"/>
          </w:pPr>
        </w:pPrChange>
      </w:pPr>
      <w:del w:id="2316" w:author="Amos Baranes" w:date="2020-03-17T17:29:00Z">
        <w:r w:rsidRPr="00566C3A" w:rsidDel="00522F6F">
          <w:rPr>
            <w:rFonts w:asciiTheme="majorBidi" w:hAnsiTheme="majorBidi" w:cstheme="majorBidi"/>
            <w:sz w:val="24"/>
            <w:szCs w:val="24"/>
          </w:rPr>
          <w:delText>Baranes A., Palas R., Yosef A. and Shnaider E.,Using Financial Ratios for Assessment of Companies’ Performance, Journal of Intelligent and Fuzzy Systems (revised and resubmitted)</w:delText>
        </w:r>
      </w:del>
    </w:p>
    <w:p w14:paraId="227AADF2" w14:textId="18D2ED65" w:rsidR="005439A3" w:rsidRPr="00566C3A" w:rsidDel="00522F6F" w:rsidRDefault="005439A3" w:rsidP="00522F6F">
      <w:pPr>
        <w:bidi/>
        <w:rPr>
          <w:del w:id="2317" w:author="Amos Baranes" w:date="2020-03-17T17:29:00Z"/>
          <w:rFonts w:asciiTheme="majorBidi" w:hAnsiTheme="majorBidi" w:cstheme="majorBidi"/>
          <w:sz w:val="24"/>
          <w:szCs w:val="24"/>
        </w:rPr>
        <w:pPrChange w:id="2318" w:author="Amos Baranes" w:date="2020-03-17T17:29:00Z">
          <w:pPr>
            <w:pStyle w:val="ListParagraph"/>
            <w:numPr>
              <w:numId w:val="17"/>
            </w:numPr>
            <w:spacing w:after="0" w:line="276" w:lineRule="auto"/>
            <w:ind w:hanging="360"/>
          </w:pPr>
        </w:pPrChange>
      </w:pPr>
      <w:del w:id="2319" w:author="Amos Baranes" w:date="2020-03-17T17:29:00Z">
        <w:r w:rsidRPr="00566C3A" w:rsidDel="00522F6F">
          <w:rPr>
            <w:rFonts w:asciiTheme="majorBidi" w:hAnsiTheme="majorBidi" w:cstheme="majorBidi"/>
            <w:sz w:val="24"/>
            <w:szCs w:val="24"/>
          </w:rPr>
          <w:delText xml:space="preserve"> Baranes A., Palas R. and Yosef A. The Use of Deep Learning for Financial Statement Analysis, Accounting Horizons.</w:delText>
        </w:r>
      </w:del>
    </w:p>
    <w:p w14:paraId="576FCF7D" w14:textId="1EEDDD47" w:rsidR="005439A3" w:rsidRPr="00566C3A" w:rsidDel="00522F6F" w:rsidRDefault="005439A3" w:rsidP="00522F6F">
      <w:pPr>
        <w:bidi/>
        <w:rPr>
          <w:del w:id="2320" w:author="Amos Baranes" w:date="2020-03-17T17:29:00Z"/>
          <w:rFonts w:asciiTheme="majorBidi" w:hAnsiTheme="majorBidi" w:cstheme="majorBidi"/>
          <w:sz w:val="24"/>
          <w:szCs w:val="24"/>
        </w:rPr>
        <w:pPrChange w:id="2321" w:author="Amos Baranes" w:date="2020-03-17T17:29:00Z">
          <w:pPr>
            <w:pStyle w:val="ListParagraph"/>
            <w:numPr>
              <w:numId w:val="17"/>
            </w:numPr>
            <w:spacing w:after="0" w:line="276" w:lineRule="auto"/>
            <w:ind w:hanging="360"/>
          </w:pPr>
        </w:pPrChange>
      </w:pPr>
      <w:del w:id="2322" w:author="Amos Baranes" w:date="2020-03-17T17:29:00Z">
        <w:r w:rsidRPr="00566C3A" w:rsidDel="00522F6F">
          <w:rPr>
            <w:rFonts w:asciiTheme="majorBidi" w:hAnsiTheme="majorBidi" w:cstheme="majorBidi"/>
            <w:sz w:val="24"/>
            <w:szCs w:val="24"/>
          </w:rPr>
          <w:delText xml:space="preserve"> Yosef A., Shnaider E., Palas R. and Baranes A.,Decision Support System based on Fuzzy Logic for Assessment of Expected Corporate Income Performance International Journal of Uncertainty, Fuzziness and Knowledge-Based Systems.</w:delText>
        </w:r>
      </w:del>
    </w:p>
    <w:p w14:paraId="7777DF8C" w14:textId="264EBE8B" w:rsidR="005439A3" w:rsidRPr="00566C3A" w:rsidDel="00522F6F" w:rsidRDefault="005439A3" w:rsidP="00522F6F">
      <w:pPr>
        <w:bidi/>
        <w:rPr>
          <w:del w:id="2323" w:author="Amos Baranes" w:date="2020-03-17T17:29:00Z"/>
          <w:rFonts w:asciiTheme="majorBidi" w:hAnsiTheme="majorBidi" w:cstheme="majorBidi"/>
          <w:sz w:val="24"/>
          <w:szCs w:val="24"/>
        </w:rPr>
        <w:pPrChange w:id="2324" w:author="Amos Baranes" w:date="2020-03-17T17:29:00Z">
          <w:pPr>
            <w:pStyle w:val="ListParagraph"/>
            <w:numPr>
              <w:numId w:val="17"/>
            </w:numPr>
            <w:spacing w:after="0" w:line="276" w:lineRule="auto"/>
            <w:ind w:hanging="360"/>
          </w:pPr>
        </w:pPrChange>
      </w:pPr>
      <w:del w:id="2325" w:author="Amos Baranes" w:date="2020-03-17T17:29:00Z">
        <w:r w:rsidRPr="00566C3A" w:rsidDel="00522F6F">
          <w:rPr>
            <w:rFonts w:asciiTheme="majorBidi" w:hAnsiTheme="majorBidi" w:cstheme="majorBidi"/>
            <w:sz w:val="24"/>
            <w:szCs w:val="24"/>
          </w:rPr>
          <w:delText>The Quality of Earnings Information in Dual-Class Firms (with Rimona Palase &amp; Dov Solomon)</w:delText>
        </w:r>
      </w:del>
    </w:p>
    <w:p w14:paraId="4CC808B3" w14:textId="697D6FE0" w:rsidR="005439A3" w:rsidRPr="00566C3A" w:rsidDel="00522F6F" w:rsidRDefault="005439A3" w:rsidP="00522F6F">
      <w:pPr>
        <w:bidi/>
        <w:rPr>
          <w:del w:id="2326" w:author="Amos Baranes" w:date="2020-03-17T17:29:00Z"/>
          <w:rFonts w:asciiTheme="majorBidi" w:hAnsiTheme="majorBidi" w:cstheme="majorBidi"/>
          <w:sz w:val="24"/>
          <w:szCs w:val="24"/>
        </w:rPr>
        <w:pPrChange w:id="2327" w:author="Amos Baranes" w:date="2020-03-17T17:29:00Z">
          <w:pPr>
            <w:pStyle w:val="ListParagraph"/>
            <w:numPr>
              <w:numId w:val="17"/>
            </w:numPr>
            <w:spacing w:after="0" w:line="276" w:lineRule="auto"/>
            <w:ind w:hanging="360"/>
          </w:pPr>
        </w:pPrChange>
      </w:pPr>
      <w:del w:id="2328" w:author="Amos Baranes" w:date="2020-03-17T17:29:00Z">
        <w:r w:rsidRPr="00566C3A" w:rsidDel="00522F6F">
          <w:rPr>
            <w:rFonts w:asciiTheme="majorBidi" w:hAnsiTheme="majorBidi" w:cstheme="majorBidi"/>
            <w:sz w:val="24"/>
            <w:szCs w:val="24"/>
          </w:rPr>
          <w:delText>The Implicit Contract in Dual-Class Firms: Higher Quality of Information in Exchange for High-Voting Rights (with Dov Solomon &amp; Rimona Palas) Measuring the Wedge Between Voting and Cash-Flow Rights (with Dov Solomon &amp; Rimona Palas)</w:delText>
        </w:r>
      </w:del>
    </w:p>
    <w:p w14:paraId="3102AB32" w14:textId="0C39D6DE" w:rsidR="005439A3" w:rsidRPr="00566C3A" w:rsidDel="00522F6F" w:rsidRDefault="005439A3" w:rsidP="00522F6F">
      <w:pPr>
        <w:bidi/>
        <w:rPr>
          <w:del w:id="2329" w:author="Amos Baranes" w:date="2020-03-17T17:29:00Z"/>
          <w:rFonts w:asciiTheme="majorBidi" w:hAnsiTheme="majorBidi" w:cstheme="majorBidi"/>
          <w:sz w:val="24"/>
          <w:szCs w:val="24"/>
        </w:rPr>
        <w:pPrChange w:id="2330" w:author="Amos Baranes" w:date="2020-03-17T17:29:00Z">
          <w:pPr>
            <w:pStyle w:val="ListParagraph"/>
            <w:numPr>
              <w:numId w:val="17"/>
            </w:numPr>
            <w:spacing w:after="0" w:line="276" w:lineRule="auto"/>
            <w:ind w:hanging="360"/>
          </w:pPr>
        </w:pPrChange>
      </w:pPr>
      <w:del w:id="2331" w:author="Amos Baranes" w:date="2020-03-17T17:29:00Z">
        <w:r w:rsidRPr="00566C3A" w:rsidDel="00522F6F">
          <w:rPr>
            <w:rFonts w:asciiTheme="majorBidi" w:hAnsiTheme="majorBidi" w:cstheme="majorBidi"/>
            <w:sz w:val="24"/>
            <w:szCs w:val="24"/>
          </w:rPr>
          <w:delText>Expected Earnings and Profits based on Fuzzy Logic (with Arthur Yosef &amp; Rimona Palas)</w:delText>
        </w:r>
      </w:del>
    </w:p>
    <w:p w14:paraId="4E6E73C8" w14:textId="21F4CB1B" w:rsidR="005439A3" w:rsidRPr="00566C3A" w:rsidDel="00522F6F" w:rsidRDefault="005439A3" w:rsidP="00522F6F">
      <w:pPr>
        <w:bidi/>
        <w:rPr>
          <w:del w:id="2332" w:author="Amos Baranes" w:date="2020-03-17T17:29:00Z"/>
          <w:rFonts w:asciiTheme="majorBidi" w:hAnsiTheme="majorBidi" w:cstheme="majorBidi"/>
          <w:sz w:val="24"/>
          <w:szCs w:val="24"/>
        </w:rPr>
        <w:pPrChange w:id="2333" w:author="Amos Baranes" w:date="2020-03-17T17:29:00Z">
          <w:pPr>
            <w:bidi/>
            <w:spacing w:line="276" w:lineRule="auto"/>
            <w:jc w:val="right"/>
          </w:pPr>
        </w:pPrChange>
      </w:pPr>
    </w:p>
    <w:p w14:paraId="7E5C9898" w14:textId="661582FF" w:rsidR="005439A3" w:rsidRPr="00566C3A" w:rsidDel="00522F6F" w:rsidRDefault="005439A3" w:rsidP="00522F6F">
      <w:pPr>
        <w:bidi/>
        <w:rPr>
          <w:del w:id="2334" w:author="Amos Baranes" w:date="2020-03-17T17:29:00Z"/>
          <w:rFonts w:asciiTheme="majorBidi" w:hAnsiTheme="majorBidi" w:cstheme="majorBidi"/>
          <w:b/>
          <w:bCs/>
          <w:sz w:val="24"/>
          <w:szCs w:val="24"/>
        </w:rPr>
        <w:pPrChange w:id="2335" w:author="Amos Baranes" w:date="2020-03-17T17:29:00Z">
          <w:pPr>
            <w:bidi/>
            <w:spacing w:line="276" w:lineRule="auto"/>
          </w:pPr>
        </w:pPrChange>
      </w:pPr>
      <w:del w:id="2336" w:author="Amos Baranes" w:date="2020-03-17T17:29:00Z">
        <w:r w:rsidRPr="00566C3A" w:rsidDel="00522F6F">
          <w:rPr>
            <w:rFonts w:asciiTheme="majorBidi" w:hAnsiTheme="majorBidi" w:cstheme="majorBidi"/>
            <w:b/>
            <w:bCs/>
            <w:sz w:val="24"/>
            <w:szCs w:val="24"/>
            <w:rtl/>
          </w:rPr>
          <w:delText>מאמרים שהוצגו בכנסים</w:delText>
        </w:r>
      </w:del>
    </w:p>
    <w:p w14:paraId="4156F05C" w14:textId="1C413E6F" w:rsidR="005439A3" w:rsidRPr="00566C3A" w:rsidDel="00522F6F" w:rsidRDefault="005439A3" w:rsidP="00522F6F">
      <w:pPr>
        <w:bidi/>
        <w:rPr>
          <w:del w:id="2337" w:author="Amos Baranes" w:date="2020-03-17T17:29:00Z"/>
          <w:rFonts w:asciiTheme="majorBidi" w:hAnsiTheme="majorBidi" w:cstheme="majorBidi"/>
          <w:noProof/>
          <w:sz w:val="24"/>
          <w:szCs w:val="24"/>
        </w:rPr>
        <w:pPrChange w:id="2338" w:author="Amos Baranes" w:date="2020-03-17T17:29:00Z">
          <w:pPr>
            <w:pStyle w:val="ListParagraph"/>
            <w:numPr>
              <w:numId w:val="15"/>
            </w:numPr>
            <w:shd w:val="clear" w:color="auto" w:fill="FFFFFF"/>
            <w:spacing w:after="0" w:line="276" w:lineRule="auto"/>
            <w:ind w:left="1134" w:hanging="360"/>
            <w:outlineLvl w:val="0"/>
          </w:pPr>
        </w:pPrChange>
      </w:pPr>
      <w:del w:id="2339" w:author="Amos Baranes" w:date="2020-03-17T17:29:00Z">
        <w:r w:rsidRPr="00566C3A" w:rsidDel="00522F6F">
          <w:rPr>
            <w:rFonts w:asciiTheme="majorBidi" w:hAnsiTheme="majorBidi" w:cstheme="majorBidi"/>
            <w:sz w:val="24"/>
            <w:szCs w:val="24"/>
          </w:rPr>
          <w:delText>Baranes, A., &amp; Palas, R. (2019) Predicting Earnings: Recurrent Neural Networks (RNN) American Accounting Association Annual Meeting August 10-14, 2019 San Francisco, CA.</w:delText>
        </w:r>
      </w:del>
    </w:p>
    <w:p w14:paraId="3F4FDE0D" w14:textId="1957A5F2" w:rsidR="005439A3" w:rsidRPr="00566C3A" w:rsidDel="00522F6F" w:rsidRDefault="005439A3" w:rsidP="00522F6F">
      <w:pPr>
        <w:bidi/>
        <w:rPr>
          <w:del w:id="2340" w:author="Amos Baranes" w:date="2020-03-17T17:29:00Z"/>
          <w:rFonts w:asciiTheme="majorBidi" w:hAnsiTheme="majorBidi" w:cstheme="majorBidi"/>
          <w:noProof/>
          <w:sz w:val="24"/>
          <w:szCs w:val="24"/>
        </w:rPr>
        <w:pPrChange w:id="2341" w:author="Amos Baranes" w:date="2020-03-17T17:29:00Z">
          <w:pPr>
            <w:pStyle w:val="ListParagraph"/>
            <w:numPr>
              <w:numId w:val="15"/>
            </w:numPr>
            <w:shd w:val="clear" w:color="auto" w:fill="FFFFFF"/>
            <w:spacing w:before="300" w:after="150" w:line="276" w:lineRule="auto"/>
            <w:ind w:left="1134" w:hanging="360"/>
            <w:outlineLvl w:val="0"/>
          </w:pPr>
        </w:pPrChange>
      </w:pPr>
      <w:del w:id="2342" w:author="Amos Baranes" w:date="2020-03-17T17:29:00Z">
        <w:r w:rsidRPr="00566C3A" w:rsidDel="00522F6F">
          <w:rPr>
            <w:rFonts w:asciiTheme="majorBidi" w:hAnsiTheme="majorBidi" w:cstheme="majorBidi"/>
            <w:sz w:val="24"/>
            <w:szCs w:val="24"/>
          </w:rPr>
          <w:delText>Yosef A., Schneider M., Shnaider E., Baranes A. and Palas R  (2019) Data Preparation for Fuzzy Modeling Using Intervals, 11th International Conference on Knowledge Discovery and Information Retrieval (KDIR), September 17-19, 2019, Vienna, Austria</w:delText>
        </w:r>
      </w:del>
    </w:p>
    <w:p w14:paraId="76067063" w14:textId="28D8E0B4" w:rsidR="005439A3" w:rsidRPr="00566C3A" w:rsidDel="00522F6F" w:rsidRDefault="005439A3" w:rsidP="00522F6F">
      <w:pPr>
        <w:bidi/>
        <w:rPr>
          <w:del w:id="2343" w:author="Amos Baranes" w:date="2020-03-17T17:29:00Z"/>
          <w:rFonts w:asciiTheme="majorBidi" w:hAnsiTheme="majorBidi" w:cstheme="majorBidi"/>
          <w:noProof/>
          <w:sz w:val="24"/>
          <w:szCs w:val="24"/>
        </w:rPr>
        <w:pPrChange w:id="2344" w:author="Amos Baranes" w:date="2020-03-17T17:29:00Z">
          <w:pPr>
            <w:pStyle w:val="ListParagraph"/>
            <w:numPr>
              <w:numId w:val="15"/>
            </w:numPr>
            <w:shd w:val="clear" w:color="auto" w:fill="FFFFFF"/>
            <w:spacing w:before="300" w:after="150" w:line="276" w:lineRule="auto"/>
            <w:ind w:left="1134" w:hanging="360"/>
            <w:outlineLvl w:val="0"/>
          </w:pPr>
        </w:pPrChange>
      </w:pPr>
      <w:del w:id="2345" w:author="Amos Baranes" w:date="2020-03-17T17:29:00Z">
        <w:r w:rsidRPr="00566C3A" w:rsidDel="00522F6F">
          <w:rPr>
            <w:rFonts w:asciiTheme="majorBidi" w:hAnsiTheme="majorBidi" w:cstheme="majorBidi"/>
            <w:sz w:val="24"/>
            <w:szCs w:val="24"/>
          </w:rPr>
          <w:delText>Palas, R., &amp; Baranes, A. (2018) A Framework for an Artificial Intelligence Based Model to Predict Earnings. American Accounting Association Annual Meeting, August 4-8, Washington DC, USA.</w:delText>
        </w:r>
      </w:del>
    </w:p>
    <w:p w14:paraId="701273BB" w14:textId="2F200BC8" w:rsidR="005439A3" w:rsidRPr="00566C3A" w:rsidDel="00522F6F" w:rsidRDefault="005439A3" w:rsidP="00522F6F">
      <w:pPr>
        <w:bidi/>
        <w:rPr>
          <w:del w:id="2346" w:author="Amos Baranes" w:date="2020-03-17T17:29:00Z"/>
          <w:rFonts w:asciiTheme="majorBidi" w:hAnsiTheme="majorBidi" w:cstheme="majorBidi"/>
          <w:noProof/>
          <w:sz w:val="24"/>
          <w:szCs w:val="24"/>
        </w:rPr>
        <w:pPrChange w:id="2347" w:author="Amos Baranes" w:date="2020-03-17T17:29:00Z">
          <w:pPr>
            <w:pStyle w:val="ListParagraph"/>
            <w:numPr>
              <w:numId w:val="15"/>
            </w:numPr>
            <w:shd w:val="clear" w:color="auto" w:fill="FFFFFF"/>
            <w:spacing w:before="300" w:after="150" w:line="276" w:lineRule="auto"/>
            <w:ind w:left="1134" w:hanging="360"/>
            <w:outlineLvl w:val="0"/>
          </w:pPr>
        </w:pPrChange>
      </w:pPr>
      <w:del w:id="2348" w:author="Amos Baranes" w:date="2020-03-17T17:29:00Z">
        <w:r w:rsidRPr="00566C3A" w:rsidDel="00522F6F">
          <w:rPr>
            <w:rFonts w:asciiTheme="majorBidi" w:hAnsiTheme="majorBidi" w:cstheme="majorBidi"/>
            <w:noProof/>
            <w:sz w:val="24"/>
            <w:szCs w:val="24"/>
          </w:rPr>
          <w:delText>Baranes, A., &amp; Palas, R. (2017). The Prediction of Earnings Movement Using Mandated XBRL data ? Industry Analysis. 7th Economics &amp; Finance Conference, Apr 2017, Tel Aviv, Israel.</w:delText>
        </w:r>
      </w:del>
    </w:p>
    <w:p w14:paraId="0EEED12F" w14:textId="5B2B8863" w:rsidR="005439A3" w:rsidRPr="00566C3A" w:rsidDel="00522F6F" w:rsidRDefault="005439A3" w:rsidP="00522F6F">
      <w:pPr>
        <w:bidi/>
        <w:rPr>
          <w:del w:id="2349" w:author="Amos Baranes" w:date="2020-03-17T17:29:00Z"/>
          <w:rFonts w:asciiTheme="majorBidi" w:hAnsiTheme="majorBidi" w:cstheme="majorBidi"/>
          <w:sz w:val="24"/>
          <w:szCs w:val="24"/>
        </w:rPr>
        <w:pPrChange w:id="2350" w:author="Amos Baranes" w:date="2020-03-17T17:29:00Z">
          <w:pPr>
            <w:pStyle w:val="ListParagraph"/>
            <w:numPr>
              <w:numId w:val="15"/>
            </w:numPr>
            <w:spacing w:line="276" w:lineRule="auto"/>
            <w:ind w:left="1134" w:hanging="360"/>
          </w:pPr>
        </w:pPrChange>
      </w:pPr>
      <w:del w:id="2351" w:author="Amos Baranes" w:date="2020-03-17T17:29:00Z">
        <w:r w:rsidRPr="00566C3A" w:rsidDel="00522F6F">
          <w:rPr>
            <w:rFonts w:asciiTheme="majorBidi" w:hAnsiTheme="majorBidi" w:cstheme="majorBidi"/>
            <w:noProof/>
            <w:sz w:val="24"/>
            <w:szCs w:val="24"/>
          </w:rPr>
          <w:delText xml:space="preserve">Baranes, A., &amp; Palas, R. (2017).Using Large Scale XBRL Filings in Prediction of Earnings. </w:delText>
        </w:r>
        <w:r w:rsidRPr="00566C3A" w:rsidDel="00522F6F">
          <w:rPr>
            <w:rFonts w:asciiTheme="majorBidi" w:hAnsiTheme="majorBidi" w:cstheme="majorBidi"/>
            <w:sz w:val="24"/>
            <w:szCs w:val="24"/>
            <w:shd w:val="clear" w:color="auto" w:fill="FFFFFF"/>
          </w:rPr>
          <w:delText>The 2017 International Conference on Business and Information (BAI2017), 04-06 July 2017, Hiroshima, Japan</w:delText>
        </w:r>
        <w:r w:rsidRPr="00566C3A" w:rsidDel="00522F6F">
          <w:rPr>
            <w:rFonts w:asciiTheme="majorBidi" w:hAnsiTheme="majorBidi" w:cstheme="majorBidi"/>
            <w:noProof/>
            <w:sz w:val="24"/>
            <w:szCs w:val="24"/>
          </w:rPr>
          <w:delText xml:space="preserve"> </w:delText>
        </w:r>
      </w:del>
    </w:p>
    <w:p w14:paraId="7ADBC27A" w14:textId="4E103C7A" w:rsidR="005439A3" w:rsidRPr="00566C3A" w:rsidDel="00D856EF" w:rsidRDefault="005439A3" w:rsidP="00522F6F">
      <w:pPr>
        <w:bidi/>
        <w:rPr>
          <w:del w:id="2352" w:author="Amos Baranes" w:date="2020-03-20T03:46:00Z"/>
          <w:rFonts w:asciiTheme="majorBidi" w:hAnsiTheme="majorBidi" w:cstheme="majorBidi"/>
          <w:sz w:val="24"/>
          <w:szCs w:val="24"/>
        </w:rPr>
        <w:pPrChange w:id="2353" w:author="Amos Baranes" w:date="2020-03-17T17:29:00Z">
          <w:pPr>
            <w:pStyle w:val="ListParagraph"/>
            <w:numPr>
              <w:numId w:val="15"/>
            </w:numPr>
            <w:spacing w:line="276" w:lineRule="auto"/>
            <w:ind w:left="1134" w:hanging="360"/>
          </w:pPr>
        </w:pPrChange>
      </w:pPr>
      <w:del w:id="2354" w:author="Amos Baranes" w:date="2020-03-17T17:29:00Z">
        <w:r w:rsidRPr="00566C3A" w:rsidDel="00522F6F">
          <w:rPr>
            <w:rFonts w:asciiTheme="majorBidi" w:hAnsiTheme="majorBidi" w:cstheme="majorBidi"/>
            <w:noProof/>
            <w:sz w:val="24"/>
            <w:szCs w:val="24"/>
          </w:rPr>
          <w:delText>Baranes, A., &amp; Palas, R. (2016). The Prediction of Earnings Movements Using Accounting Data:Based on XBRL.</w:delText>
        </w:r>
        <w:r w:rsidRPr="00566C3A" w:rsidDel="00522F6F">
          <w:rPr>
            <w:rFonts w:asciiTheme="majorBidi" w:hAnsiTheme="majorBidi" w:cstheme="majorBidi"/>
            <w:sz w:val="24"/>
            <w:szCs w:val="24"/>
          </w:rPr>
          <w:delText>4th International Academic Conference in Paris (IACP), 15-16th August 2016, Paris, France.</w:delText>
        </w:r>
      </w:del>
    </w:p>
    <w:p w14:paraId="5BC0AA52" w14:textId="5FECECA9" w:rsidR="00A82B9B" w:rsidRPr="005439A3" w:rsidDel="00D856EF" w:rsidRDefault="00A82B9B" w:rsidP="00D856EF">
      <w:pPr>
        <w:bidi/>
        <w:rPr>
          <w:del w:id="2355" w:author="Amos Baranes" w:date="2020-03-20T03:46:00Z"/>
          <w:rtl/>
        </w:rPr>
        <w:pPrChange w:id="2356" w:author="Amos Baranes" w:date="2020-03-20T03:46:00Z">
          <w:pPr>
            <w:bidi/>
            <w:spacing w:after="0" w:line="360" w:lineRule="auto"/>
          </w:pPr>
        </w:pPrChange>
      </w:pPr>
    </w:p>
    <w:p w14:paraId="0952EA21" w14:textId="72C68A40" w:rsidR="00A82B9B" w:rsidRDefault="00A82B9B" w:rsidP="005439A3">
      <w:pPr>
        <w:bidi/>
        <w:rPr>
          <w:rtl/>
        </w:rPr>
      </w:pPr>
      <w:del w:id="2357" w:author="Amos Baranes" w:date="2020-03-20T03:46:00Z">
        <w:r w:rsidDel="00D856EF">
          <w:rPr>
            <w:rtl/>
          </w:rPr>
          <w:br w:type="page"/>
        </w:r>
      </w:del>
      <w:r>
        <w:rPr>
          <w:rFonts w:hint="cs"/>
          <w:rtl/>
        </w:rPr>
        <w:t>נספח ב</w:t>
      </w:r>
    </w:p>
    <w:p w14:paraId="4CEC9B66" w14:textId="77777777" w:rsidR="006E74E2" w:rsidRDefault="006E74E2" w:rsidP="00A82B9B">
      <w:pPr>
        <w:bidi/>
        <w:spacing w:after="0" w:line="360" w:lineRule="auto"/>
        <w:rPr>
          <w:rtl/>
        </w:rPr>
      </w:pPr>
      <w:r w:rsidRPr="006E74E2">
        <w:rPr>
          <w:rFonts w:cs="Arial"/>
          <w:noProof/>
          <w:rtl/>
        </w:rPr>
        <w:drawing>
          <wp:inline distT="0" distB="0" distL="0" distR="0" wp14:anchorId="64430B15" wp14:editId="7B0D0E0D">
            <wp:extent cx="5921644" cy="5806652"/>
            <wp:effectExtent l="0" t="0" r="3175" b="3810"/>
            <wp:docPr id="2" name="Picture 2" descr="C:\Users\amos\Downloads\0_HipCam\CodesCharts\IMG-2020030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os\Downloads\0_HipCam\CodesCharts\IMG-20200306-WA000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919" cy="5825553"/>
                    </a:xfrm>
                    <a:prstGeom prst="rect">
                      <a:avLst/>
                    </a:prstGeom>
                    <a:noFill/>
                    <a:ln>
                      <a:noFill/>
                    </a:ln>
                  </pic:spPr>
                </pic:pic>
              </a:graphicData>
            </a:graphic>
          </wp:inline>
        </w:drawing>
      </w:r>
    </w:p>
    <w:p w14:paraId="2C1286BA" w14:textId="77777777" w:rsidR="006E74E2" w:rsidRDefault="006E74E2" w:rsidP="006E74E2">
      <w:pPr>
        <w:bidi/>
        <w:spacing w:after="0" w:line="360" w:lineRule="auto"/>
        <w:rPr>
          <w:rtl/>
        </w:rPr>
      </w:pPr>
    </w:p>
    <w:p w14:paraId="5DC74BE9" w14:textId="77777777" w:rsidR="00EF21EF" w:rsidRDefault="00EF21EF" w:rsidP="00EF21EF">
      <w:pPr>
        <w:bidi/>
        <w:spacing w:after="0" w:line="360" w:lineRule="auto"/>
        <w:rPr>
          <w:rtl/>
        </w:rPr>
      </w:pPr>
    </w:p>
    <w:p w14:paraId="41B80847" w14:textId="77777777" w:rsidR="00EF21EF" w:rsidRDefault="00EF21EF" w:rsidP="00EF21EF">
      <w:pPr>
        <w:bidi/>
        <w:spacing w:after="0" w:line="360" w:lineRule="auto"/>
        <w:rPr>
          <w:rtl/>
        </w:rPr>
      </w:pPr>
    </w:p>
    <w:p w14:paraId="4C227571" w14:textId="77777777" w:rsidR="00EF21EF" w:rsidRDefault="00EF21EF">
      <w:pPr>
        <w:rPr>
          <w:rtl/>
        </w:rPr>
      </w:pPr>
      <w:r>
        <w:rPr>
          <w:rtl/>
        </w:rPr>
        <w:br w:type="page"/>
      </w:r>
    </w:p>
    <w:p w14:paraId="61004E3C" w14:textId="77777777" w:rsidR="00EF21EF" w:rsidRDefault="00EF21EF" w:rsidP="00EF21EF">
      <w:pPr>
        <w:bidi/>
        <w:spacing w:after="0" w:line="360" w:lineRule="auto"/>
      </w:pPr>
      <w:r>
        <w:rPr>
          <w:rFonts w:hint="cs"/>
          <w:rtl/>
        </w:rPr>
        <w:lastRenderedPageBreak/>
        <w:t>נספח ג</w:t>
      </w:r>
    </w:p>
    <w:p w14:paraId="63C639FF" w14:textId="77777777" w:rsidR="00C14196" w:rsidRDefault="00EF21EF" w:rsidP="006E74E2">
      <w:pPr>
        <w:bidi/>
        <w:rPr>
          <w:rtl/>
        </w:rPr>
      </w:pPr>
      <w:r w:rsidRPr="00EF21EF">
        <w:rPr>
          <w:rFonts w:cs="Arial"/>
          <w:noProof/>
          <w:rtl/>
        </w:rPr>
        <w:drawing>
          <wp:inline distT="0" distB="0" distL="0" distR="0" wp14:anchorId="3EE0F85E" wp14:editId="57A4FA80">
            <wp:extent cx="6495102" cy="3481958"/>
            <wp:effectExtent l="0" t="0" r="1270" b="4445"/>
            <wp:docPr id="5" name="Picture 5" descr="C:\Users\amos\Downloads\0_HipCam\CodesCharts\IMG-20200311-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os\Downloads\0_HipCam\CodesCharts\IMG-20200311-WA0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6177" cy="3487895"/>
                    </a:xfrm>
                    <a:prstGeom prst="rect">
                      <a:avLst/>
                    </a:prstGeom>
                    <a:noFill/>
                    <a:ln>
                      <a:noFill/>
                    </a:ln>
                  </pic:spPr>
                </pic:pic>
              </a:graphicData>
            </a:graphic>
          </wp:inline>
        </w:drawing>
      </w:r>
    </w:p>
    <w:sectPr w:rsidR="00C14196">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E307C6" w14:textId="77777777" w:rsidR="00862180" w:rsidRDefault="00862180" w:rsidP="00E971E1">
      <w:pPr>
        <w:spacing w:after="0" w:line="240" w:lineRule="auto"/>
      </w:pPr>
      <w:r>
        <w:separator/>
      </w:r>
    </w:p>
  </w:endnote>
  <w:endnote w:type="continuationSeparator" w:id="0">
    <w:p w14:paraId="23111DC6" w14:textId="77777777" w:rsidR="00862180" w:rsidRDefault="00862180" w:rsidP="00E97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072548"/>
      <w:docPartObj>
        <w:docPartGallery w:val="Page Numbers (Bottom of Page)"/>
        <w:docPartUnique/>
      </w:docPartObj>
    </w:sdtPr>
    <w:sdtEndPr>
      <w:rPr>
        <w:noProof/>
      </w:rPr>
    </w:sdtEndPr>
    <w:sdtContent>
      <w:p w14:paraId="65996DCA" w14:textId="77777777" w:rsidR="004120C8" w:rsidRDefault="004120C8">
        <w:pPr>
          <w:pStyle w:val="Footer"/>
          <w:jc w:val="right"/>
        </w:pPr>
        <w:r>
          <w:fldChar w:fldCharType="begin"/>
        </w:r>
        <w:r>
          <w:instrText xml:space="preserve"> PAGE   \* MERGEFORMAT </w:instrText>
        </w:r>
        <w:r>
          <w:fldChar w:fldCharType="separate"/>
        </w:r>
        <w:r w:rsidR="00865FFC">
          <w:rPr>
            <w:noProof/>
          </w:rPr>
          <w:t>18</w:t>
        </w:r>
        <w:r>
          <w:rPr>
            <w:noProof/>
          </w:rPr>
          <w:fldChar w:fldCharType="end"/>
        </w:r>
      </w:p>
    </w:sdtContent>
  </w:sdt>
  <w:p w14:paraId="4A15D06C" w14:textId="77777777" w:rsidR="004120C8" w:rsidRDefault="004120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5739FB" w14:textId="77777777" w:rsidR="00862180" w:rsidRDefault="00862180" w:rsidP="00E971E1">
      <w:pPr>
        <w:spacing w:after="0" w:line="240" w:lineRule="auto"/>
      </w:pPr>
      <w:r>
        <w:separator/>
      </w:r>
    </w:p>
  </w:footnote>
  <w:footnote w:type="continuationSeparator" w:id="0">
    <w:p w14:paraId="1F46F534" w14:textId="77777777" w:rsidR="00862180" w:rsidRDefault="00862180" w:rsidP="00E97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543BA"/>
    <w:multiLevelType w:val="multilevel"/>
    <w:tmpl w:val="470CE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2F81168"/>
    <w:multiLevelType w:val="hybridMultilevel"/>
    <w:tmpl w:val="65D04DCE"/>
    <w:lvl w:ilvl="0" w:tplc="68D40C08">
      <w:start w:val="1"/>
      <w:numFmt w:val="decimal"/>
      <w:lvlText w:val="%1."/>
      <w:lvlJc w:val="left"/>
      <w:pPr>
        <w:ind w:left="360" w:hanging="360"/>
      </w:pPr>
      <w:rPr>
        <w:rFonts w:cs="David"/>
        <w:b w:val="0"/>
        <w:bCs w:val="0"/>
        <w:sz w:val="24"/>
        <w:szCs w:val="24"/>
      </w:rPr>
    </w:lvl>
    <w:lvl w:ilvl="1" w:tplc="4F9EE15A">
      <w:start w:val="1"/>
      <w:numFmt w:val="hebrew1"/>
      <w:lvlText w:val="%2."/>
      <w:lvlJc w:val="left"/>
      <w:pPr>
        <w:ind w:left="1080" w:hanging="360"/>
      </w:pPr>
      <w:rPr>
        <w:rFonts w:hint="default"/>
        <w:lang w:val="en-US"/>
      </w:rPr>
    </w:lvl>
    <w:lvl w:ilvl="2" w:tplc="04090011">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89F7D2D"/>
    <w:multiLevelType w:val="multilevel"/>
    <w:tmpl w:val="70A0222A"/>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F613B02"/>
    <w:multiLevelType w:val="multilevel"/>
    <w:tmpl w:val="D1461810"/>
    <w:lvl w:ilvl="0">
      <w:start w:val="4"/>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nsid w:val="150649D0"/>
    <w:multiLevelType w:val="multilevel"/>
    <w:tmpl w:val="8122798A"/>
    <w:lvl w:ilvl="0">
      <w:start w:val="1"/>
      <w:numFmt w:val="decimal"/>
      <w:lvlText w:val="%1."/>
      <w:lvlJc w:val="left"/>
      <w:pPr>
        <w:ind w:left="360" w:hanging="360"/>
      </w:pPr>
      <w:rPr>
        <w:rFonts w:hint="default"/>
        <w:b w:val="0"/>
        <w:bCs w:val="0"/>
        <w:sz w:val="24"/>
        <w:szCs w:val="24"/>
        <w:lang w:bidi="he-IL"/>
      </w:rPr>
    </w:lvl>
    <w:lvl w:ilvl="1">
      <w:start w:val="1"/>
      <w:numFmt w:val="decimal"/>
      <w:lvlText w:val="%1.%2."/>
      <w:lvlJc w:val="left"/>
      <w:pPr>
        <w:ind w:left="792" w:hanging="432"/>
      </w:pPr>
      <w:rPr>
        <w:rFonts w:ascii="David" w:hAnsi="David" w:cs="David" w:hint="default"/>
        <w:b w:val="0"/>
        <w:bCs w:val="0"/>
        <w:sz w:val="24"/>
        <w:szCs w:val="24"/>
        <w:lang w:val="en-U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8B454F"/>
    <w:multiLevelType w:val="hybridMultilevel"/>
    <w:tmpl w:val="5C188542"/>
    <w:lvl w:ilvl="0" w:tplc="0409000F">
      <w:start w:val="1"/>
      <w:numFmt w:val="decimal"/>
      <w:lvlText w:val="%1."/>
      <w:lvlJc w:val="left"/>
      <w:pPr>
        <w:ind w:left="720" w:hanging="360"/>
      </w:pPr>
    </w:lvl>
    <w:lvl w:ilvl="1" w:tplc="04090013">
      <w:start w:val="1"/>
      <w:numFmt w:val="hebrew1"/>
      <w:lvlText w:val="%2."/>
      <w:lvlJc w:val="center"/>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D00911"/>
    <w:multiLevelType w:val="multilevel"/>
    <w:tmpl w:val="BAEA4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42B2FE3"/>
    <w:multiLevelType w:val="hybridMultilevel"/>
    <w:tmpl w:val="CD3AD48E"/>
    <w:lvl w:ilvl="0" w:tplc="4F9EE15A">
      <w:start w:val="1"/>
      <w:numFmt w:val="hebrew1"/>
      <w:lvlText w:val="%1."/>
      <w:lvlJc w:val="left"/>
      <w:pPr>
        <w:ind w:left="108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34C58"/>
    <w:multiLevelType w:val="multilevel"/>
    <w:tmpl w:val="FCDE66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B59258F"/>
    <w:multiLevelType w:val="hybridMultilevel"/>
    <w:tmpl w:val="D5523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557273"/>
    <w:multiLevelType w:val="hybridMultilevel"/>
    <w:tmpl w:val="F44839DE"/>
    <w:lvl w:ilvl="0" w:tplc="FEDA783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9836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C182CC6"/>
    <w:multiLevelType w:val="hybridMultilevel"/>
    <w:tmpl w:val="B88C7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E13D69"/>
    <w:multiLevelType w:val="hybridMultilevel"/>
    <w:tmpl w:val="483C7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455566"/>
    <w:multiLevelType w:val="hybridMultilevel"/>
    <w:tmpl w:val="F2AC4B82"/>
    <w:lvl w:ilvl="0" w:tplc="4266BC52">
      <w:start w:val="1"/>
      <w:numFmt w:val="decimal"/>
      <w:lvlText w:val="%1."/>
      <w:lvlJc w:val="left"/>
      <w:pPr>
        <w:ind w:left="1134" w:hanging="360"/>
      </w:pPr>
      <w:rPr>
        <w:rFonts w:asciiTheme="minorBidi" w:hAnsiTheme="minorBidi" w:cstheme="minorBidi" w:hint="default"/>
        <w:b w:val="0"/>
        <w:bCs w:val="0"/>
        <w:sz w:val="24"/>
        <w:szCs w:val="24"/>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5">
    <w:nsid w:val="478C10CA"/>
    <w:multiLevelType w:val="hybridMultilevel"/>
    <w:tmpl w:val="76AC4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2D62FD"/>
    <w:multiLevelType w:val="hybridMultilevel"/>
    <w:tmpl w:val="79A884A4"/>
    <w:lvl w:ilvl="0" w:tplc="FEDA783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AC6939"/>
    <w:multiLevelType w:val="hybridMultilevel"/>
    <w:tmpl w:val="8194A102"/>
    <w:lvl w:ilvl="0" w:tplc="DBAC0CA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0606D0"/>
    <w:multiLevelType w:val="hybridMultilevel"/>
    <w:tmpl w:val="2BEA20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A36CAF"/>
    <w:multiLevelType w:val="multilevel"/>
    <w:tmpl w:val="470CEF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5E535C5B"/>
    <w:multiLevelType w:val="multilevel"/>
    <w:tmpl w:val="C66A8140"/>
    <w:lvl w:ilvl="0">
      <w:start w:val="1"/>
      <w:numFmt w:val="decimal"/>
      <w:lvlText w:val="%1."/>
      <w:lvlJc w:val="left"/>
      <w:pPr>
        <w:ind w:left="360" w:hanging="360"/>
      </w:pPr>
    </w:lvl>
    <w:lvl w:ilvl="1">
      <w:start w:val="1"/>
      <w:numFmt w:val="hebrew1"/>
      <w:lvlText w:val="%2."/>
      <w:lvlJc w:val="center"/>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0B7992"/>
    <w:multiLevelType w:val="hybridMultilevel"/>
    <w:tmpl w:val="6D6C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D04757"/>
    <w:multiLevelType w:val="hybridMultilevel"/>
    <w:tmpl w:val="F4E24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AC5B71"/>
    <w:multiLevelType w:val="hybridMultilevel"/>
    <w:tmpl w:val="B262CA08"/>
    <w:lvl w:ilvl="0" w:tplc="6BB2F7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EA6551"/>
    <w:multiLevelType w:val="hybridMultilevel"/>
    <w:tmpl w:val="28327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1C5CB8"/>
    <w:multiLevelType w:val="hybridMultilevel"/>
    <w:tmpl w:val="C268C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B75600"/>
    <w:multiLevelType w:val="singleLevel"/>
    <w:tmpl w:val="EBBC44FA"/>
    <w:lvl w:ilvl="0">
      <w:start w:val="1"/>
      <w:numFmt w:val="bullet"/>
      <w:pStyle w:val="Achievement"/>
      <w:lvlText w:val=""/>
      <w:lvlJc w:val="left"/>
      <w:pPr>
        <w:tabs>
          <w:tab w:val="num" w:pos="360"/>
        </w:tabs>
        <w:ind w:left="245" w:right="245" w:hanging="245"/>
      </w:pPr>
      <w:rPr>
        <w:rFonts w:ascii="Wingdings" w:hAnsi="Wingdings" w:hint="default"/>
      </w:rPr>
    </w:lvl>
  </w:abstractNum>
  <w:abstractNum w:abstractNumId="27">
    <w:nsid w:val="6E9F2B12"/>
    <w:multiLevelType w:val="hybridMultilevel"/>
    <w:tmpl w:val="E0BC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1660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1DF4DCC"/>
    <w:multiLevelType w:val="hybridMultilevel"/>
    <w:tmpl w:val="AC28F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DF4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A2832CE"/>
    <w:multiLevelType w:val="hybridMultilevel"/>
    <w:tmpl w:val="88DCD5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31"/>
  </w:num>
  <w:num w:numId="3">
    <w:abstractNumId w:val="22"/>
  </w:num>
  <w:num w:numId="4">
    <w:abstractNumId w:val="25"/>
  </w:num>
  <w:num w:numId="5">
    <w:abstractNumId w:val="8"/>
  </w:num>
  <w:num w:numId="6">
    <w:abstractNumId w:val="3"/>
  </w:num>
  <w:num w:numId="7">
    <w:abstractNumId w:val="19"/>
  </w:num>
  <w:num w:numId="8">
    <w:abstractNumId w:val="0"/>
  </w:num>
  <w:num w:numId="9">
    <w:abstractNumId w:val="6"/>
  </w:num>
  <w:num w:numId="10">
    <w:abstractNumId w:val="2"/>
  </w:num>
  <w:num w:numId="11">
    <w:abstractNumId w:val="18"/>
  </w:num>
  <w:num w:numId="12">
    <w:abstractNumId w:val="23"/>
  </w:num>
  <w:num w:numId="13">
    <w:abstractNumId w:val="16"/>
  </w:num>
  <w:num w:numId="14">
    <w:abstractNumId w:val="26"/>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15"/>
  </w:num>
  <w:num w:numId="18">
    <w:abstractNumId w:val="17"/>
  </w:num>
  <w:num w:numId="19">
    <w:abstractNumId w:val="21"/>
  </w:num>
  <w:num w:numId="20">
    <w:abstractNumId w:val="10"/>
  </w:num>
  <w:num w:numId="21">
    <w:abstractNumId w:val="12"/>
  </w:num>
  <w:num w:numId="22">
    <w:abstractNumId w:val="24"/>
  </w:num>
  <w:num w:numId="23">
    <w:abstractNumId w:val="5"/>
  </w:num>
  <w:num w:numId="24">
    <w:abstractNumId w:val="4"/>
  </w:num>
  <w:num w:numId="25">
    <w:abstractNumId w:val="1"/>
  </w:num>
  <w:num w:numId="26">
    <w:abstractNumId w:val="7"/>
  </w:num>
  <w:num w:numId="27">
    <w:abstractNumId w:val="28"/>
  </w:num>
  <w:num w:numId="28">
    <w:abstractNumId w:val="11"/>
  </w:num>
  <w:num w:numId="29">
    <w:abstractNumId w:val="20"/>
  </w:num>
  <w:num w:numId="30">
    <w:abstractNumId w:val="30"/>
  </w:num>
  <w:num w:numId="31">
    <w:abstractNumId w:val="29"/>
  </w:num>
  <w:num w:numId="3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הילית אראל שכטר">
    <w15:presenceInfo w15:providerId="Windows Live" w15:userId="3787e6ee3264ac9d"/>
  </w15:person>
  <w15:person w15:author="Amos Baranes">
    <w15:presenceInfo w15:providerId="Windows Live" w15:userId="fad9536ee52fd1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747"/>
    <w:rsid w:val="0001521C"/>
    <w:rsid w:val="00053F47"/>
    <w:rsid w:val="00061AE0"/>
    <w:rsid w:val="000638D1"/>
    <w:rsid w:val="0006396B"/>
    <w:rsid w:val="0009454F"/>
    <w:rsid w:val="000E71DA"/>
    <w:rsid w:val="000F67DF"/>
    <w:rsid w:val="00103B0C"/>
    <w:rsid w:val="001306F3"/>
    <w:rsid w:val="00134A40"/>
    <w:rsid w:val="00136C66"/>
    <w:rsid w:val="00164C9B"/>
    <w:rsid w:val="001902C1"/>
    <w:rsid w:val="00196DB5"/>
    <w:rsid w:val="001A04D0"/>
    <w:rsid w:val="001B1669"/>
    <w:rsid w:val="001F23BB"/>
    <w:rsid w:val="00200298"/>
    <w:rsid w:val="00204A10"/>
    <w:rsid w:val="00210A4A"/>
    <w:rsid w:val="00217EBA"/>
    <w:rsid w:val="002265E1"/>
    <w:rsid w:val="002319D9"/>
    <w:rsid w:val="00236741"/>
    <w:rsid w:val="00241CA6"/>
    <w:rsid w:val="00245AFF"/>
    <w:rsid w:val="00274112"/>
    <w:rsid w:val="00284E62"/>
    <w:rsid w:val="002B3E5E"/>
    <w:rsid w:val="002C79BB"/>
    <w:rsid w:val="002D141E"/>
    <w:rsid w:val="002D23E9"/>
    <w:rsid w:val="002D3047"/>
    <w:rsid w:val="002F0BBF"/>
    <w:rsid w:val="002F5C6A"/>
    <w:rsid w:val="003250DC"/>
    <w:rsid w:val="00334C85"/>
    <w:rsid w:val="00357A67"/>
    <w:rsid w:val="0036146C"/>
    <w:rsid w:val="00362B8C"/>
    <w:rsid w:val="00375D93"/>
    <w:rsid w:val="00397747"/>
    <w:rsid w:val="003C2EFC"/>
    <w:rsid w:val="003E0D59"/>
    <w:rsid w:val="003E58BE"/>
    <w:rsid w:val="0040306E"/>
    <w:rsid w:val="004120C8"/>
    <w:rsid w:val="00420E4E"/>
    <w:rsid w:val="00455A70"/>
    <w:rsid w:val="0045666C"/>
    <w:rsid w:val="004757AA"/>
    <w:rsid w:val="00476BA1"/>
    <w:rsid w:val="00477244"/>
    <w:rsid w:val="00481F13"/>
    <w:rsid w:val="00490E60"/>
    <w:rsid w:val="00496275"/>
    <w:rsid w:val="004A0FBA"/>
    <w:rsid w:val="004B5082"/>
    <w:rsid w:val="004C07AD"/>
    <w:rsid w:val="004C0921"/>
    <w:rsid w:val="004C15C4"/>
    <w:rsid w:val="004D4DBA"/>
    <w:rsid w:val="004D5137"/>
    <w:rsid w:val="004E2838"/>
    <w:rsid w:val="00522F6F"/>
    <w:rsid w:val="005439A3"/>
    <w:rsid w:val="00552804"/>
    <w:rsid w:val="00566C3A"/>
    <w:rsid w:val="00571531"/>
    <w:rsid w:val="00594F21"/>
    <w:rsid w:val="00597285"/>
    <w:rsid w:val="005B4F59"/>
    <w:rsid w:val="005C0F5B"/>
    <w:rsid w:val="005E02F4"/>
    <w:rsid w:val="00656F88"/>
    <w:rsid w:val="00657244"/>
    <w:rsid w:val="0069377B"/>
    <w:rsid w:val="006962CA"/>
    <w:rsid w:val="006B7FAA"/>
    <w:rsid w:val="006E74E2"/>
    <w:rsid w:val="00715337"/>
    <w:rsid w:val="00764784"/>
    <w:rsid w:val="00777CFC"/>
    <w:rsid w:val="00780B5C"/>
    <w:rsid w:val="00795BF6"/>
    <w:rsid w:val="007D5572"/>
    <w:rsid w:val="007E32A2"/>
    <w:rsid w:val="0081213B"/>
    <w:rsid w:val="00822B1D"/>
    <w:rsid w:val="00833837"/>
    <w:rsid w:val="008343C6"/>
    <w:rsid w:val="00835CE0"/>
    <w:rsid w:val="008525E1"/>
    <w:rsid w:val="00860522"/>
    <w:rsid w:val="00862180"/>
    <w:rsid w:val="00865FFC"/>
    <w:rsid w:val="00880AD3"/>
    <w:rsid w:val="00895DAA"/>
    <w:rsid w:val="008C21E0"/>
    <w:rsid w:val="008C3947"/>
    <w:rsid w:val="008C4571"/>
    <w:rsid w:val="008C4B39"/>
    <w:rsid w:val="008D4061"/>
    <w:rsid w:val="008D6F1A"/>
    <w:rsid w:val="009026F2"/>
    <w:rsid w:val="00923DFD"/>
    <w:rsid w:val="00924B81"/>
    <w:rsid w:val="009307AE"/>
    <w:rsid w:val="00934408"/>
    <w:rsid w:val="009414FF"/>
    <w:rsid w:val="009557A4"/>
    <w:rsid w:val="00962F91"/>
    <w:rsid w:val="00962FB0"/>
    <w:rsid w:val="0096478C"/>
    <w:rsid w:val="0099382E"/>
    <w:rsid w:val="00997227"/>
    <w:rsid w:val="009A6718"/>
    <w:rsid w:val="009E22A3"/>
    <w:rsid w:val="009E425B"/>
    <w:rsid w:val="009E4F2C"/>
    <w:rsid w:val="009F288C"/>
    <w:rsid w:val="009F3B0E"/>
    <w:rsid w:val="00A01890"/>
    <w:rsid w:val="00A21353"/>
    <w:rsid w:val="00A4057D"/>
    <w:rsid w:val="00A6728F"/>
    <w:rsid w:val="00A70D94"/>
    <w:rsid w:val="00A82B9B"/>
    <w:rsid w:val="00A9385A"/>
    <w:rsid w:val="00AA710B"/>
    <w:rsid w:val="00AB47A3"/>
    <w:rsid w:val="00AC20B4"/>
    <w:rsid w:val="00B11CED"/>
    <w:rsid w:val="00B201FE"/>
    <w:rsid w:val="00B21411"/>
    <w:rsid w:val="00B23A78"/>
    <w:rsid w:val="00B54E0E"/>
    <w:rsid w:val="00B660A3"/>
    <w:rsid w:val="00B877BC"/>
    <w:rsid w:val="00B926EF"/>
    <w:rsid w:val="00BA16ED"/>
    <w:rsid w:val="00BA1A28"/>
    <w:rsid w:val="00BC27EE"/>
    <w:rsid w:val="00BC4544"/>
    <w:rsid w:val="00BF68AC"/>
    <w:rsid w:val="00BF7758"/>
    <w:rsid w:val="00C0630A"/>
    <w:rsid w:val="00C14196"/>
    <w:rsid w:val="00C4015B"/>
    <w:rsid w:val="00C428C4"/>
    <w:rsid w:val="00C52A1F"/>
    <w:rsid w:val="00C732AB"/>
    <w:rsid w:val="00C77DA3"/>
    <w:rsid w:val="00C83C80"/>
    <w:rsid w:val="00C84591"/>
    <w:rsid w:val="00C959B3"/>
    <w:rsid w:val="00C96C71"/>
    <w:rsid w:val="00C973F9"/>
    <w:rsid w:val="00CA40A8"/>
    <w:rsid w:val="00CB120B"/>
    <w:rsid w:val="00CB15CF"/>
    <w:rsid w:val="00CC7F4F"/>
    <w:rsid w:val="00CD06E3"/>
    <w:rsid w:val="00D00CBD"/>
    <w:rsid w:val="00D033BE"/>
    <w:rsid w:val="00D061D1"/>
    <w:rsid w:val="00D2310E"/>
    <w:rsid w:val="00D27B62"/>
    <w:rsid w:val="00D50595"/>
    <w:rsid w:val="00D50621"/>
    <w:rsid w:val="00D51FD3"/>
    <w:rsid w:val="00D52BCC"/>
    <w:rsid w:val="00D60D79"/>
    <w:rsid w:val="00D70D0F"/>
    <w:rsid w:val="00D72C16"/>
    <w:rsid w:val="00D74E23"/>
    <w:rsid w:val="00D856EF"/>
    <w:rsid w:val="00DA227C"/>
    <w:rsid w:val="00DA66FD"/>
    <w:rsid w:val="00DC59B1"/>
    <w:rsid w:val="00DE5489"/>
    <w:rsid w:val="00DF1003"/>
    <w:rsid w:val="00E00050"/>
    <w:rsid w:val="00E07F7C"/>
    <w:rsid w:val="00E312FC"/>
    <w:rsid w:val="00E3458E"/>
    <w:rsid w:val="00E34E68"/>
    <w:rsid w:val="00E46FC1"/>
    <w:rsid w:val="00E7029E"/>
    <w:rsid w:val="00E713FD"/>
    <w:rsid w:val="00E971E1"/>
    <w:rsid w:val="00EA3BEA"/>
    <w:rsid w:val="00ED6FFB"/>
    <w:rsid w:val="00EF21EF"/>
    <w:rsid w:val="00F06AF1"/>
    <w:rsid w:val="00F13BB6"/>
    <w:rsid w:val="00F239E5"/>
    <w:rsid w:val="00F43B86"/>
    <w:rsid w:val="00F70C13"/>
    <w:rsid w:val="00F760B2"/>
    <w:rsid w:val="00F76832"/>
    <w:rsid w:val="00FA170A"/>
    <w:rsid w:val="00FA58F2"/>
    <w:rsid w:val="00FB63B8"/>
    <w:rsid w:val="00FC48F4"/>
    <w:rsid w:val="00FD0AAA"/>
    <w:rsid w:val="00FD3C54"/>
    <w:rsid w:val="00FE6121"/>
    <w:rsid w:val="00FF03D6"/>
    <w:rsid w:val="00FF5144"/>
    <w:rsid w:val="00FF77A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E606B"/>
  <w15:chartTrackingRefBased/>
  <w15:docId w15:val="{FED07DF2-2465-44DF-BA58-5F27D03C1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2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747"/>
    <w:pPr>
      <w:ind w:left="720"/>
      <w:contextualSpacing/>
    </w:pPr>
  </w:style>
  <w:style w:type="table" w:styleId="TableGrid">
    <w:name w:val="Table Grid"/>
    <w:basedOn w:val="TableNormal"/>
    <w:uiPriority w:val="39"/>
    <w:rsid w:val="00D52B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21353"/>
    <w:rPr>
      <w:color w:val="0563C1" w:themeColor="hyperlink"/>
      <w:u w:val="single"/>
    </w:rPr>
  </w:style>
  <w:style w:type="paragraph" w:styleId="Header">
    <w:name w:val="header"/>
    <w:basedOn w:val="Normal"/>
    <w:link w:val="HeaderChar"/>
    <w:uiPriority w:val="99"/>
    <w:unhideWhenUsed/>
    <w:rsid w:val="00E97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1E1"/>
  </w:style>
  <w:style w:type="paragraph" w:styleId="Footer">
    <w:name w:val="footer"/>
    <w:basedOn w:val="Normal"/>
    <w:link w:val="FooterChar"/>
    <w:uiPriority w:val="99"/>
    <w:unhideWhenUsed/>
    <w:rsid w:val="00E97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1E1"/>
  </w:style>
  <w:style w:type="paragraph" w:styleId="Title">
    <w:name w:val="Title"/>
    <w:basedOn w:val="Normal"/>
    <w:next w:val="Normal"/>
    <w:link w:val="TitleChar"/>
    <w:uiPriority w:val="10"/>
    <w:qFormat/>
    <w:rsid w:val="009E4F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4F2C"/>
    <w:rPr>
      <w:rFonts w:asciiTheme="majorHAnsi" w:eastAsiaTheme="majorEastAsia" w:hAnsiTheme="majorHAnsi" w:cstheme="majorBidi"/>
      <w:spacing w:val="-10"/>
      <w:kern w:val="28"/>
      <w:sz w:val="56"/>
      <w:szCs w:val="56"/>
    </w:rPr>
  </w:style>
  <w:style w:type="paragraph" w:customStyle="1" w:styleId="Achievement">
    <w:name w:val="Achievement"/>
    <w:basedOn w:val="BodyText"/>
    <w:rsid w:val="00566C3A"/>
    <w:pPr>
      <w:numPr>
        <w:numId w:val="14"/>
      </w:numPr>
      <w:tabs>
        <w:tab w:val="clear" w:pos="360"/>
      </w:tabs>
      <w:spacing w:after="60" w:line="220" w:lineRule="atLeast"/>
      <w:ind w:left="720" w:right="0" w:hanging="360"/>
      <w:jc w:val="both"/>
    </w:pPr>
    <w:rPr>
      <w:rFonts w:ascii="Arial" w:eastAsia="Times New Roman" w:hAnsi="Arial" w:cs="Times New Roman"/>
      <w:spacing w:val="-5"/>
      <w:sz w:val="20"/>
      <w:szCs w:val="20"/>
      <w:lang w:bidi="ar-SA"/>
    </w:rPr>
  </w:style>
  <w:style w:type="paragraph" w:styleId="BodyText">
    <w:name w:val="Body Text"/>
    <w:basedOn w:val="Normal"/>
    <w:link w:val="BodyTextChar"/>
    <w:uiPriority w:val="99"/>
    <w:semiHidden/>
    <w:unhideWhenUsed/>
    <w:rsid w:val="00566C3A"/>
    <w:pPr>
      <w:spacing w:after="120"/>
    </w:pPr>
  </w:style>
  <w:style w:type="character" w:customStyle="1" w:styleId="BodyTextChar">
    <w:name w:val="Body Text Char"/>
    <w:basedOn w:val="DefaultParagraphFont"/>
    <w:link w:val="BodyText"/>
    <w:uiPriority w:val="99"/>
    <w:semiHidden/>
    <w:rsid w:val="00566C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98855">
      <w:bodyDiv w:val="1"/>
      <w:marLeft w:val="0"/>
      <w:marRight w:val="0"/>
      <w:marTop w:val="0"/>
      <w:marBottom w:val="0"/>
      <w:divBdr>
        <w:top w:val="none" w:sz="0" w:space="0" w:color="auto"/>
        <w:left w:val="none" w:sz="0" w:space="0" w:color="auto"/>
        <w:bottom w:val="none" w:sz="0" w:space="0" w:color="auto"/>
        <w:right w:val="none" w:sz="0" w:space="0" w:color="auto"/>
      </w:divBdr>
    </w:div>
    <w:div w:id="109202726">
      <w:bodyDiv w:val="1"/>
      <w:marLeft w:val="0"/>
      <w:marRight w:val="0"/>
      <w:marTop w:val="0"/>
      <w:marBottom w:val="0"/>
      <w:divBdr>
        <w:top w:val="none" w:sz="0" w:space="0" w:color="auto"/>
        <w:left w:val="none" w:sz="0" w:space="0" w:color="auto"/>
        <w:bottom w:val="none" w:sz="0" w:space="0" w:color="auto"/>
        <w:right w:val="none" w:sz="0" w:space="0" w:color="auto"/>
      </w:divBdr>
    </w:div>
    <w:div w:id="270626454">
      <w:bodyDiv w:val="1"/>
      <w:marLeft w:val="0"/>
      <w:marRight w:val="0"/>
      <w:marTop w:val="0"/>
      <w:marBottom w:val="0"/>
      <w:divBdr>
        <w:top w:val="none" w:sz="0" w:space="0" w:color="auto"/>
        <w:left w:val="none" w:sz="0" w:space="0" w:color="auto"/>
        <w:bottom w:val="none" w:sz="0" w:space="0" w:color="auto"/>
        <w:right w:val="none" w:sz="0" w:space="0" w:color="auto"/>
      </w:divBdr>
    </w:div>
    <w:div w:id="866989668">
      <w:bodyDiv w:val="1"/>
      <w:marLeft w:val="0"/>
      <w:marRight w:val="0"/>
      <w:marTop w:val="0"/>
      <w:marBottom w:val="0"/>
      <w:divBdr>
        <w:top w:val="none" w:sz="0" w:space="0" w:color="auto"/>
        <w:left w:val="none" w:sz="0" w:space="0" w:color="auto"/>
        <w:bottom w:val="none" w:sz="0" w:space="0" w:color="auto"/>
        <w:right w:val="none" w:sz="0" w:space="0" w:color="auto"/>
      </w:divBdr>
    </w:div>
    <w:div w:id="876819552">
      <w:bodyDiv w:val="1"/>
      <w:marLeft w:val="0"/>
      <w:marRight w:val="0"/>
      <w:marTop w:val="0"/>
      <w:marBottom w:val="0"/>
      <w:divBdr>
        <w:top w:val="none" w:sz="0" w:space="0" w:color="auto"/>
        <w:left w:val="none" w:sz="0" w:space="0" w:color="auto"/>
        <w:bottom w:val="none" w:sz="0" w:space="0" w:color="auto"/>
        <w:right w:val="none" w:sz="0" w:space="0" w:color="auto"/>
      </w:divBdr>
      <w:divsChild>
        <w:div w:id="1829055833">
          <w:marLeft w:val="0"/>
          <w:marRight w:val="0"/>
          <w:marTop w:val="0"/>
          <w:marBottom w:val="0"/>
          <w:divBdr>
            <w:top w:val="none" w:sz="0" w:space="0" w:color="auto"/>
            <w:left w:val="none" w:sz="0" w:space="0" w:color="auto"/>
            <w:bottom w:val="none" w:sz="0" w:space="0" w:color="auto"/>
            <w:right w:val="none" w:sz="0" w:space="0" w:color="auto"/>
          </w:divBdr>
        </w:div>
        <w:div w:id="1160195468">
          <w:marLeft w:val="0"/>
          <w:marRight w:val="0"/>
          <w:marTop w:val="0"/>
          <w:marBottom w:val="0"/>
          <w:divBdr>
            <w:top w:val="none" w:sz="0" w:space="0" w:color="auto"/>
            <w:left w:val="none" w:sz="0" w:space="0" w:color="auto"/>
            <w:bottom w:val="none" w:sz="0" w:space="0" w:color="auto"/>
            <w:right w:val="none" w:sz="0" w:space="0" w:color="auto"/>
          </w:divBdr>
        </w:div>
        <w:div w:id="1610509515">
          <w:marLeft w:val="0"/>
          <w:marRight w:val="0"/>
          <w:marTop w:val="0"/>
          <w:marBottom w:val="0"/>
          <w:divBdr>
            <w:top w:val="none" w:sz="0" w:space="0" w:color="auto"/>
            <w:left w:val="none" w:sz="0" w:space="0" w:color="auto"/>
            <w:bottom w:val="none" w:sz="0" w:space="0" w:color="auto"/>
            <w:right w:val="none" w:sz="0" w:space="0" w:color="auto"/>
          </w:divBdr>
        </w:div>
        <w:div w:id="1042438467">
          <w:marLeft w:val="0"/>
          <w:marRight w:val="0"/>
          <w:marTop w:val="0"/>
          <w:marBottom w:val="0"/>
          <w:divBdr>
            <w:top w:val="none" w:sz="0" w:space="0" w:color="auto"/>
            <w:left w:val="none" w:sz="0" w:space="0" w:color="auto"/>
            <w:bottom w:val="none" w:sz="0" w:space="0" w:color="auto"/>
            <w:right w:val="none" w:sz="0" w:space="0" w:color="auto"/>
          </w:divBdr>
        </w:div>
        <w:div w:id="78452243">
          <w:marLeft w:val="0"/>
          <w:marRight w:val="0"/>
          <w:marTop w:val="0"/>
          <w:marBottom w:val="0"/>
          <w:divBdr>
            <w:top w:val="none" w:sz="0" w:space="0" w:color="auto"/>
            <w:left w:val="none" w:sz="0" w:space="0" w:color="auto"/>
            <w:bottom w:val="none" w:sz="0" w:space="0" w:color="auto"/>
            <w:right w:val="none" w:sz="0" w:space="0" w:color="auto"/>
          </w:divBdr>
        </w:div>
        <w:div w:id="1438451654">
          <w:marLeft w:val="0"/>
          <w:marRight w:val="0"/>
          <w:marTop w:val="0"/>
          <w:marBottom w:val="0"/>
          <w:divBdr>
            <w:top w:val="none" w:sz="0" w:space="0" w:color="auto"/>
            <w:left w:val="none" w:sz="0" w:space="0" w:color="auto"/>
            <w:bottom w:val="none" w:sz="0" w:space="0" w:color="auto"/>
            <w:right w:val="none" w:sz="0" w:space="0" w:color="auto"/>
          </w:divBdr>
        </w:div>
      </w:divsChild>
    </w:div>
    <w:div w:id="1000889799">
      <w:bodyDiv w:val="1"/>
      <w:marLeft w:val="0"/>
      <w:marRight w:val="0"/>
      <w:marTop w:val="0"/>
      <w:marBottom w:val="0"/>
      <w:divBdr>
        <w:top w:val="none" w:sz="0" w:space="0" w:color="auto"/>
        <w:left w:val="none" w:sz="0" w:space="0" w:color="auto"/>
        <w:bottom w:val="none" w:sz="0" w:space="0" w:color="auto"/>
        <w:right w:val="none" w:sz="0" w:space="0" w:color="auto"/>
      </w:divBdr>
    </w:div>
    <w:div w:id="1150948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hipcam.com" TargetMode="External"/><Relationship Id="rId13" Type="http://schemas.openxmlformats.org/officeDocument/2006/relationships/image" Target="media/image4.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oleObject" Target="embeddings/oleObject2.bin"/><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D6650-AF84-48EC-BAC1-770E0C67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18</Pages>
  <Words>5305</Words>
  <Characters>30245</Characters>
  <Application>Microsoft Office Word</Application>
  <DocSecurity>0</DocSecurity>
  <Lines>252</Lines>
  <Paragraphs>70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35480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 Baranes</dc:creator>
  <cp:keywords/>
  <dc:description/>
  <cp:lastModifiedBy>Amos Baranes</cp:lastModifiedBy>
  <cp:revision>8</cp:revision>
  <dcterms:created xsi:type="dcterms:W3CDTF">2020-03-20T02:30:00Z</dcterms:created>
  <dcterms:modified xsi:type="dcterms:W3CDTF">2020-03-21T19:22:00Z</dcterms:modified>
</cp:coreProperties>
</file>