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DE98C" w14:textId="6C605967" w:rsidR="00D061D1" w:rsidRPr="00D061D1" w:rsidDel="00D061D1" w:rsidRDefault="00D061D1" w:rsidP="00D061D1">
      <w:pPr>
        <w:jc w:val="center"/>
        <w:rPr>
          <w:del w:id="0" w:author="הילית אראל שכטר" w:date="2020-03-16T19:31:00Z"/>
          <w:b/>
          <w:bCs/>
          <w:sz w:val="24"/>
          <w:szCs w:val="24"/>
          <w:rPrChange w:id="1" w:author="הילית אראל שכטר" w:date="2020-03-16T19:31:00Z">
            <w:rPr>
              <w:del w:id="2" w:author="הילית אראל שכטר" w:date="2020-03-16T19:31:00Z"/>
              <w:b/>
              <w:bCs/>
              <w:sz w:val="28"/>
              <w:szCs w:val="28"/>
            </w:rPr>
          </w:rPrChange>
        </w:rPr>
      </w:pPr>
    </w:p>
    <w:p w14:paraId="4D057ECB" w14:textId="4D08DC9D" w:rsidR="00D061D1" w:rsidRPr="00D061D1" w:rsidDel="00D061D1" w:rsidRDefault="00D061D1" w:rsidP="00D061D1">
      <w:pPr>
        <w:jc w:val="center"/>
        <w:rPr>
          <w:del w:id="3" w:author="הילית אראל שכטר" w:date="2020-03-16T19:31:00Z"/>
          <w:b/>
          <w:bCs/>
          <w:sz w:val="24"/>
          <w:szCs w:val="24"/>
          <w:highlight w:val="yellow"/>
          <w:rPrChange w:id="4" w:author="הילית אראל שכטר" w:date="2020-03-16T19:31:00Z">
            <w:rPr>
              <w:del w:id="5" w:author="הילית אראל שכטר" w:date="2020-03-16T19:31:00Z"/>
              <w:b/>
              <w:bCs/>
              <w:sz w:val="28"/>
              <w:szCs w:val="28"/>
            </w:rPr>
          </w:rPrChange>
        </w:rPr>
      </w:pPr>
      <w:del w:id="6" w:author="הילית אראל שכטר" w:date="2020-03-16T19:31:00Z">
        <w:r w:rsidRPr="00D061D1" w:rsidDel="00D061D1">
          <w:rPr>
            <w:rFonts w:cs="Arial"/>
            <w:b/>
            <w:bCs/>
            <w:sz w:val="24"/>
            <w:szCs w:val="24"/>
            <w:highlight w:val="yellow"/>
            <w:rtl/>
            <w:rPrChange w:id="7" w:author="הילית אראל שכטר" w:date="2020-03-16T19:31:00Z">
              <w:rPr>
                <w:rFonts w:cs="Arial"/>
                <w:b/>
                <w:bCs/>
                <w:sz w:val="28"/>
                <w:szCs w:val="28"/>
                <w:rtl/>
              </w:rPr>
            </w:rPrChange>
          </w:rPr>
          <w:delText>דוח חוות דעת מומחה</w:delText>
        </w:r>
      </w:del>
    </w:p>
    <w:p w14:paraId="66DE10E7" w14:textId="579AECDA" w:rsidR="00D061D1" w:rsidRPr="00D061D1" w:rsidDel="00D061D1" w:rsidRDefault="00D061D1" w:rsidP="00D061D1">
      <w:pPr>
        <w:jc w:val="center"/>
        <w:rPr>
          <w:del w:id="8" w:author="הילית אראל שכטר" w:date="2020-03-16T19:31:00Z"/>
          <w:b/>
          <w:bCs/>
          <w:sz w:val="24"/>
          <w:szCs w:val="24"/>
          <w:highlight w:val="yellow"/>
          <w:rPrChange w:id="9" w:author="הילית אראל שכטר" w:date="2020-03-16T19:31:00Z">
            <w:rPr>
              <w:del w:id="10" w:author="הילית אראל שכטר" w:date="2020-03-16T19:31:00Z"/>
              <w:b/>
              <w:bCs/>
              <w:sz w:val="28"/>
              <w:szCs w:val="28"/>
            </w:rPr>
          </w:rPrChange>
        </w:rPr>
      </w:pPr>
      <w:del w:id="11" w:author="הילית אראל שכטר" w:date="2020-03-16T19:31:00Z">
        <w:r w:rsidRPr="00D061D1" w:rsidDel="00D061D1">
          <w:rPr>
            <w:rFonts w:cs="Arial"/>
            <w:b/>
            <w:bCs/>
            <w:sz w:val="24"/>
            <w:szCs w:val="24"/>
            <w:highlight w:val="yellow"/>
            <w:rtl/>
            <w:rPrChange w:id="12" w:author="הילית אראל שכטר" w:date="2020-03-16T19:31:00Z">
              <w:rPr>
                <w:rFonts w:cs="Arial"/>
                <w:b/>
                <w:bCs/>
                <w:sz w:val="28"/>
                <w:szCs w:val="28"/>
                <w:rtl/>
              </w:rPr>
            </w:rPrChange>
          </w:rPr>
          <w:delText>למוצר</w:delText>
        </w:r>
        <w:r w:rsidRPr="00D061D1" w:rsidDel="00D061D1">
          <w:rPr>
            <w:b/>
            <w:bCs/>
            <w:sz w:val="24"/>
            <w:szCs w:val="24"/>
            <w:highlight w:val="yellow"/>
            <w:rPrChange w:id="13" w:author="הילית אראל שכטר" w:date="2020-03-16T19:31:00Z">
              <w:rPr>
                <w:b/>
                <w:bCs/>
                <w:sz w:val="28"/>
                <w:szCs w:val="28"/>
              </w:rPr>
            </w:rPrChange>
          </w:rPr>
          <w:delText>: Hipcam Indoor Pro (HIP)</w:delText>
        </w:r>
      </w:del>
    </w:p>
    <w:p w14:paraId="703B61FB" w14:textId="6D7D51D1" w:rsidR="00D061D1" w:rsidRPr="00D061D1" w:rsidDel="00D061D1" w:rsidRDefault="00D061D1" w:rsidP="00D061D1">
      <w:pPr>
        <w:jc w:val="center"/>
        <w:rPr>
          <w:del w:id="14" w:author="הילית אראל שכטר" w:date="2020-03-16T19:31:00Z"/>
          <w:b/>
          <w:bCs/>
          <w:sz w:val="24"/>
          <w:szCs w:val="24"/>
          <w:highlight w:val="yellow"/>
          <w:rPrChange w:id="15" w:author="הילית אראל שכטר" w:date="2020-03-16T19:31:00Z">
            <w:rPr>
              <w:del w:id="16" w:author="הילית אראל שכטר" w:date="2020-03-16T19:31:00Z"/>
              <w:b/>
              <w:bCs/>
              <w:sz w:val="28"/>
              <w:szCs w:val="28"/>
            </w:rPr>
          </w:rPrChange>
        </w:rPr>
      </w:pPr>
    </w:p>
    <w:p w14:paraId="312AC1E3" w14:textId="3DA57603" w:rsidR="00D061D1" w:rsidRPr="00D061D1" w:rsidDel="00D061D1" w:rsidRDefault="00D061D1" w:rsidP="00D061D1">
      <w:pPr>
        <w:jc w:val="center"/>
        <w:rPr>
          <w:del w:id="17" w:author="הילית אראל שכטר" w:date="2020-03-16T19:31:00Z"/>
          <w:b/>
          <w:bCs/>
          <w:sz w:val="24"/>
          <w:szCs w:val="24"/>
          <w:highlight w:val="yellow"/>
          <w:rPrChange w:id="18" w:author="הילית אראל שכטר" w:date="2020-03-16T19:31:00Z">
            <w:rPr>
              <w:del w:id="19" w:author="הילית אראל שכטר" w:date="2020-03-16T19:31:00Z"/>
              <w:b/>
              <w:bCs/>
              <w:sz w:val="28"/>
              <w:szCs w:val="28"/>
            </w:rPr>
          </w:rPrChange>
        </w:rPr>
      </w:pPr>
      <w:del w:id="20" w:author="הילית אראל שכטר" w:date="2020-03-16T19:31:00Z">
        <w:r w:rsidRPr="00D061D1" w:rsidDel="00D061D1">
          <w:rPr>
            <w:rFonts w:cs="Arial"/>
            <w:b/>
            <w:bCs/>
            <w:sz w:val="24"/>
            <w:szCs w:val="24"/>
            <w:highlight w:val="yellow"/>
            <w:rtl/>
            <w:rPrChange w:id="21" w:author="הילית אראל שכטר" w:date="2020-03-16T19:31:00Z">
              <w:rPr>
                <w:rFonts w:cs="Arial"/>
                <w:b/>
                <w:bCs/>
                <w:sz w:val="28"/>
                <w:szCs w:val="28"/>
                <w:rtl/>
              </w:rPr>
            </w:rPrChange>
          </w:rPr>
          <w:delText>חוות הדעת ניתנה על ידי ד"ר עמוס ברנס רו"ח</w:delText>
        </w:r>
        <w:r w:rsidRPr="00D061D1" w:rsidDel="00D061D1">
          <w:rPr>
            <w:b/>
            <w:bCs/>
            <w:sz w:val="24"/>
            <w:szCs w:val="24"/>
            <w:highlight w:val="yellow"/>
            <w:rPrChange w:id="22" w:author="הילית אראל שכטר" w:date="2020-03-16T19:31:00Z">
              <w:rPr>
                <w:b/>
                <w:bCs/>
                <w:sz w:val="28"/>
                <w:szCs w:val="28"/>
              </w:rPr>
            </w:rPrChange>
          </w:rPr>
          <w:delText xml:space="preserve"> (USA)</w:delText>
        </w:r>
      </w:del>
    </w:p>
    <w:p w14:paraId="78CCCD43" w14:textId="731CBAE3" w:rsidR="00D061D1" w:rsidRPr="00D061D1" w:rsidDel="008D3B9E" w:rsidRDefault="00D061D1">
      <w:pPr>
        <w:jc w:val="right"/>
        <w:rPr>
          <w:del w:id="23" w:author="Amos Baranes" w:date="2020-03-22T09:37:00Z"/>
          <w:b/>
          <w:bCs/>
          <w:sz w:val="24"/>
          <w:szCs w:val="24"/>
          <w:rPrChange w:id="24" w:author="הילית אראל שכטר" w:date="2020-03-16T19:31:00Z">
            <w:rPr>
              <w:del w:id="25" w:author="Amos Baranes" w:date="2020-03-22T09:37:00Z"/>
              <w:b/>
              <w:bCs/>
              <w:sz w:val="28"/>
              <w:szCs w:val="28"/>
            </w:rPr>
          </w:rPrChange>
        </w:rPr>
        <w:pPrChange w:id="26" w:author="הילית אראל שכטר" w:date="2020-03-16T19:30:00Z">
          <w:pPr>
            <w:jc w:val="center"/>
          </w:pPr>
        </w:pPrChange>
      </w:pPr>
      <w:del w:id="27" w:author="Amos Baranes" w:date="2020-03-22T09:37:00Z">
        <w:r w:rsidRPr="00D061D1" w:rsidDel="008D3B9E">
          <w:rPr>
            <w:rFonts w:cs="Arial"/>
            <w:b/>
            <w:bCs/>
            <w:sz w:val="24"/>
            <w:szCs w:val="24"/>
            <w:highlight w:val="yellow"/>
            <w:rtl/>
            <w:rPrChange w:id="28" w:author="הילית אראל שכטר" w:date="2020-03-16T19:31:00Z">
              <w:rPr>
                <w:rFonts w:cs="Arial"/>
                <w:b/>
                <w:bCs/>
                <w:sz w:val="28"/>
                <w:szCs w:val="28"/>
                <w:rtl/>
              </w:rPr>
            </w:rPrChange>
          </w:rPr>
          <w:delText>ד"ר ברנס הוא בעל דוקטורט מאוניברסיטת שיקגו ורו"ח</w:delText>
        </w:r>
        <w:r w:rsidRPr="00D061D1" w:rsidDel="008D3B9E">
          <w:rPr>
            <w:b/>
            <w:bCs/>
            <w:sz w:val="24"/>
            <w:szCs w:val="24"/>
            <w:highlight w:val="yellow"/>
            <w:rPrChange w:id="29" w:author="הילית אראל שכטר" w:date="2020-03-16T19:31:00Z">
              <w:rPr>
                <w:b/>
                <w:bCs/>
                <w:sz w:val="28"/>
                <w:szCs w:val="28"/>
              </w:rPr>
            </w:rPrChange>
          </w:rPr>
          <w:delText xml:space="preserve"> (USA).  </w:delText>
        </w:r>
        <w:r w:rsidRPr="00D061D1" w:rsidDel="008D3B9E">
          <w:rPr>
            <w:rFonts w:cs="Arial"/>
            <w:b/>
            <w:bCs/>
            <w:sz w:val="24"/>
            <w:szCs w:val="24"/>
            <w:highlight w:val="yellow"/>
            <w:rtl/>
            <w:rPrChange w:id="30" w:author="הילית אראל שכטר" w:date="2020-03-16T19:31:00Z">
              <w:rPr>
                <w:rFonts w:cs="Arial"/>
                <w:b/>
                <w:bCs/>
                <w:sz w:val="28"/>
                <w:szCs w:val="28"/>
                <w:rtl/>
              </w:rPr>
            </w:rPrChange>
          </w:rPr>
          <w:delText>הוא משמש כראש תוכנית מערכות מידע בבית הספר לעסקים במרכז האקדמי פרס.  כמו כן, הוא מרצה באוניברסיטת חיפה ובמרכז הבינתחומי בהרצליה בתחומים הבאים</w:delText>
        </w:r>
        <w:r w:rsidRPr="00D061D1" w:rsidDel="008D3B9E">
          <w:rPr>
            <w:b/>
            <w:bCs/>
            <w:sz w:val="24"/>
            <w:szCs w:val="24"/>
            <w:highlight w:val="yellow"/>
            <w:rPrChange w:id="31" w:author="הילית אראל שכטר" w:date="2020-03-16T19:31:00Z">
              <w:rPr>
                <w:b/>
                <w:bCs/>
                <w:sz w:val="28"/>
                <w:szCs w:val="28"/>
              </w:rPr>
            </w:rPrChange>
          </w:rPr>
          <w:delText xml:space="preserve">: Machine Learning, Business Intelligence, Software Engineering, Business Simulation, and Corporate Valuation.  </w:delText>
        </w:r>
        <w:r w:rsidRPr="00D061D1" w:rsidDel="008D3B9E">
          <w:rPr>
            <w:rFonts w:cs="Arial"/>
            <w:b/>
            <w:bCs/>
            <w:sz w:val="24"/>
            <w:szCs w:val="24"/>
            <w:highlight w:val="yellow"/>
            <w:rtl/>
            <w:rPrChange w:id="32" w:author="הילית אראל שכטר" w:date="2020-03-16T19:31:00Z">
              <w:rPr>
                <w:rFonts w:cs="Arial"/>
                <w:b/>
                <w:bCs/>
                <w:sz w:val="28"/>
                <w:szCs w:val="28"/>
                <w:rtl/>
              </w:rPr>
            </w:rPrChange>
          </w:rPr>
          <w:delText>בנוסף, ד"ר ברנס הוא היזם, הארכיטקט והבעלים של האתר</w:delText>
        </w:r>
        <w:r w:rsidRPr="00D061D1" w:rsidDel="008D3B9E">
          <w:rPr>
            <w:b/>
            <w:bCs/>
            <w:sz w:val="24"/>
            <w:szCs w:val="24"/>
            <w:highlight w:val="yellow"/>
            <w:rPrChange w:id="33" w:author="הילית אראל שכטר" w:date="2020-03-16T19:31:00Z">
              <w:rPr>
                <w:b/>
                <w:bCs/>
                <w:sz w:val="28"/>
                <w:szCs w:val="28"/>
              </w:rPr>
            </w:rPrChange>
          </w:rPr>
          <w:delText xml:space="preserve">: AcademyCity.org. </w:delText>
        </w:r>
        <w:r w:rsidRPr="00D061D1" w:rsidDel="008D3B9E">
          <w:rPr>
            <w:rFonts w:cs="Arial"/>
            <w:b/>
            <w:bCs/>
            <w:sz w:val="24"/>
            <w:szCs w:val="24"/>
            <w:highlight w:val="yellow"/>
            <w:rtl/>
            <w:rPrChange w:id="34" w:author="הילית אראל שכטר" w:date="2020-03-16T19:31:00Z">
              <w:rPr>
                <w:rFonts w:cs="Arial"/>
                <w:b/>
                <w:bCs/>
                <w:sz w:val="28"/>
                <w:szCs w:val="28"/>
                <w:rtl/>
              </w:rPr>
            </w:rPrChange>
          </w:rPr>
          <w:delText>כמו כן, ד"ר ברנס הינו יועץ בכיר לחברות הזנק ובנקים בארץ ובעולם (ראה מצורף קורות חיים בנספח א)</w:delText>
        </w:r>
      </w:del>
    </w:p>
    <w:tbl>
      <w:tblPr>
        <w:bidiVisual/>
        <w:tblW w:w="9604" w:type="dxa"/>
        <w:tblLook w:val="01E0" w:firstRow="1" w:lastRow="1" w:firstColumn="1" w:lastColumn="1" w:noHBand="0" w:noVBand="0"/>
      </w:tblPr>
      <w:tblGrid>
        <w:gridCol w:w="2374"/>
        <w:gridCol w:w="3965"/>
        <w:gridCol w:w="3265"/>
      </w:tblGrid>
      <w:tr w:rsidR="00880AD3" w:rsidRPr="00880AD3" w:rsidDel="008D3B9E" w14:paraId="080DA4BD" w14:textId="7EF31225" w:rsidTr="00880AD3">
        <w:trPr>
          <w:ins w:id="35" w:author="הילית אראל שכטר" w:date="2020-03-16T18:26:00Z"/>
          <w:del w:id="36" w:author="Amos Baranes" w:date="2020-03-22T09:37:00Z"/>
        </w:trPr>
        <w:tc>
          <w:tcPr>
            <w:tcW w:w="6339" w:type="dxa"/>
            <w:gridSpan w:val="2"/>
            <w:shd w:val="clear" w:color="auto" w:fill="auto"/>
          </w:tcPr>
          <w:p w14:paraId="4F86BF24" w14:textId="4E5A81D7" w:rsidR="00880AD3" w:rsidRPr="00880AD3" w:rsidDel="008D3B9E" w:rsidRDefault="00880AD3" w:rsidP="00880AD3">
            <w:pPr>
              <w:bidi/>
              <w:spacing w:after="0" w:line="240" w:lineRule="auto"/>
              <w:rPr>
                <w:ins w:id="37" w:author="הילית אראל שכטר" w:date="2020-03-16T18:26:00Z"/>
                <w:del w:id="38" w:author="Amos Baranes" w:date="2020-03-22T09:37:00Z"/>
                <w:rFonts w:ascii="Georgia" w:eastAsia="Times New Roman" w:hAnsi="Georgia" w:cs="David"/>
                <w:b/>
                <w:bCs/>
                <w:kern w:val="20"/>
                <w:szCs w:val="24"/>
                <w:rtl/>
                <w:lang w:val="en-GB" w:eastAsia="he-IL"/>
              </w:rPr>
            </w:pPr>
            <w:ins w:id="39" w:author="הילית אראל שכטר" w:date="2020-03-16T18:26:00Z">
              <w:del w:id="40" w:author="Amos Baranes" w:date="2020-03-22T09:37:00Z">
                <w:r w:rsidRPr="00880AD3" w:rsidDel="008D3B9E">
                  <w:rPr>
                    <w:rFonts w:ascii="Georgia" w:eastAsia="Times New Roman" w:hAnsi="Georgia" w:cs="David" w:hint="cs"/>
                    <w:b/>
                    <w:bCs/>
                    <w:kern w:val="20"/>
                    <w:szCs w:val="24"/>
                    <w:rtl/>
                    <w:lang w:val="en-GB" w:eastAsia="he-IL"/>
                  </w:rPr>
                  <w:delText xml:space="preserve">בבית המשפט המחוזי </w:delText>
                </w:r>
              </w:del>
            </w:ins>
          </w:p>
          <w:p w14:paraId="7F5FB9F7" w14:textId="439B8678" w:rsidR="00880AD3" w:rsidRPr="00880AD3" w:rsidDel="008D3B9E" w:rsidRDefault="00880AD3" w:rsidP="00880AD3">
            <w:pPr>
              <w:bidi/>
              <w:spacing w:after="0" w:line="240" w:lineRule="auto"/>
              <w:rPr>
                <w:ins w:id="41" w:author="הילית אראל שכטר" w:date="2020-03-16T18:26:00Z"/>
                <w:del w:id="42" w:author="Amos Baranes" w:date="2020-03-22T09:37:00Z"/>
                <w:rFonts w:ascii="Georgia" w:eastAsia="Times New Roman" w:hAnsi="Georgia" w:cs="David"/>
                <w:b/>
                <w:bCs/>
                <w:kern w:val="20"/>
                <w:szCs w:val="24"/>
                <w:u w:val="single"/>
                <w:rtl/>
                <w:lang w:val="en-GB" w:eastAsia="he-IL"/>
              </w:rPr>
            </w:pPr>
            <w:ins w:id="43" w:author="הילית אראל שכטר" w:date="2020-03-16T18:26:00Z">
              <w:del w:id="44" w:author="Amos Baranes" w:date="2020-03-22T09:37:00Z">
                <w:r w:rsidRPr="00880AD3" w:rsidDel="008D3B9E">
                  <w:rPr>
                    <w:rFonts w:ascii="Georgia" w:eastAsia="Times New Roman" w:hAnsi="Georgia" w:cs="David" w:hint="cs"/>
                    <w:b/>
                    <w:bCs/>
                    <w:kern w:val="20"/>
                    <w:szCs w:val="24"/>
                    <w:u w:val="single"/>
                    <w:rtl/>
                    <w:lang w:val="en-GB" w:eastAsia="he-IL"/>
                  </w:rPr>
                  <w:delText>בתל-אביב-יפו</w:delText>
                </w:r>
              </w:del>
            </w:ins>
          </w:p>
          <w:p w14:paraId="166E3C88" w14:textId="40828981" w:rsidR="00880AD3" w:rsidRPr="00880AD3" w:rsidDel="008D3B9E" w:rsidRDefault="00880AD3" w:rsidP="00880AD3">
            <w:pPr>
              <w:bidi/>
              <w:spacing w:after="0" w:line="240" w:lineRule="auto"/>
              <w:rPr>
                <w:ins w:id="45" w:author="הילית אראל שכטר" w:date="2020-03-16T18:26:00Z"/>
                <w:del w:id="46" w:author="Amos Baranes" w:date="2020-03-22T09:37:00Z"/>
                <w:rFonts w:ascii="Georgia" w:eastAsia="Times New Roman" w:hAnsi="Georgia" w:cs="David"/>
                <w:kern w:val="20"/>
                <w:szCs w:val="24"/>
                <w:u w:val="single"/>
                <w:rtl/>
                <w:lang w:val="en-GB" w:eastAsia="he-IL"/>
              </w:rPr>
            </w:pPr>
          </w:p>
        </w:tc>
        <w:tc>
          <w:tcPr>
            <w:tcW w:w="3265" w:type="dxa"/>
            <w:shd w:val="clear" w:color="auto" w:fill="auto"/>
          </w:tcPr>
          <w:p w14:paraId="1E14F45E" w14:textId="68489186" w:rsidR="00880AD3" w:rsidRPr="00880AD3" w:rsidDel="008D3B9E" w:rsidRDefault="00880AD3" w:rsidP="00880AD3">
            <w:pPr>
              <w:bidi/>
              <w:spacing w:after="0" w:line="240" w:lineRule="auto"/>
              <w:jc w:val="right"/>
              <w:rPr>
                <w:ins w:id="47" w:author="הילית אראל שכטר" w:date="2020-03-16T18:26:00Z"/>
                <w:del w:id="48" w:author="Amos Baranes" w:date="2020-03-22T09:37:00Z"/>
                <w:rFonts w:ascii="Georgia" w:eastAsia="Times New Roman" w:hAnsi="Georgia" w:cs="David"/>
                <w:b/>
                <w:bCs/>
                <w:kern w:val="20"/>
                <w:szCs w:val="24"/>
                <w:u w:val="single"/>
                <w:rtl/>
                <w:lang w:val="en-GB" w:eastAsia="he-IL"/>
              </w:rPr>
            </w:pPr>
            <w:ins w:id="49" w:author="הילית אראל שכטר" w:date="2020-03-16T18:26:00Z">
              <w:del w:id="50" w:author="Amos Baranes" w:date="2020-03-22T09:37:00Z">
                <w:r w:rsidRPr="00880AD3" w:rsidDel="008D3B9E">
                  <w:rPr>
                    <w:rFonts w:ascii="Georgia" w:eastAsia="Times New Roman" w:hAnsi="Georgia" w:cs="David"/>
                    <w:b/>
                    <w:bCs/>
                    <w:kern w:val="20"/>
                    <w:szCs w:val="24"/>
                    <w:rtl/>
                    <w:lang w:val="en-GB" w:eastAsia="he-IL"/>
                  </w:rPr>
                  <w:delText xml:space="preserve">          </w:delText>
                </w:r>
                <w:r w:rsidRPr="00880AD3" w:rsidDel="008D3B9E">
                  <w:rPr>
                    <w:rFonts w:ascii="Georgia" w:eastAsia="Times New Roman" w:hAnsi="Georgia" w:cs="David" w:hint="eastAsia"/>
                    <w:b/>
                    <w:bCs/>
                    <w:kern w:val="20"/>
                    <w:szCs w:val="24"/>
                    <w:u w:val="single"/>
                    <w:rtl/>
                    <w:lang w:val="en-GB" w:eastAsia="he-IL"/>
                  </w:rPr>
                  <w:delText>ת</w:delText>
                </w:r>
                <w:r w:rsidRPr="00880AD3" w:rsidDel="008D3B9E">
                  <w:rPr>
                    <w:rFonts w:ascii="Georgia" w:eastAsia="Times New Roman" w:hAnsi="Georgia" w:cs="David"/>
                    <w:b/>
                    <w:bCs/>
                    <w:kern w:val="20"/>
                    <w:szCs w:val="24"/>
                    <w:u w:val="single"/>
                    <w:rtl/>
                    <w:lang w:val="en-GB" w:eastAsia="he-IL"/>
                  </w:rPr>
                  <w:delText>"</w:delText>
                </w:r>
                <w:r w:rsidRPr="00880AD3" w:rsidDel="008D3B9E">
                  <w:rPr>
                    <w:rFonts w:ascii="Georgia" w:eastAsia="Times New Roman" w:hAnsi="Georgia" w:cs="David" w:hint="eastAsia"/>
                    <w:b/>
                    <w:bCs/>
                    <w:kern w:val="20"/>
                    <w:szCs w:val="24"/>
                    <w:u w:val="single"/>
                    <w:rtl/>
                    <w:lang w:val="en-GB" w:eastAsia="he-IL"/>
                  </w:rPr>
                  <w:delText>א</w:delText>
                </w:r>
                <w:r w:rsidRPr="00880AD3" w:rsidDel="008D3B9E">
                  <w:rPr>
                    <w:rFonts w:ascii="Georgia" w:eastAsia="Times New Roman" w:hAnsi="Georgia" w:cs="David"/>
                    <w:b/>
                    <w:bCs/>
                    <w:kern w:val="20"/>
                    <w:szCs w:val="24"/>
                    <w:u w:val="single"/>
                    <w:rtl/>
                    <w:lang w:val="en-GB" w:eastAsia="he-IL"/>
                  </w:rPr>
                  <w:delText xml:space="preserve"> 28993-09-19</w:delText>
                </w:r>
              </w:del>
            </w:ins>
          </w:p>
          <w:p w14:paraId="106183E5" w14:textId="4303AC3A" w:rsidR="00880AD3" w:rsidRPr="00880AD3" w:rsidDel="008D3B9E" w:rsidRDefault="00880AD3" w:rsidP="00880AD3">
            <w:pPr>
              <w:bidi/>
              <w:spacing w:after="0" w:line="240" w:lineRule="auto"/>
              <w:jc w:val="right"/>
              <w:rPr>
                <w:ins w:id="51" w:author="הילית אראל שכטר" w:date="2020-03-16T18:26:00Z"/>
                <w:del w:id="52" w:author="Amos Baranes" w:date="2020-03-22T09:37:00Z"/>
                <w:rFonts w:ascii="Georgia" w:eastAsia="Times New Roman" w:hAnsi="Georgia" w:cs="David"/>
                <w:kern w:val="20"/>
                <w:szCs w:val="24"/>
                <w:u w:val="single"/>
                <w:rtl/>
                <w:lang w:val="en-GB" w:eastAsia="he-IL"/>
              </w:rPr>
            </w:pPr>
          </w:p>
        </w:tc>
      </w:tr>
      <w:tr w:rsidR="00880AD3" w:rsidRPr="00880AD3" w:rsidDel="008D3B9E" w14:paraId="0111C67B" w14:textId="556FDBC2" w:rsidTr="00880AD3">
        <w:trPr>
          <w:ins w:id="53" w:author="הילית אראל שכטר" w:date="2020-03-16T18:26:00Z"/>
          <w:del w:id="54" w:author="Amos Baranes" w:date="2020-03-22T09:37:00Z"/>
        </w:trPr>
        <w:tc>
          <w:tcPr>
            <w:tcW w:w="2374" w:type="dxa"/>
            <w:shd w:val="clear" w:color="auto" w:fill="auto"/>
          </w:tcPr>
          <w:p w14:paraId="0E759126" w14:textId="3B146491" w:rsidR="00880AD3" w:rsidRPr="00880AD3" w:rsidDel="008D3B9E" w:rsidRDefault="00880AD3" w:rsidP="00880AD3">
            <w:pPr>
              <w:bidi/>
              <w:spacing w:after="0" w:line="240" w:lineRule="auto"/>
              <w:jc w:val="both"/>
              <w:rPr>
                <w:ins w:id="55" w:author="הילית אראל שכטר" w:date="2020-03-16T18:26:00Z"/>
                <w:del w:id="56" w:author="Amos Baranes" w:date="2020-03-22T09:37:00Z"/>
                <w:rFonts w:ascii="Georgia" w:eastAsia="Times New Roman" w:hAnsi="Georgia" w:cs="David"/>
                <w:b/>
                <w:bCs/>
                <w:kern w:val="20"/>
                <w:szCs w:val="24"/>
                <w:u w:val="single"/>
                <w:rtl/>
                <w:lang w:val="en-GB" w:eastAsia="he-IL"/>
              </w:rPr>
            </w:pPr>
            <w:ins w:id="57" w:author="הילית אראל שכטר" w:date="2020-03-16T18:26:00Z">
              <w:del w:id="58" w:author="Amos Baranes" w:date="2020-03-22T09:37:00Z">
                <w:r w:rsidRPr="00880AD3" w:rsidDel="008D3B9E">
                  <w:rPr>
                    <w:rFonts w:ascii="Georgia" w:eastAsia="Times New Roman" w:hAnsi="Georgia" w:cs="David" w:hint="cs"/>
                    <w:b/>
                    <w:bCs/>
                    <w:kern w:val="20"/>
                    <w:szCs w:val="24"/>
                    <w:u w:val="single"/>
                    <w:rtl/>
                    <w:lang w:val="en-GB" w:eastAsia="he-IL"/>
                  </w:rPr>
                  <w:delText>בעניין</w:delText>
                </w:r>
                <w:r w:rsidRPr="00880AD3" w:rsidDel="008D3B9E">
                  <w:rPr>
                    <w:rFonts w:ascii="Georgia" w:eastAsia="Times New Roman" w:hAnsi="Georgia" w:cs="David" w:hint="cs"/>
                    <w:kern w:val="20"/>
                    <w:szCs w:val="24"/>
                    <w:rtl/>
                    <w:lang w:val="en-GB" w:eastAsia="he-IL"/>
                  </w:rPr>
                  <w:delText>:</w:delText>
                </w:r>
              </w:del>
            </w:ins>
          </w:p>
        </w:tc>
        <w:tc>
          <w:tcPr>
            <w:tcW w:w="7230" w:type="dxa"/>
            <w:gridSpan w:val="2"/>
            <w:shd w:val="clear" w:color="auto" w:fill="auto"/>
          </w:tcPr>
          <w:p w14:paraId="4F4E11E8" w14:textId="37265AA2" w:rsidR="00880AD3" w:rsidRPr="00880AD3" w:rsidDel="008D3B9E" w:rsidRDefault="00880AD3" w:rsidP="00880AD3">
            <w:pPr>
              <w:bidi/>
              <w:spacing w:after="0" w:line="240" w:lineRule="auto"/>
              <w:ind w:left="175"/>
              <w:rPr>
                <w:ins w:id="59" w:author="הילית אראל שכטר" w:date="2020-03-16T18:26:00Z"/>
                <w:del w:id="60" w:author="Amos Baranes" w:date="2020-03-22T09:37:00Z"/>
                <w:rFonts w:ascii="Georgia" w:eastAsia="Times New Roman" w:hAnsi="Georgia" w:cs="David"/>
                <w:b/>
                <w:bCs/>
                <w:kern w:val="20"/>
                <w:szCs w:val="24"/>
                <w:rtl/>
                <w:lang w:val="en-GB" w:eastAsia="he-IL"/>
              </w:rPr>
            </w:pPr>
            <w:ins w:id="61" w:author="הילית אראל שכטר" w:date="2020-03-16T18:26:00Z">
              <w:del w:id="62" w:author="Amos Baranes" w:date="2020-03-22T09:37:00Z">
                <w:r w:rsidRPr="00880AD3" w:rsidDel="008D3B9E">
                  <w:rPr>
                    <w:rFonts w:ascii="Georgia" w:eastAsia="Times New Roman" w:hAnsi="Georgia" w:cs="David"/>
                    <w:b/>
                    <w:bCs/>
                    <w:kern w:val="20"/>
                    <w:szCs w:val="24"/>
                    <w:lang w:val="es-ES" w:eastAsia="he-IL"/>
                  </w:rPr>
                  <w:delText>Powiser Corporation S.A.</w:delText>
                </w:r>
                <w:r w:rsidRPr="00880AD3" w:rsidDel="008D3B9E">
                  <w:rPr>
                    <w:rFonts w:ascii="Georgia" w:eastAsia="Times New Roman" w:hAnsi="Georgia" w:cs="David"/>
                    <w:b/>
                    <w:bCs/>
                    <w:kern w:val="20"/>
                    <w:szCs w:val="24"/>
                    <w:rtl/>
                    <w:lang w:val="en-GB" w:eastAsia="he-IL"/>
                  </w:rPr>
                  <w:br/>
                </w:r>
                <w:r w:rsidRPr="00880AD3" w:rsidDel="008D3B9E">
                  <w:rPr>
                    <w:rFonts w:ascii="Georgia" w:eastAsia="Times New Roman" w:hAnsi="Georgia" w:cs="David"/>
                    <w:b/>
                    <w:bCs/>
                    <w:kern w:val="20"/>
                    <w:szCs w:val="24"/>
                    <w:lang w:val="es-ES" w:eastAsia="he-IL"/>
                  </w:rPr>
                  <w:delText>Calle Luis Alberto Herrara 1052, oficina 403 TorreA, Montevideo</w:delText>
                </w:r>
                <w:r w:rsidRPr="00880AD3" w:rsidDel="008D3B9E">
                  <w:rPr>
                    <w:rFonts w:ascii="Georgia" w:eastAsia="Times New Roman" w:hAnsi="Georgia" w:cs="David"/>
                    <w:b/>
                    <w:bCs/>
                    <w:kern w:val="20"/>
                    <w:szCs w:val="24"/>
                    <w:rtl/>
                    <w:lang w:val="en-GB" w:eastAsia="he-IL"/>
                  </w:rPr>
                  <w:delText xml:space="preserve">  </w:delText>
                </w:r>
              </w:del>
            </w:ins>
          </w:p>
        </w:tc>
      </w:tr>
      <w:tr w:rsidR="00880AD3" w:rsidRPr="00880AD3" w:rsidDel="008D3B9E" w14:paraId="2ACC66E1" w14:textId="60EB8997" w:rsidTr="00880AD3">
        <w:trPr>
          <w:ins w:id="63" w:author="הילית אראל שכטר" w:date="2020-03-16T18:26:00Z"/>
          <w:del w:id="64" w:author="Amos Baranes" w:date="2020-03-22T09:37:00Z"/>
        </w:trPr>
        <w:tc>
          <w:tcPr>
            <w:tcW w:w="2374" w:type="dxa"/>
            <w:shd w:val="clear" w:color="auto" w:fill="auto"/>
          </w:tcPr>
          <w:p w14:paraId="21F7FDF4" w14:textId="3F4E7253" w:rsidR="00880AD3" w:rsidRPr="00880AD3" w:rsidDel="008D3B9E" w:rsidRDefault="00880AD3" w:rsidP="00880AD3">
            <w:pPr>
              <w:bidi/>
              <w:spacing w:after="0" w:line="240" w:lineRule="auto"/>
              <w:jc w:val="both"/>
              <w:rPr>
                <w:ins w:id="65" w:author="הילית אראל שכטר" w:date="2020-03-16T18:26:00Z"/>
                <w:del w:id="66" w:author="Amos Baranes" w:date="2020-03-22T09:37:00Z"/>
                <w:rFonts w:ascii="Georgia" w:eastAsia="Times New Roman" w:hAnsi="Georgia" w:cs="David"/>
                <w:kern w:val="20"/>
                <w:szCs w:val="24"/>
                <w:rtl/>
                <w:lang w:val="en-GB" w:eastAsia="he-IL"/>
              </w:rPr>
            </w:pPr>
          </w:p>
        </w:tc>
        <w:tc>
          <w:tcPr>
            <w:tcW w:w="7230" w:type="dxa"/>
            <w:gridSpan w:val="2"/>
            <w:shd w:val="clear" w:color="auto" w:fill="auto"/>
          </w:tcPr>
          <w:p w14:paraId="70849EC9" w14:textId="3F84B39E" w:rsidR="00880AD3" w:rsidRPr="00880AD3" w:rsidDel="008D3B9E" w:rsidRDefault="00880AD3" w:rsidP="00880AD3">
            <w:pPr>
              <w:bidi/>
              <w:spacing w:after="0" w:line="240" w:lineRule="auto"/>
              <w:ind w:left="175"/>
              <w:rPr>
                <w:ins w:id="67" w:author="הילית אראל שכטר" w:date="2020-03-16T18:26:00Z"/>
                <w:del w:id="68" w:author="Amos Baranes" w:date="2020-03-22T09:37:00Z"/>
                <w:rFonts w:ascii="Georgia" w:eastAsia="Times New Roman" w:hAnsi="Georgia" w:cs="David"/>
                <w:b/>
                <w:bCs/>
                <w:kern w:val="20"/>
                <w:szCs w:val="28"/>
                <w:rtl/>
                <w:lang w:val="en-GB"/>
              </w:rPr>
            </w:pPr>
          </w:p>
        </w:tc>
      </w:tr>
      <w:tr w:rsidR="00880AD3" w:rsidRPr="00880AD3" w:rsidDel="008D3B9E" w14:paraId="767EEC5D" w14:textId="3C367AC9" w:rsidTr="00880AD3">
        <w:trPr>
          <w:ins w:id="69" w:author="הילית אראל שכטר" w:date="2020-03-16T18:26:00Z"/>
          <w:del w:id="70" w:author="Amos Baranes" w:date="2020-03-22T09:37:00Z"/>
        </w:trPr>
        <w:tc>
          <w:tcPr>
            <w:tcW w:w="2374" w:type="dxa"/>
            <w:shd w:val="clear" w:color="auto" w:fill="auto"/>
          </w:tcPr>
          <w:p w14:paraId="7E9381E7" w14:textId="470A53DA" w:rsidR="00880AD3" w:rsidRPr="00880AD3" w:rsidDel="008D3B9E" w:rsidRDefault="00880AD3" w:rsidP="00880AD3">
            <w:pPr>
              <w:bidi/>
              <w:spacing w:after="0" w:line="360" w:lineRule="auto"/>
              <w:jc w:val="both"/>
              <w:rPr>
                <w:ins w:id="71" w:author="הילית אראל שכטר" w:date="2020-03-16T18:26:00Z"/>
                <w:del w:id="72" w:author="Amos Baranes" w:date="2020-03-22T09:37:00Z"/>
                <w:rFonts w:ascii="Georgia" w:eastAsia="Times New Roman" w:hAnsi="Georgia" w:cs="David"/>
                <w:b/>
                <w:bCs/>
                <w:kern w:val="20"/>
                <w:szCs w:val="24"/>
                <w:rtl/>
                <w:lang w:val="en-GB" w:eastAsia="he-IL"/>
              </w:rPr>
            </w:pPr>
          </w:p>
        </w:tc>
        <w:tc>
          <w:tcPr>
            <w:tcW w:w="3965" w:type="dxa"/>
            <w:shd w:val="clear" w:color="auto" w:fill="auto"/>
            <w:vAlign w:val="bottom"/>
          </w:tcPr>
          <w:p w14:paraId="7BEB75A6" w14:textId="0DB23E39" w:rsidR="00880AD3" w:rsidRPr="00880AD3" w:rsidDel="008D3B9E" w:rsidRDefault="00880AD3" w:rsidP="00880AD3">
            <w:pPr>
              <w:bidi/>
              <w:spacing w:before="180" w:after="180" w:line="240" w:lineRule="auto"/>
              <w:rPr>
                <w:ins w:id="73" w:author="הילית אראל שכטר" w:date="2020-03-16T18:26:00Z"/>
                <w:del w:id="74" w:author="Amos Baranes" w:date="2020-03-22T09:37:00Z"/>
                <w:rFonts w:ascii="Georgia" w:eastAsia="Times New Roman" w:hAnsi="Georgia" w:cs="David"/>
                <w:b/>
                <w:bCs/>
                <w:kern w:val="20"/>
                <w:szCs w:val="24"/>
                <w:rtl/>
                <w:lang w:val="en-GB" w:eastAsia="he-IL"/>
              </w:rPr>
            </w:pPr>
            <w:ins w:id="75" w:author="הילית אראל שכטר" w:date="2020-03-16T18:26:00Z">
              <w:del w:id="76" w:author="Amos Baranes" w:date="2020-03-22T09:37:00Z">
                <w:r w:rsidRPr="00880AD3" w:rsidDel="008D3B9E">
                  <w:rPr>
                    <w:rFonts w:ascii="Georgia" w:eastAsia="Times New Roman" w:hAnsi="Georgia" w:cs="David" w:hint="cs"/>
                    <w:b/>
                    <w:bCs/>
                    <w:kern w:val="20"/>
                    <w:szCs w:val="24"/>
                    <w:rtl/>
                    <w:lang w:val="en-GB" w:eastAsia="he-IL"/>
                  </w:rPr>
                  <w:delText xml:space="preserve">                  </w:delText>
                </w:r>
              </w:del>
            </w:ins>
          </w:p>
          <w:p w14:paraId="130D4F87" w14:textId="359AFB05" w:rsidR="00880AD3" w:rsidRPr="00880AD3" w:rsidDel="008D3B9E" w:rsidRDefault="00880AD3" w:rsidP="00880AD3">
            <w:pPr>
              <w:bidi/>
              <w:spacing w:before="180" w:after="180" w:line="240" w:lineRule="auto"/>
              <w:jc w:val="center"/>
              <w:rPr>
                <w:ins w:id="77" w:author="הילית אראל שכטר" w:date="2020-03-16T18:26:00Z"/>
                <w:del w:id="78" w:author="Amos Baranes" w:date="2020-03-22T09:37:00Z"/>
                <w:rFonts w:ascii="Georgia" w:eastAsia="Times New Roman" w:hAnsi="Georgia" w:cs="David"/>
                <w:b/>
                <w:bCs/>
                <w:kern w:val="20"/>
                <w:szCs w:val="24"/>
                <w:rtl/>
                <w:lang w:val="en-GB" w:eastAsia="he-IL"/>
              </w:rPr>
            </w:pPr>
            <w:ins w:id="79" w:author="הילית אראל שכטר" w:date="2020-03-16T18:26:00Z">
              <w:del w:id="80" w:author="Amos Baranes" w:date="2020-03-22T09:37:00Z">
                <w:r w:rsidRPr="00880AD3" w:rsidDel="008D3B9E">
                  <w:rPr>
                    <w:rFonts w:ascii="Georgia" w:eastAsia="Times New Roman" w:hAnsi="Georgia" w:cs="David" w:hint="cs"/>
                    <w:b/>
                    <w:bCs/>
                    <w:kern w:val="20"/>
                    <w:szCs w:val="24"/>
                    <w:rtl/>
                    <w:lang w:val="en-GB" w:eastAsia="he-IL"/>
                  </w:rPr>
                  <w:delText>- נ ג ד -</w:delText>
                </w:r>
              </w:del>
            </w:ins>
          </w:p>
        </w:tc>
        <w:tc>
          <w:tcPr>
            <w:tcW w:w="3265" w:type="dxa"/>
            <w:shd w:val="clear" w:color="auto" w:fill="auto"/>
          </w:tcPr>
          <w:p w14:paraId="00B0A904" w14:textId="1F29B810" w:rsidR="00880AD3" w:rsidRPr="00880AD3" w:rsidDel="008D3B9E" w:rsidRDefault="00880AD3" w:rsidP="00880AD3">
            <w:pPr>
              <w:bidi/>
              <w:spacing w:after="0" w:line="360" w:lineRule="auto"/>
              <w:jc w:val="center"/>
              <w:rPr>
                <w:ins w:id="81" w:author="הילית אראל שכטר" w:date="2020-03-16T18:26:00Z"/>
                <w:del w:id="82" w:author="Amos Baranes" w:date="2020-03-22T09:37:00Z"/>
                <w:rFonts w:ascii="Georgia" w:eastAsia="Times New Roman" w:hAnsi="Georgia" w:cs="David"/>
                <w:b/>
                <w:bCs/>
                <w:kern w:val="20"/>
                <w:szCs w:val="24"/>
                <w:rtl/>
                <w:lang w:val="en-GB" w:eastAsia="he-IL"/>
              </w:rPr>
            </w:pPr>
            <w:ins w:id="83" w:author="הילית אראל שכטר" w:date="2020-03-16T18:26:00Z">
              <w:del w:id="84" w:author="Amos Baranes" w:date="2020-03-22T09:37:00Z">
                <w:r w:rsidRPr="004120C8" w:rsidDel="008D3B9E">
                  <w:rPr>
                    <w:rFonts w:ascii="Georgia" w:eastAsia="Times New Roman" w:hAnsi="Georgia" w:cs="David"/>
                    <w:b/>
                    <w:bCs/>
                    <w:kern w:val="20"/>
                    <w:szCs w:val="24"/>
                    <w:rtl/>
                    <w:lang w:val="en-GB" w:eastAsia="he-IL"/>
                  </w:rPr>
                  <w:delText xml:space="preserve">     </w:delText>
                </w:r>
                <w:r w:rsidRPr="00880AD3" w:rsidDel="008D3B9E">
                  <w:rPr>
                    <w:rFonts w:ascii="Georgia" w:eastAsia="Times New Roman" w:hAnsi="Georgia" w:cs="David" w:hint="cs"/>
                    <w:b/>
                    <w:bCs/>
                    <w:kern w:val="20"/>
                    <w:szCs w:val="24"/>
                    <w:rtl/>
                    <w:lang w:val="en-GB" w:eastAsia="he-IL"/>
                  </w:rPr>
                  <w:delText xml:space="preserve">התובעת שכנגד </w:delText>
                </w:r>
              </w:del>
            </w:ins>
          </w:p>
          <w:p w14:paraId="1450B00F" w14:textId="1E8700CD" w:rsidR="00880AD3" w:rsidRPr="00880AD3" w:rsidDel="008D3B9E" w:rsidRDefault="00880AD3" w:rsidP="00880AD3">
            <w:pPr>
              <w:bidi/>
              <w:spacing w:after="0" w:line="360" w:lineRule="auto"/>
              <w:jc w:val="right"/>
              <w:rPr>
                <w:ins w:id="85" w:author="הילית אראל שכטר" w:date="2020-03-16T18:26:00Z"/>
                <w:del w:id="86" w:author="Amos Baranes" w:date="2020-03-22T09:37:00Z"/>
                <w:rFonts w:ascii="Georgia" w:eastAsia="Times New Roman" w:hAnsi="Georgia" w:cs="David"/>
                <w:b/>
                <w:bCs/>
                <w:kern w:val="20"/>
                <w:szCs w:val="24"/>
                <w:u w:val="single"/>
                <w:rtl/>
                <w:lang w:val="en-GB" w:eastAsia="he-IL"/>
              </w:rPr>
            </w:pPr>
          </w:p>
        </w:tc>
      </w:tr>
      <w:tr w:rsidR="00880AD3" w:rsidRPr="00880AD3" w:rsidDel="008D3B9E" w14:paraId="646014A7" w14:textId="4E5324D0" w:rsidTr="00880AD3">
        <w:trPr>
          <w:trHeight w:val="1246"/>
          <w:ins w:id="87" w:author="הילית אראל שכטר" w:date="2020-03-16T18:26:00Z"/>
          <w:del w:id="88" w:author="Amos Baranes" w:date="2020-03-22T09:37:00Z"/>
        </w:trPr>
        <w:tc>
          <w:tcPr>
            <w:tcW w:w="2374" w:type="dxa"/>
            <w:shd w:val="clear" w:color="auto" w:fill="auto"/>
          </w:tcPr>
          <w:p w14:paraId="7E3EAAF9" w14:textId="71E2377E" w:rsidR="00880AD3" w:rsidRPr="00880AD3" w:rsidDel="008D3B9E" w:rsidRDefault="00880AD3" w:rsidP="00880AD3">
            <w:pPr>
              <w:bidi/>
              <w:spacing w:after="0" w:line="240" w:lineRule="auto"/>
              <w:jc w:val="both"/>
              <w:rPr>
                <w:ins w:id="89" w:author="הילית אראל שכטר" w:date="2020-03-16T18:26:00Z"/>
                <w:del w:id="90" w:author="Amos Baranes" w:date="2020-03-22T09:37:00Z"/>
                <w:rFonts w:ascii="Georgia" w:eastAsia="Times New Roman" w:hAnsi="Georgia" w:cs="David"/>
                <w:kern w:val="20"/>
                <w:szCs w:val="24"/>
                <w:rtl/>
                <w:lang w:val="en-GB" w:eastAsia="he-IL"/>
              </w:rPr>
            </w:pPr>
            <w:ins w:id="91" w:author="הילית אראל שכטר" w:date="2020-03-16T18:26:00Z">
              <w:del w:id="92" w:author="Amos Baranes" w:date="2020-03-22T09:37:00Z">
                <w:r w:rsidRPr="00880AD3" w:rsidDel="008D3B9E">
                  <w:rPr>
                    <w:rFonts w:ascii="Georgia" w:eastAsia="Times New Roman" w:hAnsi="Georgia" w:cs="David" w:hint="cs"/>
                    <w:b/>
                    <w:bCs/>
                    <w:kern w:val="20"/>
                    <w:szCs w:val="24"/>
                    <w:u w:val="single"/>
                    <w:rtl/>
                    <w:lang w:val="en-GB" w:eastAsia="he-IL"/>
                  </w:rPr>
                  <w:delText>ובעניין</w:delText>
                </w:r>
                <w:r w:rsidRPr="00880AD3" w:rsidDel="008D3B9E">
                  <w:rPr>
                    <w:rFonts w:ascii="Georgia" w:eastAsia="Times New Roman" w:hAnsi="Georgia" w:cs="David" w:hint="cs"/>
                    <w:kern w:val="20"/>
                    <w:szCs w:val="24"/>
                    <w:rtl/>
                    <w:lang w:val="en-GB" w:eastAsia="he-IL"/>
                  </w:rPr>
                  <w:delText>:</w:delText>
                </w:r>
              </w:del>
            </w:ins>
          </w:p>
          <w:p w14:paraId="45320C5E" w14:textId="0E77C826" w:rsidR="00880AD3" w:rsidRPr="00880AD3" w:rsidDel="008D3B9E" w:rsidRDefault="00880AD3" w:rsidP="00880AD3">
            <w:pPr>
              <w:bidi/>
              <w:spacing w:after="0" w:line="360" w:lineRule="auto"/>
              <w:jc w:val="both"/>
              <w:rPr>
                <w:ins w:id="93" w:author="הילית אראל שכטר" w:date="2020-03-16T18:26:00Z"/>
                <w:del w:id="94" w:author="Amos Baranes" w:date="2020-03-22T09:37:00Z"/>
                <w:rFonts w:ascii="Georgia" w:eastAsia="Times New Roman" w:hAnsi="Georgia" w:cs="David"/>
                <w:kern w:val="20"/>
                <w:szCs w:val="24"/>
                <w:rtl/>
                <w:lang w:val="en-GB" w:eastAsia="he-IL"/>
              </w:rPr>
            </w:pPr>
          </w:p>
          <w:p w14:paraId="2C113A02" w14:textId="24461886" w:rsidR="00880AD3" w:rsidRPr="00880AD3" w:rsidDel="008D3B9E" w:rsidRDefault="00880AD3" w:rsidP="00880AD3">
            <w:pPr>
              <w:bidi/>
              <w:spacing w:after="0" w:line="360" w:lineRule="auto"/>
              <w:jc w:val="both"/>
              <w:rPr>
                <w:ins w:id="95" w:author="הילית אראל שכטר" w:date="2020-03-16T18:26:00Z"/>
                <w:del w:id="96" w:author="Amos Baranes" w:date="2020-03-22T09:37:00Z"/>
                <w:rFonts w:ascii="Georgia" w:eastAsia="Times New Roman" w:hAnsi="Georgia" w:cs="David"/>
                <w:kern w:val="20"/>
                <w:szCs w:val="24"/>
                <w:rtl/>
                <w:lang w:val="en-GB" w:eastAsia="he-IL"/>
              </w:rPr>
            </w:pPr>
          </w:p>
          <w:p w14:paraId="2BEB199F" w14:textId="3027816E" w:rsidR="00880AD3" w:rsidRPr="00880AD3" w:rsidDel="008D3B9E" w:rsidRDefault="00880AD3" w:rsidP="00880AD3">
            <w:pPr>
              <w:bidi/>
              <w:spacing w:after="0" w:line="360" w:lineRule="auto"/>
              <w:jc w:val="both"/>
              <w:rPr>
                <w:ins w:id="97" w:author="הילית אראל שכטר" w:date="2020-03-16T18:26:00Z"/>
                <w:del w:id="98" w:author="Amos Baranes" w:date="2020-03-22T09:37:00Z"/>
                <w:rFonts w:ascii="Georgia" w:eastAsia="Times New Roman" w:hAnsi="Georgia" w:cs="David"/>
                <w:kern w:val="20"/>
                <w:szCs w:val="24"/>
                <w:rtl/>
                <w:lang w:val="en-GB" w:eastAsia="he-IL"/>
              </w:rPr>
            </w:pPr>
          </w:p>
          <w:p w14:paraId="7542B9C2" w14:textId="769D2E00" w:rsidR="00880AD3" w:rsidRPr="00880AD3" w:rsidDel="008D3B9E" w:rsidRDefault="00880AD3" w:rsidP="00880AD3">
            <w:pPr>
              <w:bidi/>
              <w:spacing w:after="0" w:line="360" w:lineRule="auto"/>
              <w:jc w:val="both"/>
              <w:rPr>
                <w:ins w:id="99" w:author="הילית אראל שכטר" w:date="2020-03-16T18:26:00Z"/>
                <w:del w:id="100" w:author="Amos Baranes" w:date="2020-03-22T09:37:00Z"/>
                <w:rFonts w:ascii="Georgia" w:eastAsia="Times New Roman" w:hAnsi="Georgia" w:cs="David"/>
                <w:kern w:val="20"/>
                <w:szCs w:val="24"/>
                <w:rtl/>
                <w:lang w:val="en-GB" w:eastAsia="he-IL"/>
              </w:rPr>
            </w:pPr>
          </w:p>
          <w:p w14:paraId="1BDD2EE1" w14:textId="06FABC6D" w:rsidR="00880AD3" w:rsidRPr="00880AD3" w:rsidDel="008D3B9E" w:rsidRDefault="00880AD3" w:rsidP="00880AD3">
            <w:pPr>
              <w:bidi/>
              <w:spacing w:before="140" w:after="0" w:line="240" w:lineRule="auto"/>
              <w:jc w:val="both"/>
              <w:rPr>
                <w:ins w:id="101" w:author="הילית אראל שכטר" w:date="2020-03-16T18:26:00Z"/>
                <w:del w:id="102" w:author="Amos Baranes" w:date="2020-03-22T09:37:00Z"/>
                <w:rFonts w:ascii="Georgia" w:eastAsia="Times New Roman" w:hAnsi="Georgia" w:cs="David"/>
                <w:kern w:val="20"/>
                <w:szCs w:val="24"/>
                <w:rtl/>
                <w:lang w:val="en-GB" w:eastAsia="he-IL"/>
              </w:rPr>
            </w:pPr>
          </w:p>
        </w:tc>
        <w:tc>
          <w:tcPr>
            <w:tcW w:w="7230" w:type="dxa"/>
            <w:gridSpan w:val="2"/>
            <w:shd w:val="clear" w:color="auto" w:fill="auto"/>
          </w:tcPr>
          <w:p w14:paraId="0F5C3AB1" w14:textId="62923F3A" w:rsidR="00880AD3" w:rsidRPr="00880AD3" w:rsidDel="008D3B9E" w:rsidRDefault="00880AD3" w:rsidP="00880AD3">
            <w:pPr>
              <w:bidi/>
              <w:spacing w:after="0" w:line="240" w:lineRule="auto"/>
              <w:ind w:left="176"/>
              <w:jc w:val="both"/>
              <w:rPr>
                <w:ins w:id="103" w:author="הילית אראל שכטר" w:date="2020-03-16T18:26:00Z"/>
                <w:del w:id="104" w:author="Amos Baranes" w:date="2020-03-22T09:37:00Z"/>
                <w:rFonts w:ascii="Georgia" w:eastAsia="Times New Roman" w:hAnsi="Georgia" w:cs="David"/>
                <w:b/>
                <w:bCs/>
                <w:kern w:val="20"/>
                <w:szCs w:val="24"/>
                <w:rtl/>
                <w:lang w:val="en-GB" w:eastAsia="he-IL"/>
              </w:rPr>
            </w:pPr>
            <w:ins w:id="105" w:author="הילית אראל שכטר" w:date="2020-03-16T18:26:00Z">
              <w:del w:id="106" w:author="Amos Baranes" w:date="2020-03-22T09:37:00Z">
                <w:r w:rsidRPr="00880AD3" w:rsidDel="008D3B9E">
                  <w:rPr>
                    <w:rFonts w:ascii="Georgia" w:eastAsia="Times New Roman" w:hAnsi="Georgia" w:cs="David" w:hint="cs"/>
                    <w:b/>
                    <w:bCs/>
                    <w:kern w:val="20"/>
                    <w:szCs w:val="24"/>
                    <w:rtl/>
                    <w:lang w:val="en-GB" w:eastAsia="he-IL"/>
                  </w:rPr>
                  <w:delText>1. היפקאם בע"מ, ח.פ. 515711687</w:delText>
                </w:r>
                <w:r w:rsidRPr="00880AD3" w:rsidDel="008D3B9E">
                  <w:rPr>
                    <w:rFonts w:ascii="Georgia" w:eastAsia="Times New Roman" w:hAnsi="Georgia" w:cs="David" w:hint="cs"/>
                    <w:kern w:val="20"/>
                    <w:szCs w:val="24"/>
                    <w:rtl/>
                    <w:lang w:val="en-GB" w:eastAsia="he-IL"/>
                  </w:rPr>
                  <w:delText xml:space="preserve"> </w:delText>
                </w:r>
              </w:del>
            </w:ins>
          </w:p>
          <w:p w14:paraId="1459D39D" w14:textId="4B19D335" w:rsidR="00880AD3" w:rsidRPr="00880AD3" w:rsidDel="008D3B9E" w:rsidRDefault="00880AD3" w:rsidP="00880AD3">
            <w:pPr>
              <w:bidi/>
              <w:spacing w:after="0" w:line="240" w:lineRule="auto"/>
              <w:ind w:left="175"/>
              <w:jc w:val="both"/>
              <w:rPr>
                <w:ins w:id="107" w:author="הילית אראל שכטר" w:date="2020-03-16T18:26:00Z"/>
                <w:del w:id="108" w:author="Amos Baranes" w:date="2020-03-22T09:37:00Z"/>
                <w:rFonts w:ascii="Georgia" w:eastAsia="Times New Roman" w:hAnsi="Georgia" w:cs="David"/>
                <w:b/>
                <w:bCs/>
                <w:kern w:val="20"/>
                <w:szCs w:val="24"/>
                <w:rtl/>
                <w:lang w:val="en-GB" w:eastAsia="he-IL"/>
              </w:rPr>
            </w:pPr>
            <w:ins w:id="109" w:author="הילית אראל שכטר" w:date="2020-03-16T18:26:00Z">
              <w:del w:id="110" w:author="Amos Baranes" w:date="2020-03-22T09:37:00Z">
                <w:r w:rsidRPr="00880AD3" w:rsidDel="008D3B9E">
                  <w:rPr>
                    <w:rFonts w:ascii="Georgia" w:eastAsia="Times New Roman" w:hAnsi="Georgia" w:cs="David" w:hint="cs"/>
                    <w:b/>
                    <w:bCs/>
                    <w:kern w:val="20"/>
                    <w:szCs w:val="24"/>
                    <w:rtl/>
                    <w:lang w:val="en-GB" w:eastAsia="he-IL"/>
                  </w:rPr>
                  <w:delText>2. ניקולס אדוארדו לבקוביץ יגוצקי</w:delText>
                </w:r>
                <w:r w:rsidRPr="00880AD3" w:rsidDel="008D3B9E">
                  <w:rPr>
                    <w:rFonts w:ascii="Georgia" w:eastAsia="Times New Roman" w:hAnsi="Georgia" w:cs="David" w:hint="cs"/>
                    <w:b/>
                    <w:bCs/>
                    <w:kern w:val="20"/>
                    <w:szCs w:val="24"/>
                    <w:lang w:val="en-GB" w:eastAsia="he-IL"/>
                  </w:rPr>
                  <w:delText xml:space="preserve"> </w:delText>
                </w:r>
                <w:r w:rsidRPr="00880AD3" w:rsidDel="008D3B9E">
                  <w:rPr>
                    <w:rFonts w:ascii="Georgia" w:eastAsia="Times New Roman" w:hAnsi="Georgia" w:cs="David" w:hint="cs"/>
                    <w:b/>
                    <w:bCs/>
                    <w:kern w:val="20"/>
                    <w:szCs w:val="24"/>
                    <w:rtl/>
                    <w:lang w:val="en-GB" w:eastAsia="he-IL"/>
                  </w:rPr>
                  <w:delText>דרכון אורוגוואי 852252</w:delText>
                </w:r>
                <w:r w:rsidRPr="00880AD3" w:rsidDel="008D3B9E">
                  <w:rPr>
                    <w:rFonts w:eastAsia="Times New Roman" w:cstheme="minorHAnsi"/>
                    <w:b/>
                    <w:bCs/>
                    <w:kern w:val="20"/>
                    <w:szCs w:val="24"/>
                    <w:lang w:val="en-GB" w:eastAsia="he-IL"/>
                  </w:rPr>
                  <w:delText>C</w:delText>
                </w:r>
                <w:r w:rsidRPr="00880AD3" w:rsidDel="008D3B9E">
                  <w:rPr>
                    <w:rFonts w:ascii="Georgia" w:eastAsia="Times New Roman" w:hAnsi="Georgia" w:cs="David"/>
                    <w:b/>
                    <w:bCs/>
                    <w:kern w:val="20"/>
                    <w:szCs w:val="24"/>
                    <w:lang w:val="en-GB" w:eastAsia="he-IL"/>
                  </w:rPr>
                  <w:delText>-</w:delText>
                </w:r>
                <w:r w:rsidRPr="00880AD3" w:rsidDel="008D3B9E">
                  <w:rPr>
                    <w:rFonts w:ascii="Georgia" w:eastAsia="Times New Roman" w:hAnsi="Georgia" w:cs="David" w:hint="cs"/>
                    <w:kern w:val="20"/>
                    <w:szCs w:val="24"/>
                    <w:rtl/>
                    <w:lang w:val="en-GB" w:eastAsia="he-IL"/>
                  </w:rPr>
                  <w:delText xml:space="preserve"> </w:delText>
                </w:r>
              </w:del>
            </w:ins>
          </w:p>
          <w:p w14:paraId="07D8750E" w14:textId="7F37D895" w:rsidR="00880AD3" w:rsidDel="008D3B9E" w:rsidRDefault="00880AD3" w:rsidP="00880AD3">
            <w:pPr>
              <w:bidi/>
              <w:spacing w:after="0" w:line="240" w:lineRule="auto"/>
              <w:ind w:left="175"/>
              <w:jc w:val="both"/>
              <w:rPr>
                <w:ins w:id="111" w:author="הילית אראל שכטר" w:date="2020-03-16T18:26:00Z"/>
                <w:del w:id="112" w:author="Amos Baranes" w:date="2020-03-22T09:37:00Z"/>
                <w:rFonts w:ascii="Georgia" w:eastAsia="Times New Roman" w:hAnsi="Georgia" w:cs="David"/>
                <w:b/>
                <w:bCs/>
                <w:kern w:val="20"/>
                <w:szCs w:val="24"/>
                <w:rtl/>
                <w:lang w:val="en-GB" w:eastAsia="he-IL"/>
              </w:rPr>
            </w:pPr>
            <w:ins w:id="113" w:author="הילית אראל שכטר" w:date="2020-03-16T18:26:00Z">
              <w:del w:id="114" w:author="Amos Baranes" w:date="2020-03-22T09:37:00Z">
                <w:r w:rsidRPr="00880AD3" w:rsidDel="008D3B9E">
                  <w:rPr>
                    <w:rFonts w:ascii="Georgia" w:eastAsia="Times New Roman" w:hAnsi="Georgia" w:cs="David" w:hint="cs"/>
                    <w:b/>
                    <w:bCs/>
                    <w:kern w:val="20"/>
                    <w:szCs w:val="24"/>
                    <w:rtl/>
                    <w:lang w:val="en-GB" w:eastAsia="he-IL"/>
                  </w:rPr>
                  <w:delText xml:space="preserve">3. דמיאן אנדרס בקרמן, ת.ז. 30228135 </w:delText>
                </w:r>
              </w:del>
            </w:ins>
          </w:p>
          <w:p w14:paraId="117592C6" w14:textId="1C7CC836" w:rsidR="00880AD3" w:rsidDel="008D3B9E" w:rsidRDefault="00880AD3" w:rsidP="00880AD3">
            <w:pPr>
              <w:bidi/>
              <w:spacing w:after="0" w:line="240" w:lineRule="auto"/>
              <w:ind w:left="175"/>
              <w:jc w:val="both"/>
              <w:rPr>
                <w:ins w:id="115" w:author="הילית אראל שכטר" w:date="2020-03-16T18:26:00Z"/>
                <w:del w:id="116" w:author="Amos Baranes" w:date="2020-03-22T09:37:00Z"/>
                <w:rFonts w:ascii="Georgia" w:eastAsia="Times New Roman" w:hAnsi="Georgia" w:cs="David"/>
                <w:b/>
                <w:bCs/>
                <w:kern w:val="20"/>
                <w:szCs w:val="24"/>
                <w:rtl/>
                <w:lang w:val="en-GB" w:eastAsia="he-IL"/>
              </w:rPr>
            </w:pPr>
          </w:p>
          <w:p w14:paraId="36580E10" w14:textId="53546475" w:rsidR="00880AD3" w:rsidRPr="004120C8" w:rsidDel="008D3B9E" w:rsidRDefault="00880AD3">
            <w:pPr>
              <w:bidi/>
              <w:spacing w:after="0" w:line="240" w:lineRule="auto"/>
              <w:ind w:left="175"/>
              <w:jc w:val="both"/>
              <w:rPr>
                <w:ins w:id="117" w:author="הילית אראל שכטר" w:date="2020-03-16T18:26:00Z"/>
                <w:del w:id="118" w:author="Amos Baranes" w:date="2020-03-22T09:37:00Z"/>
                <w:rFonts w:ascii="Georgia" w:eastAsia="Times New Roman" w:hAnsi="Georgia" w:cs="David"/>
                <w:b/>
                <w:bCs/>
                <w:kern w:val="20"/>
                <w:szCs w:val="24"/>
                <w:rtl/>
                <w:lang w:val="en-GB" w:eastAsia="he-IL"/>
              </w:rPr>
              <w:pPrChange w:id="119" w:author="הילית אראל שכטר" w:date="2020-03-16T18:26:00Z">
                <w:pPr>
                  <w:bidi/>
                  <w:spacing w:after="0" w:line="240" w:lineRule="auto"/>
                  <w:ind w:left="175"/>
                  <w:jc w:val="both"/>
                </w:pPr>
              </w:pPrChange>
            </w:pPr>
            <w:ins w:id="120" w:author="הילית אראל שכטר" w:date="2020-03-16T18:26:00Z">
              <w:del w:id="121" w:author="Amos Baranes" w:date="2020-03-22T09:37:00Z">
                <w:r w:rsidDel="008D3B9E">
                  <w:rPr>
                    <w:rFonts w:ascii="Georgia" w:eastAsia="Times New Roman" w:hAnsi="Georgia" w:cs="David" w:hint="cs"/>
                    <w:b/>
                    <w:bCs/>
                    <w:kern w:val="20"/>
                    <w:szCs w:val="24"/>
                    <w:rtl/>
                    <w:lang w:val="en-GB" w:eastAsia="he-IL"/>
                  </w:rPr>
                  <w:delText xml:space="preserve">                                                                              </w:delText>
                </w:r>
              </w:del>
            </w:ins>
            <w:ins w:id="122" w:author="הילית אראל שכטר" w:date="2020-03-16T18:27:00Z">
              <w:del w:id="123" w:author="Amos Baranes" w:date="2020-03-22T09:37:00Z">
                <w:r w:rsidDel="008D3B9E">
                  <w:rPr>
                    <w:rFonts w:ascii="Georgia" w:eastAsia="Times New Roman" w:hAnsi="Georgia" w:cs="David" w:hint="cs"/>
                    <w:b/>
                    <w:bCs/>
                    <w:kern w:val="20"/>
                    <w:szCs w:val="24"/>
                    <w:rtl/>
                    <w:lang w:val="en-GB" w:eastAsia="he-IL"/>
                  </w:rPr>
                  <w:delText xml:space="preserve">            </w:delText>
                </w:r>
                <w:r w:rsidRPr="004120C8" w:rsidDel="008D3B9E">
                  <w:rPr>
                    <w:rFonts w:ascii="Georgia" w:eastAsia="Times New Roman" w:hAnsi="Georgia" w:cs="David" w:hint="eastAsia"/>
                    <w:b/>
                    <w:bCs/>
                    <w:kern w:val="20"/>
                    <w:szCs w:val="24"/>
                    <w:rtl/>
                    <w:lang w:val="en-GB" w:eastAsia="he-IL"/>
                  </w:rPr>
                  <w:delText>הנתבעים</w:delText>
                </w:r>
                <w:r w:rsidRPr="004120C8" w:rsidDel="008D3B9E">
                  <w:rPr>
                    <w:rFonts w:ascii="Georgia" w:eastAsia="Times New Roman" w:hAnsi="Georgia" w:cs="David"/>
                    <w:b/>
                    <w:bCs/>
                    <w:kern w:val="20"/>
                    <w:szCs w:val="24"/>
                    <w:rtl/>
                    <w:lang w:val="en-GB" w:eastAsia="he-IL"/>
                  </w:rPr>
                  <w:delText xml:space="preserve"> </w:delText>
                </w:r>
                <w:r w:rsidRPr="004120C8" w:rsidDel="008D3B9E">
                  <w:rPr>
                    <w:rFonts w:ascii="Georgia" w:eastAsia="Times New Roman" w:hAnsi="Georgia" w:cs="David" w:hint="eastAsia"/>
                    <w:b/>
                    <w:bCs/>
                    <w:kern w:val="20"/>
                    <w:szCs w:val="24"/>
                    <w:rtl/>
                    <w:lang w:val="en-GB" w:eastAsia="he-IL"/>
                  </w:rPr>
                  <w:delText>שכנגד</w:delText>
                </w:r>
              </w:del>
            </w:ins>
          </w:p>
          <w:p w14:paraId="23E35C7E" w14:textId="679EB358" w:rsidR="00880AD3" w:rsidRPr="00880AD3" w:rsidDel="008D3B9E" w:rsidRDefault="00880AD3" w:rsidP="00880AD3">
            <w:pPr>
              <w:bidi/>
              <w:spacing w:after="0" w:line="240" w:lineRule="auto"/>
              <w:ind w:left="175"/>
              <w:jc w:val="center"/>
              <w:rPr>
                <w:ins w:id="124" w:author="הילית אראל שכטר" w:date="2020-03-16T18:26:00Z"/>
                <w:del w:id="125" w:author="Amos Baranes" w:date="2020-03-22T09:37:00Z"/>
                <w:rFonts w:ascii="Georgia" w:eastAsia="Times New Roman" w:hAnsi="Georgia" w:cs="David"/>
                <w:b/>
                <w:bCs/>
                <w:kern w:val="20"/>
                <w:szCs w:val="24"/>
                <w:u w:val="single"/>
                <w:rtl/>
                <w:lang w:val="en-GB" w:eastAsia="he-IL"/>
              </w:rPr>
            </w:pPr>
          </w:p>
        </w:tc>
      </w:tr>
    </w:tbl>
    <w:p w14:paraId="65727807" w14:textId="66B82457" w:rsidR="00880AD3" w:rsidRPr="00164C9B" w:rsidDel="008D3B9E" w:rsidRDefault="00880AD3" w:rsidP="00880AD3">
      <w:pPr>
        <w:jc w:val="center"/>
        <w:rPr>
          <w:ins w:id="126" w:author="הילית אראל שכטר" w:date="2020-03-16T18:23:00Z"/>
          <w:del w:id="127" w:author="Amos Baranes" w:date="2020-03-22T09:37:00Z"/>
          <w:rFonts w:ascii="David" w:hAnsi="David" w:cs="David"/>
          <w:b/>
          <w:bCs/>
          <w:sz w:val="28"/>
          <w:szCs w:val="28"/>
          <w:rtl/>
          <w:rPrChange w:id="128" w:author="הילית אראל שכטר" w:date="2020-03-16T18:59:00Z">
            <w:rPr>
              <w:ins w:id="129" w:author="הילית אראל שכטר" w:date="2020-03-16T18:23:00Z"/>
              <w:del w:id="130" w:author="Amos Baranes" w:date="2020-03-22T09:37:00Z"/>
              <w:b/>
              <w:bCs/>
              <w:sz w:val="28"/>
              <w:szCs w:val="28"/>
              <w:rtl/>
            </w:rPr>
          </w:rPrChange>
        </w:rPr>
      </w:pPr>
    </w:p>
    <w:p w14:paraId="73739DC6" w14:textId="5EF450A9" w:rsidR="00880AD3" w:rsidRPr="00164C9B" w:rsidDel="008D3B9E" w:rsidRDefault="00880AD3" w:rsidP="00880AD3">
      <w:pPr>
        <w:jc w:val="center"/>
        <w:rPr>
          <w:ins w:id="131" w:author="הילית אראל שכטר" w:date="2020-03-16T18:23:00Z"/>
          <w:del w:id="132" w:author="Amos Baranes" w:date="2020-03-22T09:37:00Z"/>
          <w:rFonts w:ascii="David" w:hAnsi="David" w:cs="David"/>
          <w:b/>
          <w:bCs/>
          <w:sz w:val="28"/>
          <w:szCs w:val="28"/>
          <w:rtl/>
          <w:rPrChange w:id="133" w:author="הילית אראל שכטר" w:date="2020-03-16T18:59:00Z">
            <w:rPr>
              <w:ins w:id="134" w:author="הילית אראל שכטר" w:date="2020-03-16T18:23:00Z"/>
              <w:del w:id="135" w:author="Amos Baranes" w:date="2020-03-22T09:37:00Z"/>
              <w:b/>
              <w:bCs/>
              <w:sz w:val="28"/>
              <w:szCs w:val="28"/>
              <w:rtl/>
            </w:rPr>
          </w:rPrChange>
        </w:rPr>
      </w:pPr>
      <w:ins w:id="136" w:author="הילית אראל שכטר" w:date="2020-03-16T18:23:00Z">
        <w:del w:id="137" w:author="Amos Baranes" w:date="2020-03-22T09:37:00Z">
          <w:r w:rsidRPr="00164C9B" w:rsidDel="008D3B9E">
            <w:rPr>
              <w:rFonts w:ascii="David" w:hAnsi="David" w:cs="David"/>
              <w:b/>
              <w:bCs/>
              <w:sz w:val="28"/>
              <w:szCs w:val="28"/>
              <w:rtl/>
              <w:rPrChange w:id="138" w:author="הילית אראל שכטר" w:date="2020-03-16T18:59:00Z">
                <w:rPr>
                  <w:rFonts w:cs="Arial"/>
                  <w:b/>
                  <w:bCs/>
                  <w:sz w:val="28"/>
                  <w:szCs w:val="28"/>
                  <w:rtl/>
                </w:rPr>
              </w:rPrChange>
            </w:rPr>
            <w:delText xml:space="preserve">חוות דעת מומחה מטעם </w:delText>
          </w:r>
        </w:del>
      </w:ins>
      <w:ins w:id="139" w:author="הילית אראל שכטר" w:date="2020-03-16T18:27:00Z">
        <w:del w:id="140" w:author="Amos Baranes" w:date="2020-03-22T09:37:00Z">
          <w:r w:rsidRPr="00164C9B" w:rsidDel="008D3B9E">
            <w:rPr>
              <w:rFonts w:ascii="David" w:hAnsi="David" w:cs="David" w:hint="eastAsia"/>
              <w:b/>
              <w:bCs/>
              <w:sz w:val="28"/>
              <w:szCs w:val="28"/>
              <w:rtl/>
              <w:rPrChange w:id="141" w:author="הילית אראל שכטר" w:date="2020-03-16T18:59:00Z">
                <w:rPr>
                  <w:rFonts w:cs="Arial" w:hint="eastAsia"/>
                  <w:b/>
                  <w:bCs/>
                  <w:sz w:val="28"/>
                  <w:szCs w:val="28"/>
                  <w:rtl/>
                </w:rPr>
              </w:rPrChange>
            </w:rPr>
            <w:delText>התובעת</w:delText>
          </w:r>
          <w:r w:rsidRPr="00164C9B" w:rsidDel="008D3B9E">
            <w:rPr>
              <w:rFonts w:ascii="David" w:hAnsi="David" w:cs="David"/>
              <w:b/>
              <w:bCs/>
              <w:sz w:val="28"/>
              <w:szCs w:val="28"/>
              <w:rtl/>
              <w:rPrChange w:id="142" w:author="הילית אראל שכטר" w:date="2020-03-16T18:59:00Z">
                <w:rPr>
                  <w:rFonts w:cs="Arial"/>
                  <w:b/>
                  <w:bCs/>
                  <w:sz w:val="28"/>
                  <w:szCs w:val="28"/>
                  <w:rtl/>
                </w:rPr>
              </w:rPrChange>
            </w:rPr>
            <w:delText xml:space="preserve"> שכנגד </w:delText>
          </w:r>
        </w:del>
      </w:ins>
    </w:p>
    <w:p w14:paraId="3578B116" w14:textId="5DC745B3" w:rsidR="00880AD3" w:rsidRPr="00164C9B" w:rsidDel="008D3B9E" w:rsidRDefault="00880AD3">
      <w:pPr>
        <w:bidi/>
        <w:rPr>
          <w:ins w:id="143" w:author="הילית אראל שכטר" w:date="2020-03-16T18:23:00Z"/>
          <w:del w:id="144" w:author="Amos Baranes" w:date="2020-03-22T09:37:00Z"/>
          <w:rFonts w:ascii="David" w:hAnsi="David" w:cs="David"/>
          <w:b/>
          <w:bCs/>
          <w:sz w:val="28"/>
          <w:szCs w:val="28"/>
          <w:rtl/>
          <w:rPrChange w:id="145" w:author="הילית אראל שכטר" w:date="2020-03-16T18:59:00Z">
            <w:rPr>
              <w:ins w:id="146" w:author="הילית אראל שכטר" w:date="2020-03-16T18:23:00Z"/>
              <w:del w:id="147" w:author="Amos Baranes" w:date="2020-03-22T09:37:00Z"/>
              <w:b/>
              <w:bCs/>
              <w:sz w:val="28"/>
              <w:szCs w:val="28"/>
              <w:rtl/>
            </w:rPr>
          </w:rPrChange>
        </w:rPr>
        <w:pPrChange w:id="148" w:author="הילית אראל שכטר" w:date="2020-03-16T18:27:00Z">
          <w:pPr>
            <w:jc w:val="center"/>
          </w:pPr>
        </w:pPrChange>
      </w:pPr>
    </w:p>
    <w:p w14:paraId="297B12E0" w14:textId="63190BA3" w:rsidR="00880AD3" w:rsidRPr="00164C9B" w:rsidDel="008D3B9E" w:rsidRDefault="00880AD3" w:rsidP="00880AD3">
      <w:pPr>
        <w:bidi/>
        <w:rPr>
          <w:ins w:id="149" w:author="הילית אראל שכטר" w:date="2020-03-16T18:29:00Z"/>
          <w:del w:id="150" w:author="Amos Baranes" w:date="2020-03-22T09:37:00Z"/>
          <w:rFonts w:ascii="David" w:hAnsi="David" w:cs="David"/>
          <w:b/>
          <w:bCs/>
          <w:sz w:val="28"/>
          <w:szCs w:val="28"/>
          <w:rtl/>
          <w:rPrChange w:id="151" w:author="הילית אראל שכטר" w:date="2020-03-16T18:59:00Z">
            <w:rPr>
              <w:ins w:id="152" w:author="הילית אראל שכטר" w:date="2020-03-16T18:29:00Z"/>
              <w:del w:id="153" w:author="Amos Baranes" w:date="2020-03-22T09:37:00Z"/>
              <w:b/>
              <w:bCs/>
              <w:sz w:val="28"/>
              <w:szCs w:val="28"/>
              <w:rtl/>
            </w:rPr>
          </w:rPrChange>
        </w:rPr>
      </w:pPr>
      <w:ins w:id="154" w:author="הילית אראל שכטר" w:date="2020-03-16T18:23:00Z">
        <w:del w:id="155" w:author="Amos Baranes" w:date="2020-03-22T09:37:00Z">
          <w:r w:rsidRPr="00164C9B" w:rsidDel="008D3B9E">
            <w:rPr>
              <w:rFonts w:ascii="David" w:hAnsi="David" w:cs="David"/>
              <w:b/>
              <w:bCs/>
              <w:sz w:val="28"/>
              <w:szCs w:val="28"/>
              <w:rtl/>
              <w:rPrChange w:id="156" w:author="הילית אראל שכטר" w:date="2020-03-16T18:59:00Z">
                <w:rPr>
                  <w:rFonts w:cs="Arial"/>
                  <w:b/>
                  <w:bCs/>
                  <w:sz w:val="28"/>
                  <w:szCs w:val="28"/>
                  <w:rtl/>
                </w:rPr>
              </w:rPrChange>
            </w:rPr>
            <w:delText>שם המומחה</w:delText>
          </w:r>
          <w:r w:rsidRPr="00164C9B" w:rsidDel="008D3B9E">
            <w:rPr>
              <w:rFonts w:ascii="David" w:hAnsi="David" w:cs="David"/>
              <w:b/>
              <w:bCs/>
              <w:sz w:val="28"/>
              <w:szCs w:val="28"/>
              <w:rPrChange w:id="157" w:author="הילית אראל שכטר" w:date="2020-03-16T18:59:00Z">
                <w:rPr>
                  <w:b/>
                  <w:bCs/>
                  <w:sz w:val="28"/>
                  <w:szCs w:val="28"/>
                </w:rPr>
              </w:rPrChange>
            </w:rPr>
            <w:tab/>
          </w:r>
          <w:r w:rsidRPr="00164C9B" w:rsidDel="008D3B9E">
            <w:rPr>
              <w:rFonts w:ascii="David" w:hAnsi="David" w:cs="David"/>
              <w:b/>
              <w:bCs/>
              <w:sz w:val="28"/>
              <w:szCs w:val="28"/>
              <w:rtl/>
              <w:rPrChange w:id="158" w:author="הילית אראל שכטר" w:date="2020-03-16T18:59:00Z">
                <w:rPr>
                  <w:rFonts w:cs="Arial"/>
                  <w:b/>
                  <w:bCs/>
                  <w:sz w:val="28"/>
                  <w:szCs w:val="28"/>
                  <w:rtl/>
                </w:rPr>
              </w:rPrChange>
            </w:rPr>
            <w:delText xml:space="preserve">: </w:delText>
          </w:r>
        </w:del>
      </w:ins>
      <w:ins w:id="159" w:author="הילית אראל שכטר" w:date="2020-03-16T18:29:00Z">
        <w:del w:id="160" w:author="Amos Baranes" w:date="2020-03-22T09:37:00Z">
          <w:r w:rsidRPr="00164C9B" w:rsidDel="008D3B9E">
            <w:rPr>
              <w:rFonts w:ascii="David" w:hAnsi="David" w:cs="David" w:hint="eastAsia"/>
              <w:b/>
              <w:bCs/>
              <w:sz w:val="28"/>
              <w:szCs w:val="28"/>
              <w:rtl/>
              <w:rPrChange w:id="161" w:author="הילית אראל שכטר" w:date="2020-03-16T18:59:00Z">
                <w:rPr>
                  <w:rFonts w:hint="eastAsia"/>
                  <w:b/>
                  <w:bCs/>
                  <w:sz w:val="28"/>
                  <w:szCs w:val="28"/>
                  <w:rtl/>
                </w:rPr>
              </w:rPrChange>
            </w:rPr>
            <w:delText>ד</w:delText>
          </w:r>
          <w:r w:rsidRPr="00164C9B" w:rsidDel="008D3B9E">
            <w:rPr>
              <w:rFonts w:ascii="David" w:hAnsi="David" w:cs="David"/>
              <w:b/>
              <w:bCs/>
              <w:sz w:val="28"/>
              <w:szCs w:val="28"/>
              <w:rtl/>
              <w:rPrChange w:id="162" w:author="הילית אראל שכטר" w:date="2020-03-16T18:59:00Z">
                <w:rPr>
                  <w:b/>
                  <w:bCs/>
                  <w:sz w:val="28"/>
                  <w:szCs w:val="28"/>
                  <w:rtl/>
                </w:rPr>
              </w:rPrChange>
            </w:rPr>
            <w:delText xml:space="preserve">"ר </w:delText>
          </w:r>
        </w:del>
      </w:ins>
      <w:ins w:id="163" w:author="הילית אראל שכטר" w:date="2020-03-16T18:28:00Z">
        <w:del w:id="164" w:author="Amos Baranes" w:date="2020-03-22T09:37:00Z">
          <w:r w:rsidRPr="00164C9B" w:rsidDel="008D3B9E">
            <w:rPr>
              <w:rFonts w:ascii="David" w:hAnsi="David" w:cs="David"/>
              <w:b/>
              <w:bCs/>
              <w:sz w:val="28"/>
              <w:szCs w:val="28"/>
              <w:rtl/>
              <w:rPrChange w:id="165" w:author="הילית אראל שכטר" w:date="2020-03-16T18:59:00Z">
                <w:rPr>
                  <w:rFonts w:cs="Arial"/>
                  <w:b/>
                  <w:bCs/>
                  <w:sz w:val="28"/>
                  <w:szCs w:val="28"/>
                  <w:rtl/>
                </w:rPr>
              </w:rPrChange>
            </w:rPr>
            <w:delText xml:space="preserve">עמוס ברנס </w:delText>
          </w:r>
        </w:del>
      </w:ins>
    </w:p>
    <w:p w14:paraId="5B5FBFCE" w14:textId="3CB3B146" w:rsidR="00880AD3" w:rsidRPr="00164C9B" w:rsidDel="008D3B9E" w:rsidRDefault="00880AD3">
      <w:pPr>
        <w:bidi/>
        <w:rPr>
          <w:ins w:id="166" w:author="הילית אראל שכטר" w:date="2020-03-16T18:23:00Z"/>
          <w:del w:id="167" w:author="Amos Baranes" w:date="2020-03-22T09:37:00Z"/>
          <w:rFonts w:ascii="David" w:hAnsi="David" w:cs="David"/>
          <w:b/>
          <w:bCs/>
          <w:sz w:val="28"/>
          <w:szCs w:val="28"/>
          <w:rtl/>
          <w:rPrChange w:id="168" w:author="הילית אראל שכטר" w:date="2020-03-16T18:59:00Z">
            <w:rPr>
              <w:ins w:id="169" w:author="הילית אראל שכטר" w:date="2020-03-16T18:23:00Z"/>
              <w:del w:id="170" w:author="Amos Baranes" w:date="2020-03-22T09:37:00Z"/>
              <w:b/>
              <w:bCs/>
              <w:sz w:val="28"/>
              <w:szCs w:val="28"/>
              <w:rtl/>
            </w:rPr>
          </w:rPrChange>
        </w:rPr>
        <w:pPrChange w:id="171" w:author="Amos Baranes" w:date="2020-03-17T07:25:00Z">
          <w:pPr>
            <w:jc w:val="center"/>
          </w:pPr>
        </w:pPrChange>
      </w:pPr>
      <w:ins w:id="172" w:author="הילית אראל שכטר" w:date="2020-03-16T18:23:00Z">
        <w:del w:id="173" w:author="Amos Baranes" w:date="2020-03-22T09:37:00Z">
          <w:r w:rsidRPr="00164C9B" w:rsidDel="008D3B9E">
            <w:rPr>
              <w:rFonts w:ascii="David" w:hAnsi="David" w:cs="David"/>
              <w:b/>
              <w:bCs/>
              <w:sz w:val="28"/>
              <w:szCs w:val="28"/>
              <w:rtl/>
              <w:rPrChange w:id="174" w:author="הילית אראל שכטר" w:date="2020-03-16T18:59:00Z">
                <w:rPr>
                  <w:rFonts w:cs="Arial"/>
                  <w:b/>
                  <w:bCs/>
                  <w:sz w:val="28"/>
                  <w:szCs w:val="28"/>
                  <w:rtl/>
                </w:rPr>
              </w:rPrChange>
            </w:rPr>
            <w:delText>מקום עבודה :</w:delText>
          </w:r>
        </w:del>
      </w:ins>
      <w:ins w:id="175" w:author="הילית אראל שכטר" w:date="2020-03-16T18:28:00Z">
        <w:del w:id="176" w:author="Amos Baranes" w:date="2020-03-22T09:37:00Z">
          <w:r w:rsidRPr="00164C9B" w:rsidDel="008D3B9E">
            <w:rPr>
              <w:rFonts w:ascii="David" w:hAnsi="David" w:cs="David"/>
              <w:b/>
              <w:bCs/>
              <w:sz w:val="28"/>
              <w:szCs w:val="28"/>
              <w:rtl/>
              <w:rPrChange w:id="177" w:author="הילית אראל שכטר" w:date="2020-03-16T18:59:00Z">
                <w:rPr>
                  <w:b/>
                  <w:bCs/>
                  <w:sz w:val="28"/>
                  <w:szCs w:val="28"/>
                  <w:rtl/>
                </w:rPr>
              </w:rPrChange>
            </w:rPr>
            <w:delText xml:space="preserve"> </w:delText>
          </w:r>
        </w:del>
        <w:del w:id="178" w:author="Amos Baranes" w:date="2020-03-17T07:25:00Z">
          <w:r w:rsidRPr="00164C9B" w:rsidDel="004120C8">
            <w:rPr>
              <w:rFonts w:ascii="David" w:hAnsi="David" w:cs="David"/>
              <w:b/>
              <w:bCs/>
              <w:sz w:val="28"/>
              <w:szCs w:val="28"/>
              <w:rtl/>
              <w:rPrChange w:id="179" w:author="הילית אראל שכטר" w:date="2020-03-16T18:59:00Z">
                <w:rPr>
                  <w:b/>
                  <w:bCs/>
                  <w:sz w:val="28"/>
                  <w:szCs w:val="28"/>
                  <w:rtl/>
                </w:rPr>
              </w:rPrChange>
            </w:rPr>
            <w:delText>כתובת</w:delText>
          </w:r>
        </w:del>
      </w:ins>
    </w:p>
    <w:p w14:paraId="034E37C7" w14:textId="28096F96" w:rsidR="00880AD3" w:rsidRPr="00164C9B" w:rsidDel="008D3B9E" w:rsidRDefault="00880AD3">
      <w:pPr>
        <w:bidi/>
        <w:rPr>
          <w:ins w:id="180" w:author="הילית אראל שכטר" w:date="2020-03-16T18:23:00Z"/>
          <w:del w:id="181" w:author="Amos Baranes" w:date="2020-03-22T09:37:00Z"/>
          <w:rFonts w:ascii="David" w:hAnsi="David" w:cs="David"/>
          <w:b/>
          <w:bCs/>
          <w:sz w:val="28"/>
          <w:szCs w:val="28"/>
          <w:rtl/>
          <w:rPrChange w:id="182" w:author="הילית אראל שכטר" w:date="2020-03-16T18:59:00Z">
            <w:rPr>
              <w:ins w:id="183" w:author="הילית אראל שכטר" w:date="2020-03-16T18:23:00Z"/>
              <w:del w:id="184" w:author="Amos Baranes" w:date="2020-03-22T09:37:00Z"/>
              <w:b/>
              <w:bCs/>
              <w:sz w:val="28"/>
              <w:szCs w:val="28"/>
              <w:rtl/>
            </w:rPr>
          </w:rPrChange>
        </w:rPr>
        <w:pPrChange w:id="185" w:author="Amos Baranes" w:date="2020-03-17T07:10:00Z">
          <w:pPr>
            <w:jc w:val="center"/>
          </w:pPr>
        </w:pPrChange>
      </w:pPr>
      <w:ins w:id="186" w:author="הילית אראל שכטר" w:date="2020-03-16T18:23:00Z">
        <w:del w:id="187" w:author="Amos Baranes" w:date="2020-03-22T09:37:00Z">
          <w:r w:rsidRPr="00164C9B" w:rsidDel="008D3B9E">
            <w:rPr>
              <w:rFonts w:ascii="David" w:hAnsi="David" w:cs="David"/>
              <w:b/>
              <w:bCs/>
              <w:sz w:val="28"/>
              <w:szCs w:val="28"/>
              <w:rtl/>
              <w:rPrChange w:id="188" w:author="הילית אראל שכטר" w:date="2020-03-16T18:59:00Z">
                <w:rPr>
                  <w:rFonts w:cs="Arial"/>
                  <w:b/>
                  <w:bCs/>
                  <w:sz w:val="28"/>
                  <w:szCs w:val="28"/>
                  <w:rtl/>
                </w:rPr>
              </w:rPrChange>
            </w:rPr>
            <w:delText xml:space="preserve">טלפון </w:delText>
          </w:r>
          <w:r w:rsidRPr="00164C9B" w:rsidDel="008D3B9E">
            <w:rPr>
              <w:rFonts w:ascii="David" w:hAnsi="David" w:cs="David"/>
              <w:b/>
              <w:bCs/>
              <w:sz w:val="28"/>
              <w:szCs w:val="28"/>
              <w:rPrChange w:id="189" w:author="הילית אראל שכטר" w:date="2020-03-16T18:59:00Z">
                <w:rPr>
                  <w:b/>
                  <w:bCs/>
                  <w:sz w:val="28"/>
                  <w:szCs w:val="28"/>
                </w:rPr>
              </w:rPrChange>
            </w:rPr>
            <w:tab/>
          </w:r>
          <w:r w:rsidRPr="00164C9B" w:rsidDel="008D3B9E">
            <w:rPr>
              <w:rFonts w:ascii="David" w:hAnsi="David" w:cs="David"/>
              <w:b/>
              <w:bCs/>
              <w:sz w:val="28"/>
              <w:szCs w:val="28"/>
              <w:rtl/>
              <w:rPrChange w:id="190" w:author="הילית אראל שכטר" w:date="2020-03-16T18:59:00Z">
                <w:rPr>
                  <w:rFonts w:cs="Arial"/>
                  <w:b/>
                  <w:bCs/>
                  <w:sz w:val="28"/>
                  <w:szCs w:val="28"/>
                  <w:rtl/>
                </w:rPr>
              </w:rPrChange>
            </w:rPr>
            <w:delText xml:space="preserve">:  </w:delText>
          </w:r>
        </w:del>
      </w:ins>
      <w:ins w:id="191" w:author="הילית אראל שכטר" w:date="2020-03-16T18:28:00Z">
        <w:del w:id="192" w:author="Amos Baranes" w:date="2020-03-17T07:10:00Z">
          <w:r w:rsidRPr="00164C9B" w:rsidDel="00835CE0">
            <w:rPr>
              <w:rFonts w:ascii="David" w:hAnsi="David" w:cs="David"/>
              <w:b/>
              <w:bCs/>
              <w:sz w:val="28"/>
              <w:szCs w:val="28"/>
              <w:rPrChange w:id="193" w:author="הילית אראל שכטר" w:date="2020-03-16T18:59:00Z">
                <w:rPr>
                  <w:b/>
                  <w:bCs/>
                  <w:sz w:val="28"/>
                  <w:szCs w:val="28"/>
                </w:rPr>
              </w:rPrChange>
            </w:rPr>
            <w:delText>______________</w:delText>
          </w:r>
        </w:del>
      </w:ins>
    </w:p>
    <w:p w14:paraId="6ABE7D05" w14:textId="7878F4D3" w:rsidR="00880AD3" w:rsidRPr="00164C9B" w:rsidDel="008D3B9E" w:rsidRDefault="00880AD3">
      <w:pPr>
        <w:bidi/>
        <w:rPr>
          <w:ins w:id="194" w:author="הילית אראל שכטר" w:date="2020-03-16T18:28:00Z"/>
          <w:del w:id="195" w:author="Amos Baranes" w:date="2020-03-22T09:37:00Z"/>
          <w:rFonts w:ascii="David" w:hAnsi="David" w:cs="David"/>
          <w:b/>
          <w:bCs/>
          <w:sz w:val="28"/>
          <w:szCs w:val="28"/>
          <w:rtl/>
          <w:rPrChange w:id="196" w:author="הילית אראל שכטר" w:date="2020-03-16T18:59:00Z">
            <w:rPr>
              <w:ins w:id="197" w:author="הילית אראל שכטר" w:date="2020-03-16T18:28:00Z"/>
              <w:del w:id="198" w:author="Amos Baranes" w:date="2020-03-22T09:37:00Z"/>
              <w:b/>
              <w:bCs/>
              <w:sz w:val="28"/>
              <w:szCs w:val="28"/>
              <w:rtl/>
            </w:rPr>
          </w:rPrChange>
        </w:rPr>
        <w:pPrChange w:id="199" w:author="Amos Baranes" w:date="2020-03-17T07:11:00Z">
          <w:pPr>
            <w:bidi/>
          </w:pPr>
        </w:pPrChange>
      </w:pPr>
      <w:ins w:id="200" w:author="הילית אראל שכטר" w:date="2020-03-16T18:23:00Z">
        <w:del w:id="201" w:author="Amos Baranes" w:date="2020-03-22T09:37:00Z">
          <w:r w:rsidRPr="00164C9B" w:rsidDel="008D3B9E">
            <w:rPr>
              <w:rFonts w:ascii="David" w:hAnsi="David" w:cs="David"/>
              <w:b/>
              <w:bCs/>
              <w:sz w:val="28"/>
              <w:szCs w:val="28"/>
              <w:rtl/>
              <w:rPrChange w:id="202" w:author="הילית אראל שכטר" w:date="2020-03-16T18:59:00Z">
                <w:rPr>
                  <w:rFonts w:cs="Arial"/>
                  <w:b/>
                  <w:bCs/>
                  <w:sz w:val="28"/>
                  <w:szCs w:val="28"/>
                  <w:rtl/>
                </w:rPr>
              </w:rPrChange>
            </w:rPr>
            <w:delText>פקס</w:delText>
          </w:r>
        </w:del>
      </w:ins>
      <w:ins w:id="203" w:author="הילית אראל שכטר" w:date="2020-03-16T18:28:00Z">
        <w:del w:id="204" w:author="Amos Baranes" w:date="2020-03-22T09:37:00Z">
          <w:r w:rsidRPr="00164C9B" w:rsidDel="008D3B9E">
            <w:rPr>
              <w:rFonts w:ascii="David" w:hAnsi="David" w:cs="David"/>
              <w:b/>
              <w:bCs/>
              <w:sz w:val="28"/>
              <w:szCs w:val="28"/>
              <w:rtl/>
              <w:rPrChange w:id="205" w:author="הילית אראל שכטר" w:date="2020-03-16T18:59:00Z">
                <w:rPr>
                  <w:b/>
                  <w:bCs/>
                  <w:sz w:val="28"/>
                  <w:szCs w:val="28"/>
                  <w:rtl/>
                </w:rPr>
              </w:rPrChange>
            </w:rPr>
            <w:delText xml:space="preserve">: </w:delText>
          </w:r>
        </w:del>
        <w:del w:id="206" w:author="Amos Baranes" w:date="2020-03-17T07:11:00Z">
          <w:r w:rsidRPr="00164C9B" w:rsidDel="00835CE0">
            <w:rPr>
              <w:rFonts w:ascii="David" w:hAnsi="David" w:cs="David"/>
              <w:b/>
              <w:bCs/>
              <w:sz w:val="28"/>
              <w:szCs w:val="28"/>
              <w:rtl/>
              <w:rPrChange w:id="207" w:author="הילית אראל שכטר" w:date="2020-03-16T18:59:00Z">
                <w:rPr>
                  <w:b/>
                  <w:bCs/>
                  <w:sz w:val="28"/>
                  <w:szCs w:val="28"/>
                  <w:rtl/>
                </w:rPr>
              </w:rPrChange>
            </w:rPr>
            <w:delText>______________</w:delText>
          </w:r>
        </w:del>
      </w:ins>
    </w:p>
    <w:p w14:paraId="0D388214" w14:textId="1145797F" w:rsidR="00880AD3" w:rsidRPr="00164C9B" w:rsidDel="008D3B9E" w:rsidRDefault="00880AD3">
      <w:pPr>
        <w:bidi/>
        <w:rPr>
          <w:ins w:id="208" w:author="הילית אראל שכטר" w:date="2020-03-16T18:23:00Z"/>
          <w:del w:id="209" w:author="Amos Baranes" w:date="2020-03-22T09:37:00Z"/>
          <w:rFonts w:ascii="David" w:hAnsi="David" w:cs="David"/>
          <w:b/>
          <w:bCs/>
          <w:sz w:val="28"/>
          <w:szCs w:val="28"/>
          <w:rtl/>
          <w:rPrChange w:id="210" w:author="הילית אראל שכטר" w:date="2020-03-16T18:59:00Z">
            <w:rPr>
              <w:ins w:id="211" w:author="הילית אראל שכטר" w:date="2020-03-16T18:23:00Z"/>
              <w:del w:id="212" w:author="Amos Baranes" w:date="2020-03-22T09:37:00Z"/>
              <w:b/>
              <w:bCs/>
              <w:sz w:val="28"/>
              <w:szCs w:val="28"/>
              <w:rtl/>
            </w:rPr>
          </w:rPrChange>
        </w:rPr>
        <w:pPrChange w:id="213" w:author="Amos Baranes" w:date="2020-03-17T07:11:00Z">
          <w:pPr>
            <w:jc w:val="center"/>
          </w:pPr>
        </w:pPrChange>
      </w:pPr>
      <w:ins w:id="214" w:author="הילית אראל שכטר" w:date="2020-03-16T18:29:00Z">
        <w:del w:id="215" w:author="Amos Baranes" w:date="2020-03-22T09:37:00Z">
          <w:r w:rsidRPr="00164C9B" w:rsidDel="008D3B9E">
            <w:rPr>
              <w:rFonts w:ascii="David" w:hAnsi="David" w:cs="David" w:hint="eastAsia"/>
              <w:b/>
              <w:bCs/>
              <w:sz w:val="28"/>
              <w:szCs w:val="28"/>
              <w:rtl/>
              <w:rPrChange w:id="216" w:author="הילית אראל שכטר" w:date="2020-03-16T18:59:00Z">
                <w:rPr>
                  <w:rFonts w:hint="eastAsia"/>
                  <w:b/>
                  <w:bCs/>
                  <w:sz w:val="28"/>
                  <w:szCs w:val="28"/>
                  <w:rtl/>
                </w:rPr>
              </w:rPrChange>
            </w:rPr>
            <w:delText>דוא</w:delText>
          </w:r>
          <w:r w:rsidRPr="00164C9B" w:rsidDel="008D3B9E">
            <w:rPr>
              <w:rFonts w:ascii="David" w:hAnsi="David" w:cs="David"/>
              <w:b/>
              <w:bCs/>
              <w:sz w:val="28"/>
              <w:szCs w:val="28"/>
              <w:rtl/>
              <w:rPrChange w:id="217" w:author="הילית אראל שכטר" w:date="2020-03-16T18:59:00Z">
                <w:rPr>
                  <w:b/>
                  <w:bCs/>
                  <w:sz w:val="28"/>
                  <w:szCs w:val="28"/>
                  <w:rtl/>
                </w:rPr>
              </w:rPrChange>
            </w:rPr>
            <w:delText>"ל:</w:delText>
          </w:r>
        </w:del>
        <w:del w:id="218" w:author="Amos Baranes" w:date="2020-03-17T07:11:00Z">
          <w:r w:rsidRPr="00164C9B" w:rsidDel="00835CE0">
            <w:rPr>
              <w:rFonts w:ascii="David" w:hAnsi="David" w:cs="David"/>
              <w:b/>
              <w:bCs/>
              <w:sz w:val="28"/>
              <w:szCs w:val="28"/>
              <w:rtl/>
              <w:rPrChange w:id="219" w:author="הילית אראל שכטר" w:date="2020-03-16T18:59:00Z">
                <w:rPr>
                  <w:b/>
                  <w:bCs/>
                  <w:sz w:val="28"/>
                  <w:szCs w:val="28"/>
                  <w:rtl/>
                </w:rPr>
              </w:rPrChange>
            </w:rPr>
            <w:delText>_____________</w:delText>
          </w:r>
        </w:del>
      </w:ins>
    </w:p>
    <w:p w14:paraId="28CF1DB5" w14:textId="3152C1EC" w:rsidR="00880AD3" w:rsidRPr="00880AD3" w:rsidDel="008D3B9E" w:rsidRDefault="00880AD3" w:rsidP="00880AD3">
      <w:pPr>
        <w:jc w:val="center"/>
        <w:rPr>
          <w:ins w:id="220" w:author="הילית אראל שכטר" w:date="2020-03-16T18:23:00Z"/>
          <w:del w:id="221" w:author="Amos Baranes" w:date="2020-03-22T09:37:00Z"/>
          <w:b/>
          <w:bCs/>
          <w:sz w:val="28"/>
          <w:szCs w:val="28"/>
          <w:rtl/>
        </w:rPr>
      </w:pPr>
    </w:p>
    <w:p w14:paraId="2CB38105" w14:textId="4E08B581" w:rsidR="00880AD3" w:rsidRPr="00880AD3" w:rsidDel="008D3B9E" w:rsidRDefault="00880AD3">
      <w:pPr>
        <w:bidi/>
        <w:rPr>
          <w:ins w:id="222" w:author="הילית אראל שכטר" w:date="2020-03-16T18:23:00Z"/>
          <w:del w:id="223" w:author="Amos Baranes" w:date="2020-03-22T09:37:00Z"/>
          <w:rFonts w:ascii="David" w:hAnsi="David" w:cs="David"/>
          <w:b/>
          <w:bCs/>
          <w:sz w:val="24"/>
          <w:szCs w:val="24"/>
          <w:rtl/>
          <w:rPrChange w:id="224" w:author="הילית אראל שכטר" w:date="2020-03-16T18:33:00Z">
            <w:rPr>
              <w:ins w:id="225" w:author="הילית אראל שכטר" w:date="2020-03-16T18:23:00Z"/>
              <w:del w:id="226" w:author="Amos Baranes" w:date="2020-03-22T09:37:00Z"/>
              <w:b/>
              <w:bCs/>
              <w:sz w:val="28"/>
              <w:szCs w:val="28"/>
              <w:rtl/>
            </w:rPr>
          </w:rPrChange>
        </w:rPr>
        <w:pPrChange w:id="227" w:author="הילית אראל שכטר" w:date="2020-03-16T18:32:00Z">
          <w:pPr>
            <w:jc w:val="center"/>
          </w:pPr>
        </w:pPrChange>
      </w:pPr>
      <w:ins w:id="228" w:author="הילית אראל שכטר" w:date="2020-03-16T18:23:00Z">
        <w:del w:id="229" w:author="Amos Baranes" w:date="2020-03-22T09:37:00Z">
          <w:r w:rsidRPr="00880AD3" w:rsidDel="008D3B9E">
            <w:rPr>
              <w:rFonts w:ascii="David" w:hAnsi="David" w:cs="David"/>
              <w:b/>
              <w:bCs/>
              <w:sz w:val="24"/>
              <w:szCs w:val="24"/>
              <w:rtl/>
              <w:rPrChange w:id="230" w:author="הילית אראל שכטר" w:date="2020-03-16T18:33:00Z">
                <w:rPr>
                  <w:rFonts w:cs="Arial"/>
                  <w:b/>
                  <w:bCs/>
                  <w:sz w:val="28"/>
                  <w:szCs w:val="28"/>
                  <w:rtl/>
                </w:rPr>
              </w:rPrChange>
            </w:rPr>
            <w:delText>ידוע לי, ומוסכם עליי, כי חוות דעתי זו תוגש במסגרת ההליך המשפטי בין הצדדים</w:delText>
          </w:r>
          <w:r w:rsidRPr="00880AD3" w:rsidDel="008D3B9E">
            <w:rPr>
              <w:rFonts w:ascii="David" w:hAnsi="David" w:cs="David"/>
              <w:b/>
              <w:bCs/>
              <w:sz w:val="24"/>
              <w:szCs w:val="24"/>
              <w:rPrChange w:id="231" w:author="הילית אראל שכטר" w:date="2020-03-16T18:33:00Z">
                <w:rPr>
                  <w:b/>
                  <w:bCs/>
                  <w:sz w:val="28"/>
                  <w:szCs w:val="28"/>
                </w:rPr>
              </w:rPrChange>
            </w:rPr>
            <w:delText xml:space="preserve">. </w:delText>
          </w:r>
        </w:del>
      </w:ins>
    </w:p>
    <w:p w14:paraId="7D69759A" w14:textId="1C2A76CD" w:rsidR="00880AD3" w:rsidDel="008D3B9E" w:rsidRDefault="00880AD3">
      <w:pPr>
        <w:bidi/>
        <w:jc w:val="both"/>
        <w:rPr>
          <w:ins w:id="232" w:author="הילית אראל שכטר" w:date="2020-03-16T18:33:00Z"/>
          <w:del w:id="233" w:author="Amos Baranes" w:date="2020-03-22T09:37:00Z"/>
          <w:b/>
          <w:bCs/>
          <w:sz w:val="28"/>
          <w:szCs w:val="28"/>
          <w:rtl/>
        </w:rPr>
        <w:pPrChange w:id="234" w:author="הילית אראל שכטר" w:date="2020-03-16T18:59:00Z">
          <w:pPr>
            <w:bidi/>
          </w:pPr>
        </w:pPrChange>
      </w:pPr>
      <w:ins w:id="235" w:author="הילית אראל שכטר" w:date="2020-03-16T18:23:00Z">
        <w:del w:id="236" w:author="Amos Baranes" w:date="2020-03-22T09:37:00Z">
          <w:r w:rsidRPr="00880AD3" w:rsidDel="008D3B9E">
            <w:rPr>
              <w:rFonts w:ascii="David" w:hAnsi="David" w:cs="David"/>
              <w:b/>
              <w:bCs/>
              <w:sz w:val="24"/>
              <w:szCs w:val="24"/>
              <w:rtl/>
              <w:rPrChange w:id="237" w:author="הילית אראל שכטר" w:date="2020-03-16T18:33:00Z">
                <w:rPr>
                  <w:rFonts w:cs="Arial"/>
                  <w:b/>
                  <w:bCs/>
                  <w:sz w:val="28"/>
                  <w:szCs w:val="28"/>
                  <w:rtl/>
                </w:rPr>
              </w:rPrChange>
            </w:rPr>
            <w:delText>אני נותן חוות דעתי זו במקום עדות בבית המשפט, ואני מצהיר בזאת, כי ידוע לי היטב שלעניין הוראות החוק הפלילי בדבר עדות שקר בשבועה בבית המשפט, דין חוות דעתי זו, כשהיא חתומה על ידי, כדין עדות בשבועה שנתתי בבית משפט</w:delText>
          </w:r>
          <w:r w:rsidRPr="00880AD3" w:rsidDel="008D3B9E">
            <w:rPr>
              <w:b/>
              <w:bCs/>
              <w:sz w:val="28"/>
              <w:szCs w:val="28"/>
            </w:rPr>
            <w:delText>.</w:delText>
          </w:r>
        </w:del>
      </w:ins>
    </w:p>
    <w:p w14:paraId="6BF0DE4B" w14:textId="241C61B4" w:rsidR="00880AD3" w:rsidRPr="00880AD3" w:rsidDel="008D3B9E" w:rsidRDefault="00880AD3" w:rsidP="00880AD3">
      <w:pPr>
        <w:bidi/>
        <w:spacing w:before="120" w:after="120" w:line="276" w:lineRule="auto"/>
        <w:rPr>
          <w:ins w:id="238" w:author="הילית אראל שכטר" w:date="2020-03-16T18:33:00Z"/>
          <w:del w:id="239" w:author="Amos Baranes" w:date="2020-03-22T09:37:00Z"/>
          <w:rFonts w:ascii="Times New Roman" w:eastAsia="Times New Roman" w:hAnsi="Times New Roman" w:cs="David"/>
          <w:rtl/>
          <w:lang w:eastAsia="he-IL"/>
        </w:rPr>
      </w:pPr>
    </w:p>
    <w:p w14:paraId="3F52634E" w14:textId="52892B70" w:rsidR="00880AD3" w:rsidRPr="00880AD3" w:rsidDel="008D3B9E" w:rsidRDefault="00880AD3">
      <w:pPr>
        <w:bidi/>
        <w:spacing w:before="120" w:after="120" w:line="276" w:lineRule="auto"/>
        <w:rPr>
          <w:ins w:id="240" w:author="הילית אראל שכטר" w:date="2020-03-16T18:33:00Z"/>
          <w:del w:id="241" w:author="Amos Baranes" w:date="2020-03-22T09:37:00Z"/>
          <w:rFonts w:ascii="Times New Roman" w:eastAsia="Times New Roman" w:hAnsi="Times New Roman" w:cs="David"/>
          <w:sz w:val="24"/>
          <w:szCs w:val="24"/>
          <w:rtl/>
          <w:lang w:eastAsia="he-IL"/>
        </w:rPr>
        <w:pPrChange w:id="242" w:author="Amos Baranes" w:date="2020-03-17T07:12:00Z">
          <w:pPr>
            <w:bidi/>
            <w:spacing w:before="120" w:after="120" w:line="276" w:lineRule="auto"/>
          </w:pPr>
        </w:pPrChange>
      </w:pPr>
      <w:ins w:id="243" w:author="הילית אראל שכטר" w:date="2020-03-16T18:33:00Z">
        <w:del w:id="244" w:author="Amos Baranes" w:date="2020-03-22T09:37:00Z">
          <w:r w:rsidRPr="00880AD3" w:rsidDel="008D3B9E">
            <w:rPr>
              <w:rFonts w:ascii="Times New Roman" w:eastAsia="Times New Roman" w:hAnsi="Times New Roman" w:cs="David" w:hint="cs"/>
              <w:rtl/>
              <w:lang w:eastAsia="he-IL"/>
            </w:rPr>
            <w:delText xml:space="preserve">היום, ה- </w:delText>
          </w:r>
        </w:del>
        <w:del w:id="245" w:author="Amos Baranes" w:date="2020-03-17T07:12:00Z">
          <w:r w:rsidRPr="00880AD3" w:rsidDel="00835CE0">
            <w:rPr>
              <w:rFonts w:ascii="Times New Roman" w:eastAsia="Times New Roman" w:hAnsi="Times New Roman" w:cs="David" w:hint="cs"/>
              <w:rtl/>
              <w:lang w:eastAsia="he-IL"/>
            </w:rPr>
            <w:delText>__</w:delText>
          </w:r>
        </w:del>
        <w:del w:id="246" w:author="Amos Baranes" w:date="2020-03-22T09:37:00Z">
          <w:r w:rsidRPr="00880AD3" w:rsidDel="008D3B9E">
            <w:rPr>
              <w:rFonts w:ascii="Times New Roman" w:eastAsia="Times New Roman" w:hAnsi="Times New Roman" w:cs="David" w:hint="cs"/>
              <w:rtl/>
              <w:lang w:eastAsia="he-IL"/>
            </w:rPr>
            <w:delText xml:space="preserve"> </w:delText>
          </w:r>
          <w:r w:rsidDel="008D3B9E">
            <w:rPr>
              <w:rFonts w:ascii="Times New Roman" w:eastAsia="Times New Roman" w:hAnsi="Times New Roman" w:cs="David" w:hint="cs"/>
              <w:rtl/>
              <w:lang w:eastAsia="he-IL"/>
            </w:rPr>
            <w:delText>במרץ</w:delText>
          </w:r>
          <w:r w:rsidRPr="00880AD3" w:rsidDel="008D3B9E">
            <w:rPr>
              <w:rFonts w:ascii="Times New Roman" w:eastAsia="Times New Roman" w:hAnsi="Times New Roman" w:cs="David" w:hint="cs"/>
              <w:rtl/>
              <w:lang w:eastAsia="he-IL"/>
            </w:rPr>
            <w:delText xml:space="preserve"> </w:delText>
          </w:r>
          <w:r w:rsidDel="008D3B9E">
            <w:rPr>
              <w:rFonts w:ascii="Times New Roman" w:eastAsia="Times New Roman" w:hAnsi="Times New Roman" w:cs="David" w:hint="cs"/>
              <w:rtl/>
              <w:lang w:eastAsia="he-IL"/>
            </w:rPr>
            <w:delText>2020</w:delText>
          </w:r>
        </w:del>
      </w:ins>
      <w:ins w:id="247" w:author="הילית אראל שכטר" w:date="2020-03-16T18:34:00Z">
        <w:del w:id="248" w:author="Amos Baranes" w:date="2020-03-22T09:37:00Z">
          <w:r w:rsidDel="008D3B9E">
            <w:rPr>
              <w:rFonts w:ascii="Times New Roman" w:eastAsia="Times New Roman" w:hAnsi="Times New Roman" w:cs="David" w:hint="cs"/>
              <w:sz w:val="24"/>
              <w:szCs w:val="24"/>
              <w:rtl/>
              <w:lang w:eastAsia="he-IL"/>
            </w:rPr>
            <w:delText xml:space="preserve">  </w:delText>
          </w:r>
        </w:del>
      </w:ins>
      <w:ins w:id="249" w:author="הילית אראל שכטר" w:date="2020-03-16T18:33:00Z">
        <w:del w:id="250" w:author="Amos Baranes" w:date="2020-03-22T09:37:00Z">
          <w:r w:rsidRPr="00880AD3" w:rsidDel="008D3B9E">
            <w:rPr>
              <w:rFonts w:ascii="Times New Roman" w:eastAsia="Times New Roman" w:hAnsi="Times New Roman" w:cs="David" w:hint="cs"/>
              <w:sz w:val="24"/>
              <w:szCs w:val="24"/>
              <w:rtl/>
              <w:lang w:eastAsia="he-IL"/>
            </w:rPr>
            <w:tab/>
          </w:r>
          <w:r w:rsidDel="008D3B9E">
            <w:rPr>
              <w:rFonts w:ascii="Times New Roman" w:eastAsia="Times New Roman" w:hAnsi="Times New Roman" w:cs="David" w:hint="cs"/>
              <w:sz w:val="24"/>
              <w:szCs w:val="24"/>
              <w:rtl/>
              <w:lang w:eastAsia="he-IL"/>
            </w:rPr>
            <w:delText xml:space="preserve">                                                                         </w:delText>
          </w:r>
        </w:del>
      </w:ins>
      <w:ins w:id="251" w:author="הילית אראל שכטר" w:date="2020-03-16T18:34:00Z">
        <w:del w:id="252" w:author="Amos Baranes" w:date="2020-03-22T09:37:00Z">
          <w:r w:rsidDel="008D3B9E">
            <w:rPr>
              <w:rFonts w:ascii="Times New Roman" w:eastAsia="Times New Roman" w:hAnsi="Times New Roman" w:cs="David" w:hint="cs"/>
              <w:sz w:val="24"/>
              <w:szCs w:val="24"/>
              <w:rtl/>
              <w:lang w:eastAsia="he-IL"/>
            </w:rPr>
            <w:delText xml:space="preserve">               </w:delText>
          </w:r>
        </w:del>
      </w:ins>
      <w:ins w:id="253" w:author="הילית אראל שכטר" w:date="2020-03-16T18:33:00Z">
        <w:del w:id="254" w:author="Amos Baranes" w:date="2020-03-22T09:37:00Z">
          <w:r w:rsidRPr="00880AD3" w:rsidDel="008D3B9E">
            <w:rPr>
              <w:rFonts w:ascii="Times New Roman" w:eastAsia="Times New Roman" w:hAnsi="Times New Roman" w:cs="David" w:hint="cs"/>
              <w:sz w:val="24"/>
              <w:szCs w:val="24"/>
              <w:rtl/>
              <w:lang w:eastAsia="he-IL"/>
            </w:rPr>
            <w:delText>__________________</w:delText>
          </w:r>
        </w:del>
      </w:ins>
    </w:p>
    <w:p w14:paraId="56B8770F" w14:textId="2B65E778" w:rsidR="00880AD3" w:rsidRPr="00880AD3" w:rsidDel="008D3B9E" w:rsidRDefault="00880AD3">
      <w:pPr>
        <w:bidi/>
        <w:spacing w:before="120" w:after="120" w:line="276" w:lineRule="auto"/>
        <w:jc w:val="both"/>
        <w:rPr>
          <w:ins w:id="255" w:author="הילית אראל שכטר" w:date="2020-03-16T18:33:00Z"/>
          <w:del w:id="256" w:author="Amos Baranes" w:date="2020-03-22T09:37:00Z"/>
          <w:rFonts w:ascii="Times New Roman" w:eastAsia="Times New Roman" w:hAnsi="Times New Roman" w:cs="David"/>
          <w:sz w:val="24"/>
          <w:szCs w:val="24"/>
          <w:rtl/>
          <w:lang w:eastAsia="he-IL"/>
        </w:rPr>
        <w:pPrChange w:id="257" w:author="הילית אראל שכטר" w:date="2020-03-16T18:33:00Z">
          <w:pPr>
            <w:bidi/>
            <w:spacing w:before="120" w:after="120" w:line="276" w:lineRule="auto"/>
            <w:jc w:val="both"/>
          </w:pPr>
        </w:pPrChange>
      </w:pPr>
      <w:ins w:id="258" w:author="הילית אראל שכטר" w:date="2020-03-16T18:33:00Z">
        <w:del w:id="259" w:author="Amos Baranes" w:date="2020-03-22T09:37:00Z">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RPr="00880AD3" w:rsidDel="008D3B9E">
            <w:rPr>
              <w:rFonts w:ascii="Times New Roman" w:eastAsia="Times New Roman" w:hAnsi="Times New Roman" w:cs="David" w:hint="cs"/>
              <w:sz w:val="24"/>
              <w:szCs w:val="24"/>
              <w:rtl/>
              <w:lang w:eastAsia="he-IL"/>
            </w:rPr>
            <w:tab/>
          </w:r>
          <w:r w:rsidDel="008D3B9E">
            <w:rPr>
              <w:rFonts w:ascii="Times New Roman" w:eastAsia="Times New Roman" w:hAnsi="Times New Roman" w:cs="David" w:hint="cs"/>
              <w:sz w:val="24"/>
              <w:szCs w:val="24"/>
              <w:rtl/>
              <w:lang w:eastAsia="he-IL"/>
            </w:rPr>
            <w:delText xml:space="preserve">              ד"ר עמוס ברנס</w:delText>
          </w:r>
        </w:del>
      </w:ins>
    </w:p>
    <w:p w14:paraId="2E1E0D2B" w14:textId="77777777" w:rsidR="00C83C80" w:rsidRPr="00880AD3" w:rsidDel="0006396B" w:rsidRDefault="00C83C80">
      <w:pPr>
        <w:bidi/>
        <w:rPr>
          <w:ins w:id="260" w:author="הילית אראל שכטר" w:date="2020-03-16T18:23:00Z"/>
          <w:del w:id="261" w:author="Amos Baranes" w:date="2020-03-17T17:22:00Z"/>
          <w:b/>
          <w:bCs/>
          <w:sz w:val="28"/>
          <w:szCs w:val="28"/>
          <w:rtl/>
        </w:rPr>
        <w:pPrChange w:id="262" w:author="Amos Baranes" w:date="2020-03-17T15:41:00Z">
          <w:pPr>
            <w:jc w:val="center"/>
          </w:pPr>
        </w:pPrChange>
      </w:pPr>
    </w:p>
    <w:p w14:paraId="735CA87B" w14:textId="1E803FE4" w:rsidR="00C0630A" w:rsidDel="008D3B9E" w:rsidRDefault="00C0630A" w:rsidP="00C0630A">
      <w:pPr>
        <w:jc w:val="right"/>
        <w:rPr>
          <w:ins w:id="263" w:author="הילית אראל שכטר" w:date="2020-03-16T18:36:00Z"/>
          <w:del w:id="264" w:author="Amos Baranes" w:date="2020-03-22T09:37:00Z"/>
          <w:rFonts w:ascii="David" w:hAnsi="David" w:cs="David"/>
          <w:b/>
          <w:bCs/>
          <w:sz w:val="28"/>
          <w:szCs w:val="28"/>
          <w:rtl/>
        </w:rPr>
      </w:pPr>
      <w:ins w:id="265" w:author="הילית אראל שכטר" w:date="2020-03-16T18:34:00Z">
        <w:del w:id="266" w:author="Amos Baranes" w:date="2020-03-22T09:37:00Z">
          <w:r w:rsidRPr="00C0630A" w:rsidDel="008D3B9E">
            <w:rPr>
              <w:rFonts w:ascii="David" w:hAnsi="David" w:cs="David"/>
              <w:b/>
              <w:bCs/>
              <w:sz w:val="28"/>
              <w:szCs w:val="28"/>
              <w:rtl/>
              <w:rPrChange w:id="267" w:author="הילית אראל שכטר" w:date="2020-03-16T18:35:00Z">
                <w:rPr>
                  <w:rFonts w:cs="Arial"/>
                  <w:b/>
                  <w:bCs/>
                  <w:sz w:val="28"/>
                  <w:szCs w:val="28"/>
                  <w:rtl/>
                </w:rPr>
              </w:rPrChange>
            </w:rPr>
            <w:delText>אלה פרטי השכלתי והכשרתי:</w:delText>
          </w:r>
        </w:del>
      </w:ins>
    </w:p>
    <w:p w14:paraId="6BBB053B" w14:textId="04FFDED6" w:rsidR="00C0630A" w:rsidRPr="001306F3" w:rsidDel="00D856EF" w:rsidRDefault="00C0630A">
      <w:pPr>
        <w:pStyle w:val="ListParagraph"/>
        <w:numPr>
          <w:ilvl w:val="0"/>
          <w:numId w:val="22"/>
        </w:numPr>
        <w:bidi/>
        <w:spacing w:after="0"/>
        <w:rPr>
          <w:ins w:id="268" w:author="הילית אראל שכטר" w:date="2020-03-16T18:36:00Z"/>
          <w:del w:id="269" w:author="Amos Baranes" w:date="2020-03-20T03:54:00Z"/>
          <w:rFonts w:ascii="David" w:hAnsi="David" w:cs="David"/>
          <w:b/>
          <w:bCs/>
          <w:sz w:val="24"/>
          <w:szCs w:val="24"/>
          <w:rPrChange w:id="270" w:author="הילית אראל שכטר" w:date="2020-03-16T20:13:00Z">
            <w:rPr>
              <w:ins w:id="271" w:author="הילית אראל שכטר" w:date="2020-03-16T18:36:00Z"/>
              <w:del w:id="272" w:author="Amos Baranes" w:date="2020-03-20T03:54:00Z"/>
              <w:rFonts w:ascii="David" w:hAnsi="David" w:cs="David"/>
              <w:b/>
              <w:bCs/>
              <w:sz w:val="28"/>
              <w:szCs w:val="28"/>
            </w:rPr>
          </w:rPrChange>
        </w:rPr>
        <w:pPrChange w:id="273" w:author="Amos Baranes" w:date="2020-03-20T03:54:00Z">
          <w:pPr>
            <w:pStyle w:val="ListParagraph"/>
            <w:numPr>
              <w:numId w:val="22"/>
            </w:numPr>
            <w:bidi/>
            <w:ind w:hanging="360"/>
          </w:pPr>
        </w:pPrChange>
      </w:pPr>
      <w:ins w:id="274" w:author="הילית אראל שכטר" w:date="2020-03-16T18:36:00Z">
        <w:del w:id="275" w:author="Amos Baranes" w:date="2020-03-20T03:48:00Z">
          <w:r w:rsidRPr="001306F3" w:rsidDel="00D856EF">
            <w:rPr>
              <w:rFonts w:ascii="David" w:hAnsi="David" w:cs="David" w:hint="eastAsia"/>
              <w:b/>
              <w:bCs/>
              <w:sz w:val="24"/>
              <w:szCs w:val="24"/>
              <w:rtl/>
              <w:rPrChange w:id="276" w:author="הילית אראל שכטר" w:date="2020-03-16T20:13:00Z">
                <w:rPr>
                  <w:rFonts w:ascii="David" w:hAnsi="David" w:cs="David" w:hint="eastAsia"/>
                  <w:b/>
                  <w:bCs/>
                  <w:sz w:val="28"/>
                  <w:szCs w:val="28"/>
                  <w:rtl/>
                </w:rPr>
              </w:rPrChange>
            </w:rPr>
            <w:delText>א</w:delText>
          </w:r>
        </w:del>
      </w:ins>
    </w:p>
    <w:p w14:paraId="50FF7CB5" w14:textId="7D225EF4" w:rsidR="00D856EF" w:rsidRPr="00D856EF" w:rsidDel="00D856EF" w:rsidRDefault="00C0630A">
      <w:pPr>
        <w:pStyle w:val="ListParagraph"/>
        <w:numPr>
          <w:ilvl w:val="0"/>
          <w:numId w:val="22"/>
        </w:numPr>
        <w:bidi/>
        <w:spacing w:after="0"/>
        <w:rPr>
          <w:ins w:id="277" w:author="הילית אראל שכטר" w:date="2020-03-16T18:36:00Z"/>
          <w:del w:id="278" w:author="Amos Baranes" w:date="2020-03-20T03:54:00Z"/>
          <w:rFonts w:ascii="David" w:hAnsi="David" w:cs="David"/>
          <w:b/>
          <w:bCs/>
          <w:sz w:val="24"/>
          <w:szCs w:val="24"/>
          <w:rPrChange w:id="279" w:author="Amos Baranes" w:date="2020-03-20T03:54:00Z">
            <w:rPr>
              <w:ins w:id="280" w:author="הילית אראל שכטר" w:date="2020-03-16T18:36:00Z"/>
              <w:del w:id="281" w:author="Amos Baranes" w:date="2020-03-20T03:54:00Z"/>
              <w:rFonts w:ascii="David" w:hAnsi="David" w:cs="David"/>
              <w:b/>
              <w:bCs/>
              <w:sz w:val="28"/>
              <w:szCs w:val="28"/>
            </w:rPr>
          </w:rPrChange>
        </w:rPr>
        <w:pPrChange w:id="282" w:author="Amos Baranes" w:date="2020-03-20T03:54:00Z">
          <w:pPr>
            <w:pStyle w:val="ListParagraph"/>
            <w:numPr>
              <w:numId w:val="22"/>
            </w:numPr>
            <w:bidi/>
            <w:ind w:hanging="360"/>
          </w:pPr>
        </w:pPrChange>
      </w:pPr>
      <w:ins w:id="283" w:author="הילית אראל שכטר" w:date="2020-03-16T18:36:00Z">
        <w:del w:id="284" w:author="Amos Baranes" w:date="2020-03-20T03:54:00Z">
          <w:r w:rsidRPr="00D856EF" w:rsidDel="00D856EF">
            <w:rPr>
              <w:rFonts w:ascii="David" w:hAnsi="David" w:cs="David" w:hint="eastAsia"/>
              <w:b/>
              <w:bCs/>
              <w:sz w:val="24"/>
              <w:szCs w:val="24"/>
              <w:rtl/>
              <w:rPrChange w:id="285" w:author="Amos Baranes" w:date="2020-03-20T03:54:00Z">
                <w:rPr>
                  <w:rFonts w:ascii="David" w:hAnsi="David" w:cs="David" w:hint="eastAsia"/>
                  <w:b/>
                  <w:bCs/>
                  <w:sz w:val="28"/>
                  <w:szCs w:val="28"/>
                  <w:rtl/>
                </w:rPr>
              </w:rPrChange>
            </w:rPr>
            <w:delText>א</w:delText>
          </w:r>
        </w:del>
      </w:ins>
    </w:p>
    <w:p w14:paraId="136E01A5" w14:textId="6C617A8D" w:rsidR="00C0630A" w:rsidRPr="00822B1D" w:rsidDel="00D856EF" w:rsidRDefault="00C0630A">
      <w:pPr>
        <w:bidi/>
        <w:spacing w:after="0"/>
        <w:rPr>
          <w:ins w:id="286" w:author="הילית אראל שכטר" w:date="2020-03-16T18:36:00Z"/>
          <w:del w:id="287" w:author="Amos Baranes" w:date="2020-03-20T03:56:00Z"/>
          <w:rFonts w:asciiTheme="majorBidi" w:hAnsiTheme="majorBidi" w:cstheme="majorBidi"/>
          <w:sz w:val="24"/>
          <w:szCs w:val="24"/>
          <w:lang w:bidi="ar-SA"/>
          <w:rPrChange w:id="288" w:author="Amos Baranes" w:date="2020-03-20T03:57:00Z">
            <w:rPr>
              <w:ins w:id="289" w:author="הילית אראל שכטר" w:date="2020-03-16T18:36:00Z"/>
              <w:del w:id="290" w:author="Amos Baranes" w:date="2020-03-20T03:56:00Z"/>
              <w:rFonts w:ascii="David" w:hAnsi="David" w:cs="David"/>
              <w:b/>
              <w:bCs/>
              <w:sz w:val="28"/>
              <w:szCs w:val="28"/>
            </w:rPr>
          </w:rPrChange>
        </w:rPr>
        <w:pPrChange w:id="291" w:author="Amos Baranes" w:date="2020-03-20T04:00:00Z">
          <w:pPr>
            <w:pStyle w:val="ListParagraph"/>
            <w:numPr>
              <w:numId w:val="22"/>
            </w:numPr>
            <w:bidi/>
            <w:ind w:hanging="360"/>
          </w:pPr>
        </w:pPrChange>
      </w:pPr>
      <w:ins w:id="292" w:author="הילית אראל שכטר" w:date="2020-03-16T18:36:00Z">
        <w:del w:id="293" w:author="Amos Baranes" w:date="2020-03-17T17:24:00Z">
          <w:r w:rsidRPr="00822B1D" w:rsidDel="0006396B">
            <w:rPr>
              <w:rFonts w:ascii="David" w:hAnsi="David" w:cs="David" w:hint="eastAsia"/>
              <w:sz w:val="24"/>
              <w:szCs w:val="24"/>
              <w:rtl/>
              <w:rPrChange w:id="294" w:author="Amos Baranes" w:date="2020-03-20T03:57:00Z">
                <w:rPr>
                  <w:rFonts w:ascii="David" w:hAnsi="David" w:cs="David" w:hint="eastAsia"/>
                  <w:b/>
                  <w:bCs/>
                  <w:sz w:val="28"/>
                  <w:szCs w:val="28"/>
                  <w:rtl/>
                </w:rPr>
              </w:rPrChange>
            </w:rPr>
            <w:delText>א</w:delText>
          </w:r>
        </w:del>
      </w:ins>
    </w:p>
    <w:p w14:paraId="42A633D0" w14:textId="2CD688C7" w:rsidR="00C0630A" w:rsidRPr="001306F3" w:rsidDel="00E7029E" w:rsidRDefault="00C0630A">
      <w:pPr>
        <w:pStyle w:val="ListParagraph"/>
        <w:numPr>
          <w:ilvl w:val="0"/>
          <w:numId w:val="32"/>
        </w:numPr>
        <w:bidi/>
        <w:rPr>
          <w:ins w:id="295" w:author="הילית אראל שכטר" w:date="2020-03-16T18:36:00Z"/>
          <w:del w:id="296" w:author="Amos Baranes" w:date="2020-03-20T04:39:00Z"/>
          <w:rFonts w:ascii="David" w:hAnsi="David" w:cs="David"/>
          <w:b/>
          <w:bCs/>
          <w:sz w:val="24"/>
          <w:szCs w:val="24"/>
          <w:rPrChange w:id="297" w:author="הילית אראל שכטר" w:date="2020-03-16T20:13:00Z">
            <w:rPr>
              <w:ins w:id="298" w:author="הילית אראל שכטר" w:date="2020-03-16T18:36:00Z"/>
              <w:del w:id="299" w:author="Amos Baranes" w:date="2020-03-20T04:39:00Z"/>
              <w:rFonts w:ascii="David" w:hAnsi="David" w:cs="David"/>
              <w:b/>
              <w:bCs/>
              <w:sz w:val="28"/>
              <w:szCs w:val="28"/>
            </w:rPr>
          </w:rPrChange>
        </w:rPr>
        <w:pPrChange w:id="300" w:author="Amos Baranes" w:date="2020-03-20T04:39:00Z">
          <w:pPr>
            <w:pStyle w:val="ListParagraph"/>
            <w:numPr>
              <w:numId w:val="22"/>
            </w:numPr>
            <w:bidi/>
            <w:ind w:hanging="360"/>
          </w:pPr>
        </w:pPrChange>
      </w:pPr>
      <w:ins w:id="301" w:author="הילית אראל שכטר" w:date="2020-03-16T18:36:00Z">
        <w:del w:id="302" w:author="Amos Baranes" w:date="2020-03-20T04:39:00Z">
          <w:r w:rsidRPr="001306F3" w:rsidDel="00E7029E">
            <w:rPr>
              <w:rFonts w:ascii="David" w:hAnsi="David" w:cs="David" w:hint="eastAsia"/>
              <w:b/>
              <w:bCs/>
              <w:sz w:val="24"/>
              <w:szCs w:val="24"/>
              <w:rtl/>
              <w:rPrChange w:id="303" w:author="הילית אראל שכטר" w:date="2020-03-16T20:13:00Z">
                <w:rPr>
                  <w:rFonts w:ascii="David" w:hAnsi="David" w:cs="David" w:hint="eastAsia"/>
                  <w:b/>
                  <w:bCs/>
                  <w:sz w:val="28"/>
                  <w:szCs w:val="28"/>
                  <w:rtl/>
                </w:rPr>
              </w:rPrChange>
            </w:rPr>
            <w:delText>א</w:delText>
          </w:r>
        </w:del>
      </w:ins>
    </w:p>
    <w:p w14:paraId="3F551BDC" w14:textId="3D4A00BA" w:rsidR="00C0630A" w:rsidRPr="001306F3" w:rsidDel="008D3B9E" w:rsidRDefault="00C0630A">
      <w:pPr>
        <w:pStyle w:val="ListParagraph"/>
        <w:numPr>
          <w:ilvl w:val="0"/>
          <w:numId w:val="32"/>
        </w:numPr>
        <w:bidi/>
        <w:rPr>
          <w:ins w:id="304" w:author="הילית אראל שכטר" w:date="2020-03-16T18:36:00Z"/>
          <w:del w:id="305" w:author="Amos Baranes" w:date="2020-03-22T09:37:00Z"/>
          <w:rFonts w:ascii="David" w:hAnsi="David" w:cs="David"/>
          <w:b/>
          <w:bCs/>
          <w:sz w:val="24"/>
          <w:szCs w:val="24"/>
          <w:rPrChange w:id="306" w:author="הילית אראל שכטר" w:date="2020-03-16T20:13:00Z">
            <w:rPr>
              <w:ins w:id="307" w:author="הילית אראל שכטר" w:date="2020-03-16T18:36:00Z"/>
              <w:del w:id="308" w:author="Amos Baranes" w:date="2020-03-22T09:37:00Z"/>
              <w:rFonts w:ascii="David" w:hAnsi="David" w:cs="David"/>
              <w:b/>
              <w:bCs/>
              <w:sz w:val="28"/>
              <w:szCs w:val="28"/>
            </w:rPr>
          </w:rPrChange>
        </w:rPr>
        <w:pPrChange w:id="309" w:author="Amos Baranes" w:date="2020-03-20T04:39:00Z">
          <w:pPr>
            <w:pStyle w:val="ListParagraph"/>
            <w:numPr>
              <w:numId w:val="22"/>
            </w:numPr>
            <w:bidi/>
            <w:ind w:hanging="360"/>
          </w:pPr>
        </w:pPrChange>
      </w:pPr>
      <w:ins w:id="310" w:author="הילית אראל שכטר" w:date="2020-03-16T18:36:00Z">
        <w:del w:id="311" w:author="Amos Baranes" w:date="2020-03-20T04:39:00Z">
          <w:r w:rsidRPr="001306F3" w:rsidDel="00E7029E">
            <w:rPr>
              <w:rFonts w:ascii="David" w:hAnsi="David" w:cs="David" w:hint="eastAsia"/>
              <w:b/>
              <w:bCs/>
              <w:sz w:val="24"/>
              <w:szCs w:val="24"/>
              <w:rtl/>
              <w:rPrChange w:id="312" w:author="הילית אראל שכטר" w:date="2020-03-16T20:13:00Z">
                <w:rPr>
                  <w:rFonts w:ascii="David" w:hAnsi="David" w:cs="David" w:hint="eastAsia"/>
                  <w:b/>
                  <w:bCs/>
                  <w:sz w:val="28"/>
                  <w:szCs w:val="28"/>
                  <w:rtl/>
                </w:rPr>
              </w:rPrChange>
            </w:rPr>
            <w:delText>א</w:delText>
          </w:r>
        </w:del>
      </w:ins>
    </w:p>
    <w:p w14:paraId="696FCDB1" w14:textId="09D5AE34" w:rsidR="00C0630A" w:rsidDel="00A01890" w:rsidRDefault="00C0630A" w:rsidP="00C0630A">
      <w:pPr>
        <w:jc w:val="right"/>
        <w:rPr>
          <w:ins w:id="313" w:author="הילית אראל שכטר" w:date="2020-03-16T18:37:00Z"/>
          <w:del w:id="314" w:author="Amos Baranes" w:date="2020-03-20T04:39:00Z"/>
          <w:rFonts w:ascii="David" w:hAnsi="David" w:cs="David"/>
          <w:b/>
          <w:bCs/>
          <w:sz w:val="28"/>
          <w:szCs w:val="28"/>
          <w:rtl/>
        </w:rPr>
      </w:pPr>
      <w:ins w:id="315" w:author="הילית אראל שכטר" w:date="2020-03-16T18:36:00Z">
        <w:del w:id="316" w:author="Amos Baranes" w:date="2020-03-20T04:39:00Z">
          <w:r w:rsidRPr="00C0630A" w:rsidDel="00A01890">
            <w:rPr>
              <w:rFonts w:ascii="David" w:hAnsi="David" w:cs="David" w:hint="eastAsia"/>
              <w:b/>
              <w:bCs/>
              <w:sz w:val="28"/>
              <w:szCs w:val="28"/>
              <w:rtl/>
              <w:rPrChange w:id="317" w:author="הילית אראל שכטר" w:date="2020-03-16T18:37:00Z">
                <w:rPr>
                  <w:rFonts w:hint="eastAsia"/>
                  <w:b/>
                  <w:bCs/>
                  <w:sz w:val="28"/>
                  <w:szCs w:val="28"/>
                  <w:u w:val="thick"/>
                  <w:rtl/>
                </w:rPr>
              </w:rPrChange>
            </w:rPr>
            <w:delText>ואלה</w:delText>
          </w:r>
          <w:r w:rsidRPr="00C0630A" w:rsidDel="00A01890">
            <w:rPr>
              <w:rFonts w:ascii="David" w:hAnsi="David" w:cs="David"/>
              <w:b/>
              <w:bCs/>
              <w:sz w:val="28"/>
              <w:szCs w:val="28"/>
              <w:rtl/>
              <w:rPrChange w:id="318" w:author="הילית אראל שכטר" w:date="2020-03-16T18:37:00Z">
                <w:rPr>
                  <w:b/>
                  <w:bCs/>
                  <w:sz w:val="28"/>
                  <w:szCs w:val="28"/>
                  <w:u w:val="thick"/>
                  <w:rtl/>
                </w:rPr>
              </w:rPrChange>
            </w:rPr>
            <w:delText xml:space="preserve"> פרטי ניסיוני המקצועי:</w:delText>
          </w:r>
        </w:del>
      </w:ins>
    </w:p>
    <w:p w14:paraId="69706DB4" w14:textId="02A52750" w:rsidR="00C0630A" w:rsidRPr="00A01890" w:rsidDel="00A01890" w:rsidRDefault="00C0630A">
      <w:pPr>
        <w:bidi/>
        <w:rPr>
          <w:ins w:id="319" w:author="הילית אראל שכטר" w:date="2020-03-16T18:37:00Z"/>
          <w:del w:id="320" w:author="Amos Baranes" w:date="2020-03-20T04:40:00Z"/>
          <w:rFonts w:ascii="David" w:hAnsi="David" w:cs="David"/>
          <w:b/>
          <w:bCs/>
          <w:sz w:val="24"/>
          <w:szCs w:val="24"/>
          <w:rPrChange w:id="321" w:author="Amos Baranes" w:date="2020-03-20T04:40:00Z">
            <w:rPr>
              <w:ins w:id="322" w:author="הילית אראל שכטר" w:date="2020-03-16T18:37:00Z"/>
              <w:del w:id="323" w:author="Amos Baranes" w:date="2020-03-20T04:40:00Z"/>
              <w:rFonts w:ascii="David" w:hAnsi="David" w:cs="David"/>
              <w:b/>
              <w:bCs/>
              <w:sz w:val="28"/>
              <w:szCs w:val="28"/>
            </w:rPr>
          </w:rPrChange>
        </w:rPr>
        <w:pPrChange w:id="324" w:author="Amos Baranes" w:date="2020-03-20T04:40:00Z">
          <w:pPr>
            <w:pStyle w:val="ListParagraph"/>
            <w:numPr>
              <w:numId w:val="22"/>
            </w:numPr>
            <w:bidi/>
            <w:ind w:hanging="360"/>
          </w:pPr>
        </w:pPrChange>
      </w:pPr>
      <w:ins w:id="325" w:author="הילית אראל שכטר" w:date="2020-03-16T18:37:00Z">
        <w:del w:id="326" w:author="Amos Baranes" w:date="2020-03-17T15:42:00Z">
          <w:r w:rsidRPr="00A01890" w:rsidDel="00C83C80">
            <w:rPr>
              <w:rFonts w:ascii="David" w:hAnsi="David" w:cs="David" w:hint="eastAsia"/>
              <w:b/>
              <w:bCs/>
              <w:sz w:val="24"/>
              <w:szCs w:val="24"/>
              <w:rtl/>
              <w:rPrChange w:id="327" w:author="Amos Baranes" w:date="2020-03-20T04:40:00Z">
                <w:rPr>
                  <w:rFonts w:ascii="David" w:hAnsi="David" w:cs="David" w:hint="eastAsia"/>
                  <w:b/>
                  <w:bCs/>
                  <w:sz w:val="28"/>
                  <w:szCs w:val="28"/>
                  <w:rtl/>
                </w:rPr>
              </w:rPrChange>
            </w:rPr>
            <w:delText>א</w:delText>
          </w:r>
        </w:del>
      </w:ins>
    </w:p>
    <w:p w14:paraId="192D8D47" w14:textId="442D8C4F" w:rsidR="00C0630A" w:rsidRPr="0006396B" w:rsidDel="0006396B" w:rsidRDefault="00C0630A">
      <w:pPr>
        <w:bidi/>
        <w:rPr>
          <w:ins w:id="328" w:author="הילית אראל שכטר" w:date="2020-03-16T18:37:00Z"/>
          <w:del w:id="329" w:author="Amos Baranes" w:date="2020-03-17T17:19:00Z"/>
          <w:rPrChange w:id="330" w:author="Amos Baranes" w:date="2020-03-17T17:20:00Z">
            <w:rPr>
              <w:ins w:id="331" w:author="הילית אראל שכטר" w:date="2020-03-16T18:37:00Z"/>
              <w:del w:id="332" w:author="Amos Baranes" w:date="2020-03-17T17:19:00Z"/>
              <w:rFonts w:ascii="David" w:hAnsi="David" w:cs="David"/>
              <w:b/>
              <w:bCs/>
              <w:sz w:val="28"/>
              <w:szCs w:val="28"/>
            </w:rPr>
          </w:rPrChange>
        </w:rPr>
        <w:pPrChange w:id="333" w:author="Amos Baranes" w:date="2020-03-20T04:40:00Z">
          <w:pPr>
            <w:pStyle w:val="ListParagraph"/>
            <w:numPr>
              <w:numId w:val="22"/>
            </w:numPr>
            <w:bidi/>
            <w:ind w:hanging="360"/>
          </w:pPr>
        </w:pPrChange>
      </w:pPr>
      <w:ins w:id="334" w:author="הילית אראל שכטר" w:date="2020-03-16T18:37:00Z">
        <w:del w:id="335" w:author="Amos Baranes" w:date="2020-03-17T17:19:00Z">
          <w:r w:rsidRPr="0006396B" w:rsidDel="0006396B">
            <w:rPr>
              <w:rFonts w:hint="eastAsia"/>
              <w:rtl/>
              <w:rPrChange w:id="336" w:author="Amos Baranes" w:date="2020-03-17T17:20:00Z">
                <w:rPr>
                  <w:rFonts w:ascii="David" w:hAnsi="David" w:cs="David" w:hint="eastAsia"/>
                  <w:b/>
                  <w:bCs/>
                  <w:sz w:val="28"/>
                  <w:szCs w:val="28"/>
                  <w:rtl/>
                </w:rPr>
              </w:rPrChange>
            </w:rPr>
            <w:delText>א</w:delText>
          </w:r>
        </w:del>
      </w:ins>
    </w:p>
    <w:p w14:paraId="03918C14" w14:textId="345C8189" w:rsidR="00C0630A" w:rsidRPr="0006396B" w:rsidDel="0009454F" w:rsidRDefault="00C0630A">
      <w:pPr>
        <w:bidi/>
        <w:rPr>
          <w:ins w:id="337" w:author="הילית אראל שכטר" w:date="2020-03-16T18:37:00Z"/>
          <w:del w:id="338" w:author="Amos Baranes" w:date="2020-03-20T03:44:00Z"/>
          <w:rPrChange w:id="339" w:author="Amos Baranes" w:date="2020-03-17T17:20:00Z">
            <w:rPr>
              <w:ins w:id="340" w:author="הילית אראל שכטר" w:date="2020-03-16T18:37:00Z"/>
              <w:del w:id="341" w:author="Amos Baranes" w:date="2020-03-20T03:44:00Z"/>
              <w:rFonts w:ascii="David" w:hAnsi="David" w:cs="David"/>
              <w:b/>
              <w:bCs/>
              <w:sz w:val="28"/>
              <w:szCs w:val="28"/>
            </w:rPr>
          </w:rPrChange>
        </w:rPr>
        <w:pPrChange w:id="342" w:author="Amos Baranes" w:date="2020-03-20T04:40:00Z">
          <w:pPr>
            <w:pStyle w:val="ListParagraph"/>
            <w:numPr>
              <w:numId w:val="22"/>
            </w:numPr>
            <w:bidi/>
            <w:ind w:hanging="360"/>
          </w:pPr>
        </w:pPrChange>
      </w:pPr>
      <w:ins w:id="343" w:author="הילית אראל שכטר" w:date="2020-03-16T18:37:00Z">
        <w:del w:id="344" w:author="Amos Baranes" w:date="2020-03-17T17:19:00Z">
          <w:r w:rsidRPr="0006396B" w:rsidDel="0006396B">
            <w:rPr>
              <w:rFonts w:hint="eastAsia"/>
              <w:rtl/>
              <w:rPrChange w:id="345" w:author="Amos Baranes" w:date="2020-03-17T17:20:00Z">
                <w:rPr>
                  <w:rFonts w:ascii="David" w:hAnsi="David" w:cs="David" w:hint="eastAsia"/>
                  <w:b/>
                  <w:bCs/>
                  <w:sz w:val="28"/>
                  <w:szCs w:val="28"/>
                  <w:rtl/>
                </w:rPr>
              </w:rPrChange>
            </w:rPr>
            <w:delText>א</w:delText>
          </w:r>
        </w:del>
      </w:ins>
    </w:p>
    <w:p w14:paraId="0105373C" w14:textId="495F619A" w:rsidR="0009454F" w:rsidRPr="001306F3" w:rsidDel="00A01890" w:rsidRDefault="00C0630A">
      <w:pPr>
        <w:bidi/>
        <w:rPr>
          <w:ins w:id="346" w:author="הילית אראל שכטר" w:date="2020-03-16T18:37:00Z"/>
          <w:del w:id="347" w:author="Amos Baranes" w:date="2020-03-20T04:40:00Z"/>
          <w:rPrChange w:id="348" w:author="הילית אראל שכטר" w:date="2020-03-16T20:13:00Z">
            <w:rPr>
              <w:ins w:id="349" w:author="הילית אראל שכטר" w:date="2020-03-16T18:37:00Z"/>
              <w:del w:id="350" w:author="Amos Baranes" w:date="2020-03-20T04:40:00Z"/>
              <w:rFonts w:ascii="David" w:hAnsi="David" w:cs="David"/>
              <w:b/>
              <w:bCs/>
              <w:sz w:val="28"/>
              <w:szCs w:val="28"/>
            </w:rPr>
          </w:rPrChange>
        </w:rPr>
        <w:pPrChange w:id="351" w:author="Amos Baranes" w:date="2020-03-20T04:40:00Z">
          <w:pPr>
            <w:pStyle w:val="ListParagraph"/>
            <w:numPr>
              <w:numId w:val="22"/>
            </w:numPr>
            <w:bidi/>
            <w:ind w:hanging="360"/>
          </w:pPr>
        </w:pPrChange>
      </w:pPr>
      <w:ins w:id="352" w:author="הילית אראל שכטר" w:date="2020-03-16T18:37:00Z">
        <w:del w:id="353" w:author="Amos Baranes" w:date="2020-03-17T17:22:00Z">
          <w:r w:rsidRPr="001306F3" w:rsidDel="0006396B">
            <w:rPr>
              <w:rFonts w:hint="eastAsia"/>
              <w:rtl/>
              <w:rPrChange w:id="354" w:author="הילית אראל שכטר" w:date="2020-03-16T20:13:00Z">
                <w:rPr>
                  <w:rFonts w:ascii="David" w:hAnsi="David" w:cs="David" w:hint="eastAsia"/>
                  <w:b/>
                  <w:bCs/>
                  <w:sz w:val="28"/>
                  <w:szCs w:val="28"/>
                  <w:rtl/>
                </w:rPr>
              </w:rPrChange>
            </w:rPr>
            <w:delText>א</w:delText>
          </w:r>
        </w:del>
      </w:ins>
    </w:p>
    <w:p w14:paraId="2F32BE46" w14:textId="5F5CFFB7" w:rsidR="0006396B" w:rsidRPr="0006396B" w:rsidDel="00A01890" w:rsidRDefault="00C0630A">
      <w:pPr>
        <w:bidi/>
        <w:rPr>
          <w:ins w:id="355" w:author="הילית אראל שכטר" w:date="2020-03-16T18:55:00Z"/>
          <w:del w:id="356" w:author="Amos Baranes" w:date="2020-03-20T04:39:00Z"/>
          <w:rFonts w:ascii="David" w:hAnsi="David" w:cs="David"/>
          <w:b/>
          <w:bCs/>
          <w:sz w:val="24"/>
          <w:szCs w:val="24"/>
          <w:rPrChange w:id="357" w:author="Amos Baranes" w:date="2020-03-17T17:22:00Z">
            <w:rPr>
              <w:ins w:id="358" w:author="הילית אראל שכטר" w:date="2020-03-16T18:55:00Z"/>
              <w:del w:id="359" w:author="Amos Baranes" w:date="2020-03-20T04:39:00Z"/>
              <w:rFonts w:ascii="David" w:hAnsi="David" w:cs="David"/>
              <w:b/>
              <w:bCs/>
              <w:sz w:val="28"/>
              <w:szCs w:val="28"/>
            </w:rPr>
          </w:rPrChange>
        </w:rPr>
        <w:pPrChange w:id="360" w:author="Amos Baranes" w:date="2020-03-20T04:40:00Z">
          <w:pPr>
            <w:pStyle w:val="ListParagraph"/>
            <w:numPr>
              <w:numId w:val="22"/>
            </w:numPr>
            <w:bidi/>
            <w:ind w:hanging="360"/>
          </w:pPr>
        </w:pPrChange>
      </w:pPr>
      <w:ins w:id="361" w:author="הילית אראל שכטר" w:date="2020-03-16T18:37:00Z">
        <w:del w:id="362" w:author="Amos Baranes" w:date="2020-03-20T04:39:00Z">
          <w:r w:rsidRPr="0006396B" w:rsidDel="00A01890">
            <w:rPr>
              <w:rFonts w:ascii="David" w:hAnsi="David" w:cs="David" w:hint="eastAsia"/>
              <w:sz w:val="24"/>
              <w:szCs w:val="24"/>
              <w:rtl/>
              <w:rPrChange w:id="363" w:author="Amos Baranes" w:date="2020-03-17T17:24:00Z">
                <w:rPr>
                  <w:rFonts w:ascii="David" w:hAnsi="David" w:cs="David" w:hint="eastAsia"/>
                  <w:b/>
                  <w:bCs/>
                  <w:sz w:val="28"/>
                  <w:szCs w:val="28"/>
                  <w:rtl/>
                </w:rPr>
              </w:rPrChange>
            </w:rPr>
            <w:delText>א</w:delText>
          </w:r>
        </w:del>
      </w:ins>
    </w:p>
    <w:p w14:paraId="28CE6CD8" w14:textId="5CA1BF1C" w:rsidR="00490E60" w:rsidRPr="001306F3" w:rsidDel="00A01890" w:rsidRDefault="00490E60">
      <w:pPr>
        <w:pStyle w:val="ListParagraph"/>
        <w:bidi/>
        <w:ind w:left="360"/>
        <w:rPr>
          <w:ins w:id="364" w:author="הילית אראל שכטר" w:date="2020-03-16T18:37:00Z"/>
          <w:del w:id="365" w:author="Amos Baranes" w:date="2020-03-20T04:39:00Z"/>
          <w:rFonts w:ascii="David" w:hAnsi="David" w:cs="David"/>
          <w:b/>
          <w:bCs/>
          <w:sz w:val="24"/>
          <w:szCs w:val="24"/>
          <w:rPrChange w:id="366" w:author="הילית אראל שכטר" w:date="2020-03-16T20:13:00Z">
            <w:rPr>
              <w:ins w:id="367" w:author="הילית אראל שכטר" w:date="2020-03-16T18:37:00Z"/>
              <w:del w:id="368" w:author="Amos Baranes" w:date="2020-03-20T04:39:00Z"/>
              <w:rFonts w:ascii="David" w:hAnsi="David" w:cs="David"/>
              <w:b/>
              <w:bCs/>
              <w:sz w:val="28"/>
              <w:szCs w:val="28"/>
            </w:rPr>
          </w:rPrChange>
        </w:rPr>
        <w:pPrChange w:id="369" w:author="הילית אראל שכטר" w:date="2020-03-16T18:55:00Z">
          <w:pPr>
            <w:pStyle w:val="ListParagraph"/>
            <w:numPr>
              <w:numId w:val="22"/>
            </w:numPr>
            <w:bidi/>
            <w:ind w:hanging="360"/>
          </w:pPr>
        </w:pPrChange>
      </w:pPr>
      <w:ins w:id="370" w:author="הילית אראל שכטר" w:date="2020-03-16T18:55:00Z">
        <w:del w:id="371" w:author="Amos Baranes" w:date="2020-03-20T04:39:00Z">
          <w:r w:rsidRPr="001306F3" w:rsidDel="00A01890">
            <w:rPr>
              <w:rFonts w:ascii="David" w:hAnsi="David" w:cs="David"/>
              <w:b/>
              <w:bCs/>
              <w:sz w:val="24"/>
              <w:szCs w:val="24"/>
              <w:highlight w:val="yellow"/>
              <w:rtl/>
              <w:rPrChange w:id="372" w:author="הילית אראל שכטר" w:date="2020-03-16T20:13:00Z">
                <w:rPr>
                  <w:rFonts w:ascii="David" w:hAnsi="David" w:cs="David"/>
                  <w:b/>
                  <w:bCs/>
                  <w:sz w:val="28"/>
                  <w:szCs w:val="28"/>
                  <w:rtl/>
                </w:rPr>
              </w:rPrChange>
            </w:rPr>
            <w:delText xml:space="preserve">עמוס - יש לעדכן את הפרטים בהתאם לפורמט המקובל </w:delText>
          </w:r>
        </w:del>
      </w:ins>
      <w:ins w:id="373" w:author="הילית אראל שכטר" w:date="2020-03-16T21:54:00Z">
        <w:del w:id="374" w:author="Amos Baranes" w:date="2020-03-20T04:39:00Z">
          <w:r w:rsidR="008343C6" w:rsidDel="00A01890">
            <w:rPr>
              <w:rFonts w:ascii="David" w:hAnsi="David" w:cs="David" w:hint="cs"/>
              <w:b/>
              <w:bCs/>
              <w:sz w:val="24"/>
              <w:szCs w:val="24"/>
              <w:highlight w:val="yellow"/>
              <w:rtl/>
            </w:rPr>
            <w:delText>כנ"ל</w:delText>
          </w:r>
        </w:del>
      </w:ins>
      <w:ins w:id="375" w:author="הילית אראל שכטר" w:date="2020-03-16T18:55:00Z">
        <w:del w:id="376" w:author="Amos Baranes" w:date="2020-03-20T04:39:00Z">
          <w:r w:rsidRPr="001306F3" w:rsidDel="00A01890">
            <w:rPr>
              <w:rFonts w:ascii="David" w:hAnsi="David" w:cs="David"/>
              <w:b/>
              <w:bCs/>
              <w:sz w:val="24"/>
              <w:szCs w:val="24"/>
              <w:highlight w:val="yellow"/>
              <w:rtl/>
              <w:rPrChange w:id="377" w:author="הילית אראל שכטר" w:date="2020-03-16T20:13:00Z">
                <w:rPr>
                  <w:rFonts w:ascii="David" w:hAnsi="David" w:cs="David"/>
                  <w:b/>
                  <w:bCs/>
                  <w:sz w:val="28"/>
                  <w:szCs w:val="28"/>
                  <w:rtl/>
                </w:rPr>
              </w:rPrChange>
            </w:rPr>
            <w:delText>. חוות הדעת צריכה לכלול את פירוט ההשכלה, ההכשרה והניסיון המקצועי שלך בגוף חוות הדעת (זה חלק בלתי נפרד מחוות הדעת ונתון לחקירה של הצד שכנגד</w:delText>
          </w:r>
          <w:r w:rsidRPr="008343C6" w:rsidDel="00A01890">
            <w:rPr>
              <w:rFonts w:ascii="David" w:hAnsi="David" w:cs="David"/>
              <w:b/>
              <w:bCs/>
              <w:sz w:val="24"/>
              <w:szCs w:val="24"/>
              <w:highlight w:val="yellow"/>
              <w:rtl/>
              <w:rPrChange w:id="378" w:author="הילית אראל שכטר" w:date="2020-03-16T21:55:00Z">
                <w:rPr>
                  <w:rFonts w:ascii="David" w:hAnsi="David" w:cs="David"/>
                  <w:b/>
                  <w:bCs/>
                  <w:sz w:val="28"/>
                  <w:szCs w:val="28"/>
                  <w:rtl/>
                </w:rPr>
              </w:rPrChange>
            </w:rPr>
            <w:delText>)</w:delText>
          </w:r>
        </w:del>
      </w:ins>
      <w:ins w:id="379" w:author="הילית אראל שכטר" w:date="2020-03-16T20:12:00Z">
        <w:del w:id="380" w:author="Amos Baranes" w:date="2020-03-20T04:39:00Z">
          <w:r w:rsidR="000638D1" w:rsidRPr="008343C6" w:rsidDel="00A01890">
            <w:rPr>
              <w:rFonts w:ascii="David" w:hAnsi="David" w:cs="David"/>
              <w:b/>
              <w:bCs/>
              <w:sz w:val="24"/>
              <w:szCs w:val="24"/>
              <w:highlight w:val="yellow"/>
              <w:rtl/>
              <w:rPrChange w:id="381" w:author="הילית אראל שכטר" w:date="2020-03-16T21:55:00Z">
                <w:rPr>
                  <w:rFonts w:ascii="David" w:hAnsi="David" w:cs="David"/>
                  <w:b/>
                  <w:bCs/>
                  <w:sz w:val="28"/>
                  <w:szCs w:val="28"/>
                  <w:rtl/>
                </w:rPr>
              </w:rPrChange>
            </w:rPr>
            <w:delText xml:space="preserve">. </w:delText>
          </w:r>
        </w:del>
      </w:ins>
      <w:ins w:id="382" w:author="הילית אראל שכטר" w:date="2020-03-16T21:54:00Z">
        <w:del w:id="383" w:author="Amos Baranes" w:date="2020-03-20T04:39:00Z">
          <w:r w:rsidR="008343C6" w:rsidRPr="008343C6" w:rsidDel="00A01890">
            <w:rPr>
              <w:rFonts w:ascii="David" w:hAnsi="David" w:cs="David" w:hint="eastAsia"/>
              <w:b/>
              <w:bCs/>
              <w:sz w:val="24"/>
              <w:szCs w:val="24"/>
              <w:highlight w:val="yellow"/>
              <w:rtl/>
              <w:rPrChange w:id="384" w:author="הילית אראל שכטר" w:date="2020-03-16T21:55:00Z">
                <w:rPr>
                  <w:rFonts w:ascii="David" w:hAnsi="David" w:cs="David" w:hint="eastAsia"/>
                  <w:b/>
                  <w:bCs/>
                  <w:sz w:val="24"/>
                  <w:szCs w:val="24"/>
                  <w:rtl/>
                </w:rPr>
              </w:rPrChange>
            </w:rPr>
            <w:delText>יש</w:delText>
          </w:r>
          <w:r w:rsidR="008343C6" w:rsidRPr="008343C6" w:rsidDel="00A01890">
            <w:rPr>
              <w:rFonts w:ascii="David" w:hAnsi="David" w:cs="David"/>
              <w:b/>
              <w:bCs/>
              <w:sz w:val="24"/>
              <w:szCs w:val="24"/>
              <w:highlight w:val="yellow"/>
              <w:rtl/>
              <w:rPrChange w:id="385"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6" w:author="הילית אראל שכטר" w:date="2020-03-16T21:55:00Z">
                <w:rPr>
                  <w:rFonts w:ascii="David" w:hAnsi="David" w:cs="David" w:hint="eastAsia"/>
                  <w:b/>
                  <w:bCs/>
                  <w:sz w:val="24"/>
                  <w:szCs w:val="24"/>
                  <w:rtl/>
                </w:rPr>
              </w:rPrChange>
            </w:rPr>
            <w:delText>לציין</w:delText>
          </w:r>
          <w:r w:rsidR="008343C6" w:rsidRPr="008343C6" w:rsidDel="00A01890">
            <w:rPr>
              <w:rFonts w:ascii="David" w:hAnsi="David" w:cs="David"/>
              <w:b/>
              <w:bCs/>
              <w:sz w:val="24"/>
              <w:szCs w:val="24"/>
              <w:highlight w:val="yellow"/>
              <w:rtl/>
              <w:rPrChange w:id="387"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8" w:author="הילית אראל שכטר" w:date="2020-03-16T21:55:00Z">
                <w:rPr>
                  <w:rFonts w:ascii="David" w:hAnsi="David" w:cs="David" w:hint="eastAsia"/>
                  <w:b/>
                  <w:bCs/>
                  <w:sz w:val="24"/>
                  <w:szCs w:val="24"/>
                  <w:rtl/>
                </w:rPr>
              </w:rPrChange>
            </w:rPr>
            <w:delText>את</w:delText>
          </w:r>
          <w:r w:rsidR="008343C6" w:rsidRPr="008343C6" w:rsidDel="00A01890">
            <w:rPr>
              <w:rFonts w:ascii="David" w:hAnsi="David" w:cs="David"/>
              <w:b/>
              <w:bCs/>
              <w:sz w:val="24"/>
              <w:szCs w:val="24"/>
              <w:highlight w:val="yellow"/>
              <w:rtl/>
              <w:rPrChange w:id="389"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0" w:author="הילית אראל שכטר" w:date="2020-03-16T21:55:00Z">
                <w:rPr>
                  <w:rFonts w:ascii="David" w:hAnsi="David" w:cs="David" w:hint="eastAsia"/>
                  <w:b/>
                  <w:bCs/>
                  <w:sz w:val="24"/>
                  <w:szCs w:val="24"/>
                  <w:rtl/>
                </w:rPr>
              </w:rPrChange>
            </w:rPr>
            <w:delText>הפרטים</w:delText>
          </w:r>
          <w:r w:rsidR="008343C6" w:rsidRPr="008343C6" w:rsidDel="00A01890">
            <w:rPr>
              <w:rFonts w:ascii="David" w:hAnsi="David" w:cs="David"/>
              <w:b/>
              <w:bCs/>
              <w:sz w:val="24"/>
              <w:szCs w:val="24"/>
              <w:highlight w:val="yellow"/>
              <w:rtl/>
              <w:rPrChange w:id="391"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2" w:author="הילית אראל שכטר" w:date="2020-03-16T21:55:00Z">
                <w:rPr>
                  <w:rFonts w:ascii="David" w:hAnsi="David" w:cs="David" w:hint="eastAsia"/>
                  <w:b/>
                  <w:bCs/>
                  <w:sz w:val="24"/>
                  <w:szCs w:val="24"/>
                  <w:rtl/>
                </w:rPr>
              </w:rPrChange>
            </w:rPr>
            <w:delText>בשורה</w:delText>
          </w:r>
          <w:r w:rsidR="008343C6" w:rsidRPr="008343C6" w:rsidDel="00A01890">
            <w:rPr>
              <w:rFonts w:ascii="David" w:hAnsi="David" w:cs="David"/>
              <w:b/>
              <w:bCs/>
              <w:sz w:val="24"/>
              <w:szCs w:val="24"/>
              <w:highlight w:val="yellow"/>
              <w:rtl/>
              <w:rPrChange w:id="393"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4" w:author="הילית אראל שכטר" w:date="2020-03-16T21:55:00Z">
                <w:rPr>
                  <w:rFonts w:ascii="David" w:hAnsi="David" w:cs="David" w:hint="eastAsia"/>
                  <w:b/>
                  <w:bCs/>
                  <w:sz w:val="24"/>
                  <w:szCs w:val="24"/>
                  <w:rtl/>
                </w:rPr>
              </w:rPrChange>
            </w:rPr>
            <w:delText>ול</w:delText>
          </w:r>
        </w:del>
      </w:ins>
      <w:ins w:id="395" w:author="הילית אראל שכטר" w:date="2020-03-16T21:55:00Z">
        <w:del w:id="396" w:author="Amos Baranes" w:date="2020-03-20T04:39:00Z">
          <w:r w:rsidR="008343C6" w:rsidRPr="008343C6" w:rsidDel="00A01890">
            <w:rPr>
              <w:rFonts w:ascii="David" w:hAnsi="David" w:cs="David" w:hint="eastAsia"/>
              <w:b/>
              <w:bCs/>
              <w:sz w:val="24"/>
              <w:szCs w:val="24"/>
              <w:highlight w:val="yellow"/>
              <w:rtl/>
              <w:rPrChange w:id="397" w:author="הילית אראל שכטר" w:date="2020-03-16T21:55:00Z">
                <w:rPr>
                  <w:rFonts w:ascii="David" w:hAnsi="David" w:cs="David" w:hint="eastAsia"/>
                  <w:b/>
                  <w:bCs/>
                  <w:sz w:val="24"/>
                  <w:szCs w:val="24"/>
                  <w:rtl/>
                </w:rPr>
              </w:rPrChange>
            </w:rPr>
            <w:delText>לא</w:delText>
          </w:r>
          <w:r w:rsidR="008343C6" w:rsidRPr="008343C6" w:rsidDel="00A01890">
            <w:rPr>
              <w:rFonts w:ascii="David" w:hAnsi="David" w:cs="David"/>
              <w:b/>
              <w:bCs/>
              <w:sz w:val="24"/>
              <w:szCs w:val="24"/>
              <w:highlight w:val="yellow"/>
              <w:rtl/>
              <w:rPrChange w:id="398" w:author="הילית אראל שכטר" w:date="2020-03-16T21:55:00Z">
                <w:rPr>
                  <w:rFonts w:ascii="David" w:hAnsi="David" w:cs="David"/>
                  <w:b/>
                  <w:bCs/>
                  <w:sz w:val="24"/>
                  <w:szCs w:val="24"/>
                  <w:rtl/>
                </w:rPr>
              </w:rPrChange>
            </w:rPr>
            <w:delText xml:space="preserve"> פירוט. </w:delText>
          </w:r>
        </w:del>
      </w:ins>
      <w:ins w:id="399" w:author="הילית אראל שכטר" w:date="2020-03-16T20:12:00Z">
        <w:del w:id="400" w:author="Amos Baranes" w:date="2020-03-20T04:39:00Z">
          <w:r w:rsidR="000638D1" w:rsidRPr="008343C6" w:rsidDel="00A01890">
            <w:rPr>
              <w:rFonts w:ascii="David" w:hAnsi="David" w:cs="David" w:hint="eastAsia"/>
              <w:b/>
              <w:bCs/>
              <w:sz w:val="24"/>
              <w:szCs w:val="24"/>
              <w:highlight w:val="yellow"/>
              <w:rtl/>
              <w:rPrChange w:id="401" w:author="הילית אראל שכטר" w:date="2020-03-16T21:55:00Z">
                <w:rPr>
                  <w:rFonts w:ascii="David" w:hAnsi="David" w:cs="David" w:hint="eastAsia"/>
                  <w:b/>
                  <w:bCs/>
                  <w:sz w:val="28"/>
                  <w:szCs w:val="28"/>
                  <w:rtl/>
                </w:rPr>
              </w:rPrChange>
            </w:rPr>
            <w:delText>כמו</w:delText>
          </w:r>
          <w:r w:rsidR="000638D1" w:rsidRPr="008343C6" w:rsidDel="00A01890">
            <w:rPr>
              <w:rFonts w:ascii="David" w:hAnsi="David" w:cs="David"/>
              <w:b/>
              <w:bCs/>
              <w:sz w:val="24"/>
              <w:szCs w:val="24"/>
              <w:highlight w:val="yellow"/>
              <w:rtl/>
              <w:rPrChange w:id="402" w:author="הילית אראל שכטר" w:date="2020-03-16T21:55:00Z">
                <w:rPr>
                  <w:rFonts w:ascii="David" w:hAnsi="David" w:cs="David"/>
                  <w:b/>
                  <w:bCs/>
                  <w:sz w:val="28"/>
                  <w:szCs w:val="28"/>
                  <w:rtl/>
                </w:rPr>
              </w:rPrChange>
            </w:rPr>
            <w:delText xml:space="preserve"> כן, בחוות דעת אתה נוקט בלשון רבים. אם </w:delText>
          </w:r>
        </w:del>
      </w:ins>
      <w:ins w:id="403" w:author="הילית אראל שכטר" w:date="2020-03-16T20:13:00Z">
        <w:del w:id="404" w:author="Amos Baranes" w:date="2020-03-20T04:39:00Z">
          <w:r w:rsidR="000638D1" w:rsidRPr="008343C6" w:rsidDel="00A01890">
            <w:rPr>
              <w:rFonts w:ascii="David" w:hAnsi="David" w:cs="David" w:hint="eastAsia"/>
              <w:b/>
              <w:bCs/>
              <w:sz w:val="24"/>
              <w:szCs w:val="24"/>
              <w:highlight w:val="yellow"/>
              <w:rtl/>
              <w:rPrChange w:id="405" w:author="הילית אראל שכטר" w:date="2020-03-16T21:55:00Z">
                <w:rPr>
                  <w:rFonts w:ascii="David" w:hAnsi="David" w:cs="David" w:hint="eastAsia"/>
                  <w:b/>
                  <w:bCs/>
                  <w:sz w:val="28"/>
                  <w:szCs w:val="28"/>
                  <w:rtl/>
                </w:rPr>
              </w:rPrChange>
            </w:rPr>
            <w:delText>הבדיקות</w:delText>
          </w:r>
          <w:r w:rsidR="000638D1" w:rsidRPr="008343C6" w:rsidDel="00A01890">
            <w:rPr>
              <w:rFonts w:ascii="David" w:hAnsi="David" w:cs="David"/>
              <w:b/>
              <w:bCs/>
              <w:sz w:val="24"/>
              <w:szCs w:val="24"/>
              <w:highlight w:val="yellow"/>
              <w:rtl/>
              <w:rPrChange w:id="406" w:author="הילית אראל שכטר" w:date="2020-03-16T21:55:00Z">
                <w:rPr>
                  <w:rFonts w:ascii="David" w:hAnsi="David" w:cs="David"/>
                  <w:b/>
                  <w:bCs/>
                  <w:sz w:val="28"/>
                  <w:szCs w:val="28"/>
                  <w:rtl/>
                </w:rPr>
              </w:rPrChange>
            </w:rPr>
            <w:delText xml:space="preserve"> נערכו על ידך בלבד – יש להפוך את חווה"ד ללשון יחיד. אם נעזרת באחרים – יש לציין זאת במבוא</w:delText>
          </w:r>
          <w:r w:rsidR="001306F3" w:rsidRPr="008343C6" w:rsidDel="00A01890">
            <w:rPr>
              <w:rFonts w:ascii="David" w:hAnsi="David" w:cs="David"/>
              <w:b/>
              <w:bCs/>
              <w:sz w:val="24"/>
              <w:szCs w:val="24"/>
              <w:highlight w:val="yellow"/>
              <w:rtl/>
              <w:rPrChange w:id="407" w:author="הילית אראל שכטר" w:date="2020-03-16T21:55:00Z">
                <w:rPr>
                  <w:rFonts w:ascii="David" w:hAnsi="David" w:cs="David"/>
                  <w:b/>
                  <w:bCs/>
                  <w:sz w:val="28"/>
                  <w:szCs w:val="28"/>
                  <w:rtl/>
                </w:rPr>
              </w:rPrChange>
            </w:rPr>
            <w:delText>.</w:delText>
          </w:r>
          <w:r w:rsidR="001306F3" w:rsidRPr="001306F3" w:rsidDel="00A01890">
            <w:rPr>
              <w:rFonts w:ascii="David" w:hAnsi="David" w:cs="David"/>
              <w:b/>
              <w:bCs/>
              <w:sz w:val="24"/>
              <w:szCs w:val="24"/>
              <w:rtl/>
              <w:rPrChange w:id="408" w:author="הילית אראל שכטר" w:date="2020-03-16T20:13:00Z">
                <w:rPr>
                  <w:rFonts w:ascii="David" w:hAnsi="David" w:cs="David"/>
                  <w:b/>
                  <w:bCs/>
                  <w:sz w:val="28"/>
                  <w:szCs w:val="28"/>
                  <w:rtl/>
                </w:rPr>
              </w:rPrChange>
            </w:rPr>
            <w:delText xml:space="preserve"> </w:delText>
          </w:r>
        </w:del>
      </w:ins>
    </w:p>
    <w:p w14:paraId="42AB5DAA" w14:textId="77777777" w:rsidR="00C0630A" w:rsidRPr="004D5137" w:rsidRDefault="00C0630A" w:rsidP="00C0630A">
      <w:pPr>
        <w:spacing w:before="120" w:after="120" w:line="360" w:lineRule="auto"/>
        <w:jc w:val="center"/>
        <w:outlineLvl w:val="0"/>
        <w:rPr>
          <w:ins w:id="409" w:author="הילית אראל שכטר" w:date="2020-03-16T18:37:00Z"/>
          <w:rFonts w:ascii="David" w:hAnsi="David" w:cs="David"/>
          <w:bCs/>
          <w:i/>
          <w:sz w:val="40"/>
          <w:szCs w:val="40"/>
          <w:u w:val="thick"/>
          <w:rtl/>
          <w:rPrChange w:id="410" w:author="הילית אראל שכטר" w:date="2020-03-16T19:10:00Z">
            <w:rPr>
              <w:ins w:id="411" w:author="הילית אראל שכטר" w:date="2020-03-16T18:37:00Z"/>
              <w:bCs/>
              <w:i/>
              <w:sz w:val="40"/>
              <w:szCs w:val="40"/>
              <w:u w:val="thick"/>
              <w:rtl/>
            </w:rPr>
          </w:rPrChange>
        </w:rPr>
      </w:pPr>
      <w:ins w:id="412" w:author="הילית אראל שכטר" w:date="2020-03-16T18:37:00Z">
        <w:r w:rsidRPr="004D5137">
          <w:rPr>
            <w:rFonts w:ascii="David" w:hAnsi="David" w:cs="David"/>
            <w:bCs/>
            <w:i/>
            <w:sz w:val="40"/>
            <w:szCs w:val="40"/>
            <w:u w:val="thick"/>
            <w:rtl/>
            <w:rPrChange w:id="413" w:author="הילית אראל שכטר" w:date="2020-03-16T19:10:00Z">
              <w:rPr>
                <w:bCs/>
                <w:i/>
                <w:sz w:val="40"/>
                <w:szCs w:val="40"/>
                <w:u w:val="thick"/>
                <w:rtl/>
              </w:rPr>
            </w:rPrChange>
          </w:rPr>
          <w:t>וזאת חוות דעתי:</w:t>
        </w:r>
      </w:ins>
    </w:p>
    <w:p w14:paraId="43351AB9" w14:textId="22985766" w:rsidR="00C0630A" w:rsidRPr="00490E60" w:rsidRDefault="00C0630A">
      <w:pPr>
        <w:bidi/>
        <w:spacing w:before="120" w:after="120" w:line="360" w:lineRule="auto"/>
        <w:jc w:val="both"/>
        <w:rPr>
          <w:ins w:id="414" w:author="הילית אראל שכטר" w:date="2020-03-16T18:37:00Z"/>
          <w:rFonts w:ascii="David" w:hAnsi="David" w:cs="David"/>
          <w:rtl/>
          <w:rPrChange w:id="415" w:author="הילית אראל שכטר" w:date="2020-03-16T18:56:00Z">
            <w:rPr>
              <w:ins w:id="416" w:author="הילית אראל שכטר" w:date="2020-03-16T18:37:00Z"/>
              <w:rtl/>
            </w:rPr>
          </w:rPrChange>
        </w:rPr>
        <w:pPrChange w:id="417" w:author="Amos Baranes" w:date="2020-03-17T07:13:00Z">
          <w:pPr>
            <w:spacing w:before="120" w:after="120" w:line="360" w:lineRule="auto"/>
            <w:jc w:val="both"/>
          </w:pPr>
        </w:pPrChange>
      </w:pPr>
      <w:ins w:id="418" w:author="הילית אראל שכטר" w:date="2020-03-16T18:37:00Z">
        <w:r w:rsidRPr="00490E60">
          <w:rPr>
            <w:rFonts w:ascii="David" w:hAnsi="David" w:cs="David"/>
            <w:rtl/>
            <w:rPrChange w:id="419" w:author="הילית אראל שכטר" w:date="2020-03-16T18:56:00Z">
              <w:rPr>
                <w:rtl/>
              </w:rPr>
            </w:rPrChange>
          </w:rPr>
          <w:t xml:space="preserve">אני החתום מטה, </w:t>
        </w:r>
      </w:ins>
      <w:ins w:id="420" w:author="הילית אראל שכטר" w:date="2020-03-16T18:38:00Z">
        <w:r w:rsidRPr="00490E60">
          <w:rPr>
            <w:rFonts w:ascii="David" w:hAnsi="David" w:cs="David" w:hint="eastAsia"/>
            <w:rtl/>
            <w:rPrChange w:id="421" w:author="הילית אראל שכטר" w:date="2020-03-16T18:56:00Z">
              <w:rPr>
                <w:rFonts w:hint="eastAsia"/>
                <w:rtl/>
              </w:rPr>
            </w:rPrChange>
          </w:rPr>
          <w:t>ד</w:t>
        </w:r>
        <w:r w:rsidRPr="00490E60">
          <w:rPr>
            <w:rFonts w:ascii="David" w:hAnsi="David" w:cs="David"/>
            <w:rtl/>
            <w:rPrChange w:id="422" w:author="הילית אראל שכטר" w:date="2020-03-16T18:56:00Z">
              <w:rPr>
                <w:rtl/>
              </w:rPr>
            </w:rPrChange>
          </w:rPr>
          <w:t xml:space="preserve">"ר </w:t>
        </w:r>
        <w:r w:rsidRPr="00490E60">
          <w:rPr>
            <w:rFonts w:ascii="David" w:hAnsi="David" w:cs="David" w:hint="eastAsia"/>
            <w:rtl/>
            <w:rPrChange w:id="423" w:author="הילית אראל שכטר" w:date="2020-03-16T18:56:00Z">
              <w:rPr>
                <w:rFonts w:hint="eastAsia"/>
                <w:rtl/>
              </w:rPr>
            </w:rPrChange>
          </w:rPr>
          <w:t>עמוס</w:t>
        </w:r>
        <w:r w:rsidRPr="00490E60">
          <w:rPr>
            <w:rFonts w:ascii="David" w:hAnsi="David" w:cs="David"/>
            <w:rtl/>
            <w:rPrChange w:id="424" w:author="הילית אראל שכטר" w:date="2020-03-16T18:56:00Z">
              <w:rPr>
                <w:rtl/>
              </w:rPr>
            </w:rPrChange>
          </w:rPr>
          <w:t xml:space="preserve"> </w:t>
        </w:r>
        <w:r w:rsidRPr="00490E60">
          <w:rPr>
            <w:rFonts w:ascii="David" w:hAnsi="David" w:cs="David" w:hint="eastAsia"/>
            <w:rtl/>
            <w:rPrChange w:id="425" w:author="הילית אראל שכטר" w:date="2020-03-16T18:56:00Z">
              <w:rPr>
                <w:rFonts w:hint="eastAsia"/>
                <w:rtl/>
              </w:rPr>
            </w:rPrChange>
          </w:rPr>
          <w:t>ברנס</w:t>
        </w:r>
      </w:ins>
      <w:ins w:id="426" w:author="הילית אראל שכטר" w:date="2020-03-16T18:37:00Z">
        <w:r w:rsidRPr="00490E60">
          <w:rPr>
            <w:rFonts w:ascii="David" w:hAnsi="David" w:cs="David"/>
            <w:rtl/>
            <w:rPrChange w:id="427" w:author="הילית אראל שכטר" w:date="2020-03-16T18:56:00Z">
              <w:rPr>
                <w:rtl/>
              </w:rPr>
            </w:rPrChange>
          </w:rPr>
          <w:t xml:space="preserve">, נושא ת"ז מספר </w:t>
        </w:r>
      </w:ins>
      <w:ins w:id="428" w:author="Amos Baranes" w:date="2020-03-17T07:14:00Z">
        <w:r w:rsidR="00835CE0">
          <w:rPr>
            <w:rFonts w:ascii="David" w:hAnsi="David" w:cs="David"/>
          </w:rPr>
          <w:t>055083729</w:t>
        </w:r>
      </w:ins>
      <w:ins w:id="429" w:author="הילית אראל שכטר" w:date="2020-03-16T18:38:00Z">
        <w:del w:id="430" w:author="Amos Baranes" w:date="2020-03-17T07:13:00Z">
          <w:r w:rsidRPr="00490E60" w:rsidDel="00835CE0">
            <w:rPr>
              <w:rFonts w:ascii="David" w:hAnsi="David" w:cs="David"/>
              <w:rtl/>
              <w:rPrChange w:id="431" w:author="הילית אראל שכטר" w:date="2020-03-16T18:56:00Z">
                <w:rPr>
                  <w:rtl/>
                </w:rPr>
              </w:rPrChange>
            </w:rPr>
            <w:delText>______________</w:delText>
          </w:r>
        </w:del>
      </w:ins>
      <w:ins w:id="432" w:author="Amos Baranes" w:date="2020-03-17T07:13:00Z">
        <w:r w:rsidR="00835CE0">
          <w:rPr>
            <w:rFonts w:ascii="David" w:hAnsi="David" w:cs="David"/>
          </w:rPr>
          <w:t xml:space="preserve"> </w:t>
        </w:r>
      </w:ins>
      <w:ins w:id="433" w:author="הילית אראל שכטר" w:date="2020-03-16T18:38:00Z">
        <w:r w:rsidRPr="00490E60">
          <w:rPr>
            <w:rFonts w:ascii="David" w:hAnsi="David" w:cs="David"/>
            <w:rtl/>
            <w:rPrChange w:id="434" w:author="הילית אראל שכטר" w:date="2020-03-16T18:56:00Z">
              <w:rPr>
                <w:rtl/>
              </w:rPr>
            </w:rPrChange>
          </w:rPr>
          <w:t xml:space="preserve"> </w:t>
        </w:r>
      </w:ins>
      <w:ins w:id="435" w:author="הילית אראל שכטר" w:date="2020-03-16T18:37:00Z">
        <w:r w:rsidRPr="00490E60">
          <w:rPr>
            <w:rFonts w:ascii="David" w:hAnsi="David" w:cs="David"/>
            <w:rtl/>
            <w:rPrChange w:id="436" w:author="הילית אראל שכטר" w:date="2020-03-16T18:56:00Z">
              <w:rPr>
                <w:rtl/>
              </w:rPr>
            </w:rPrChange>
          </w:rPr>
          <w:t xml:space="preserve">, </w:t>
        </w:r>
        <w:r w:rsidRPr="00490E60">
          <w:rPr>
            <w:rFonts w:ascii="David" w:hAnsi="David" w:cs="David" w:hint="eastAsia"/>
            <w:rtl/>
            <w:rPrChange w:id="437" w:author="הילית אראל שכטר" w:date="2020-03-16T18:56:00Z">
              <w:rPr>
                <w:rFonts w:hint="eastAsia"/>
                <w:rtl/>
              </w:rPr>
            </w:rPrChange>
          </w:rPr>
          <w:t>נתבקשתי</w:t>
        </w:r>
        <w:r w:rsidRPr="00490E60">
          <w:rPr>
            <w:rFonts w:ascii="David" w:hAnsi="David" w:cs="David"/>
            <w:rtl/>
            <w:rPrChange w:id="438" w:author="הילית אראל שכטר" w:date="2020-03-16T18:56:00Z">
              <w:rPr>
                <w:rtl/>
              </w:rPr>
            </w:rPrChange>
          </w:rPr>
          <w:t xml:space="preserve"> </w:t>
        </w:r>
        <w:r w:rsidRPr="00490E60">
          <w:rPr>
            <w:rFonts w:ascii="David" w:hAnsi="David" w:cs="David" w:hint="eastAsia"/>
            <w:rtl/>
            <w:rPrChange w:id="439" w:author="הילית אראל שכטר" w:date="2020-03-16T18:56:00Z">
              <w:rPr>
                <w:rFonts w:hint="eastAsia"/>
                <w:rtl/>
              </w:rPr>
            </w:rPrChange>
          </w:rPr>
          <w:t>על</w:t>
        </w:r>
        <w:r w:rsidRPr="00490E60">
          <w:rPr>
            <w:rFonts w:ascii="David" w:hAnsi="David" w:cs="David"/>
            <w:rtl/>
            <w:rPrChange w:id="440" w:author="הילית אראל שכטר" w:date="2020-03-16T18:56:00Z">
              <w:rPr>
                <w:rtl/>
              </w:rPr>
            </w:rPrChange>
          </w:rPr>
          <w:t xml:space="preserve"> </w:t>
        </w:r>
        <w:r w:rsidRPr="00490E60">
          <w:rPr>
            <w:rFonts w:ascii="David" w:hAnsi="David" w:cs="David" w:hint="eastAsia"/>
            <w:rtl/>
            <w:rPrChange w:id="441" w:author="הילית אראל שכטר" w:date="2020-03-16T18:56:00Z">
              <w:rPr>
                <w:rFonts w:hint="eastAsia"/>
                <w:rtl/>
              </w:rPr>
            </w:rPrChange>
          </w:rPr>
          <w:t>ידי</w:t>
        </w:r>
        <w:r w:rsidRPr="00490E60">
          <w:rPr>
            <w:rFonts w:ascii="David" w:hAnsi="David" w:cs="David"/>
            <w:rtl/>
            <w:rPrChange w:id="442" w:author="הילית אראל שכטר" w:date="2020-03-16T18:56:00Z">
              <w:rPr>
                <w:rtl/>
              </w:rPr>
            </w:rPrChange>
          </w:rPr>
          <w:t xml:space="preserve"> </w:t>
        </w:r>
        <w:r w:rsidRPr="00490E60">
          <w:rPr>
            <w:rFonts w:ascii="David" w:hAnsi="David" w:cs="David" w:hint="eastAsia"/>
            <w:rtl/>
            <w:rPrChange w:id="443" w:author="הילית אראל שכטר" w:date="2020-03-16T18:56:00Z">
              <w:rPr>
                <w:rFonts w:hint="eastAsia"/>
                <w:rtl/>
              </w:rPr>
            </w:rPrChange>
          </w:rPr>
          <w:t>עורכ</w:t>
        </w:r>
      </w:ins>
      <w:ins w:id="444" w:author="הילית אראל שכטר" w:date="2020-03-16T18:38:00Z">
        <w:r w:rsidRPr="00490E60">
          <w:rPr>
            <w:rFonts w:ascii="David" w:hAnsi="David" w:cs="David" w:hint="eastAsia"/>
            <w:rtl/>
            <w:rPrChange w:id="445" w:author="הילית אראל שכטר" w:date="2020-03-16T18:56:00Z">
              <w:rPr>
                <w:rFonts w:hint="eastAsia"/>
                <w:rtl/>
              </w:rPr>
            </w:rPrChange>
          </w:rPr>
          <w:t>י</w:t>
        </w:r>
        <w:r w:rsidRPr="00490E60">
          <w:rPr>
            <w:rFonts w:ascii="David" w:hAnsi="David" w:cs="David"/>
            <w:rtl/>
            <w:rPrChange w:id="446" w:author="הילית אראל שכטר" w:date="2020-03-16T18:56:00Z">
              <w:rPr>
                <w:rtl/>
              </w:rPr>
            </w:rPrChange>
          </w:rPr>
          <w:t xml:space="preserve"> </w:t>
        </w:r>
        <w:r w:rsidRPr="00490E60">
          <w:rPr>
            <w:rFonts w:ascii="David" w:hAnsi="David" w:cs="David" w:hint="eastAsia"/>
            <w:rtl/>
            <w:rPrChange w:id="447" w:author="הילית אראל שכטר" w:date="2020-03-16T18:56:00Z">
              <w:rPr>
                <w:rFonts w:hint="eastAsia"/>
                <w:rtl/>
              </w:rPr>
            </w:rPrChange>
          </w:rPr>
          <w:t>הדין</w:t>
        </w:r>
        <w:r w:rsidRPr="00490E60">
          <w:rPr>
            <w:rFonts w:ascii="David" w:hAnsi="David" w:cs="David"/>
            <w:rtl/>
            <w:rPrChange w:id="448" w:author="הילית אראל שכטר" w:date="2020-03-16T18:56:00Z">
              <w:rPr>
                <w:rtl/>
              </w:rPr>
            </w:rPrChange>
          </w:rPr>
          <w:t xml:space="preserve">, </w:t>
        </w:r>
        <w:r w:rsidRPr="00490E60">
          <w:rPr>
            <w:rFonts w:ascii="David" w:hAnsi="David" w:cs="David" w:hint="eastAsia"/>
            <w:rtl/>
            <w:rPrChange w:id="449" w:author="הילית אראל שכטר" w:date="2020-03-16T18:56:00Z">
              <w:rPr>
                <w:rFonts w:hint="eastAsia"/>
                <w:rtl/>
              </w:rPr>
            </w:rPrChange>
          </w:rPr>
          <w:t>חיים</w:t>
        </w:r>
        <w:r w:rsidRPr="00490E60">
          <w:rPr>
            <w:rFonts w:ascii="David" w:hAnsi="David" w:cs="David"/>
            <w:rtl/>
            <w:rPrChange w:id="450" w:author="הילית אראל שכטר" w:date="2020-03-16T18:56:00Z">
              <w:rPr>
                <w:rtl/>
              </w:rPr>
            </w:rPrChange>
          </w:rPr>
          <w:t xml:space="preserve"> </w:t>
        </w:r>
        <w:r w:rsidRPr="00490E60">
          <w:rPr>
            <w:rFonts w:ascii="David" w:hAnsi="David" w:cs="David" w:hint="eastAsia"/>
            <w:rtl/>
            <w:rPrChange w:id="451" w:author="הילית אראל שכטר" w:date="2020-03-16T18:56:00Z">
              <w:rPr>
                <w:rFonts w:hint="eastAsia"/>
                <w:rtl/>
              </w:rPr>
            </w:rPrChange>
          </w:rPr>
          <w:t>אהרון</w:t>
        </w:r>
        <w:r w:rsidRPr="00490E60">
          <w:rPr>
            <w:rFonts w:ascii="David" w:hAnsi="David" w:cs="David"/>
            <w:rtl/>
            <w:rPrChange w:id="452" w:author="הילית אראל שכטר" w:date="2020-03-16T18:56:00Z">
              <w:rPr>
                <w:rtl/>
              </w:rPr>
            </w:rPrChange>
          </w:rPr>
          <w:t xml:space="preserve"> </w:t>
        </w:r>
        <w:r w:rsidRPr="00490E60">
          <w:rPr>
            <w:rFonts w:ascii="David" w:hAnsi="David" w:cs="David" w:hint="eastAsia"/>
            <w:rtl/>
            <w:rPrChange w:id="453" w:author="הילית אראל שכטר" w:date="2020-03-16T18:56:00Z">
              <w:rPr>
                <w:rFonts w:hint="eastAsia"/>
                <w:rtl/>
              </w:rPr>
            </w:rPrChange>
          </w:rPr>
          <w:t>ו</w:t>
        </w:r>
      </w:ins>
      <w:ins w:id="454" w:author="הילית אראל שכטר" w:date="2020-03-16T18:37:00Z">
        <w:r w:rsidRPr="00490E60">
          <w:rPr>
            <w:rFonts w:ascii="David" w:hAnsi="David" w:cs="David" w:hint="eastAsia"/>
            <w:rtl/>
            <w:rPrChange w:id="455" w:author="הילית אראל שכטר" w:date="2020-03-16T18:56:00Z">
              <w:rPr>
                <w:rFonts w:hint="eastAsia"/>
                <w:rtl/>
              </w:rPr>
            </w:rPrChange>
          </w:rPr>
          <w:t>הילית</w:t>
        </w:r>
        <w:r w:rsidRPr="00490E60">
          <w:rPr>
            <w:rFonts w:ascii="David" w:hAnsi="David" w:cs="David"/>
            <w:rtl/>
            <w:rPrChange w:id="456" w:author="הילית אראל שכטר" w:date="2020-03-16T18:56:00Z">
              <w:rPr>
                <w:rtl/>
              </w:rPr>
            </w:rPrChange>
          </w:rPr>
          <w:t xml:space="preserve"> </w:t>
        </w:r>
        <w:r w:rsidRPr="00490E60">
          <w:rPr>
            <w:rFonts w:ascii="David" w:hAnsi="David" w:cs="David" w:hint="eastAsia"/>
            <w:rtl/>
            <w:rPrChange w:id="457" w:author="הילית אראל שכטר" w:date="2020-03-16T18:56:00Z">
              <w:rPr>
                <w:rFonts w:hint="eastAsia"/>
                <w:rtl/>
              </w:rPr>
            </w:rPrChange>
          </w:rPr>
          <w:t>אראל</w:t>
        </w:r>
        <w:r w:rsidRPr="00490E60">
          <w:rPr>
            <w:rFonts w:ascii="David" w:hAnsi="David" w:cs="David"/>
            <w:rtl/>
            <w:rPrChange w:id="458" w:author="הילית אראל שכטר" w:date="2020-03-16T18:56:00Z">
              <w:rPr>
                <w:rtl/>
              </w:rPr>
            </w:rPrChange>
          </w:rPr>
          <w:t xml:space="preserve">-שכטר, </w:t>
        </w:r>
        <w:r w:rsidRPr="00490E60">
          <w:rPr>
            <w:rFonts w:ascii="David" w:hAnsi="David" w:cs="David" w:hint="eastAsia"/>
            <w:rtl/>
            <w:rPrChange w:id="459" w:author="הילית אראל שכטר" w:date="2020-03-16T18:56:00Z">
              <w:rPr>
                <w:rFonts w:hint="eastAsia"/>
                <w:rtl/>
              </w:rPr>
            </w:rPrChange>
          </w:rPr>
          <w:t>בא</w:t>
        </w:r>
      </w:ins>
      <w:ins w:id="460" w:author="הילית אראל שכטר" w:date="2020-03-16T18:38:00Z">
        <w:r w:rsidRPr="00490E60">
          <w:rPr>
            <w:rFonts w:ascii="David" w:hAnsi="David" w:cs="David" w:hint="eastAsia"/>
            <w:rtl/>
            <w:rPrChange w:id="461" w:author="הילית אראל שכטר" w:date="2020-03-16T18:56:00Z">
              <w:rPr>
                <w:rFonts w:hint="eastAsia"/>
                <w:rtl/>
              </w:rPr>
            </w:rPrChange>
          </w:rPr>
          <w:t>י</w:t>
        </w:r>
      </w:ins>
      <w:ins w:id="462" w:author="הילית אראל שכטר" w:date="2020-03-16T18:37:00Z">
        <w:r w:rsidRPr="00490E60">
          <w:rPr>
            <w:rFonts w:ascii="David" w:hAnsi="David" w:cs="David"/>
            <w:rtl/>
            <w:rPrChange w:id="463" w:author="הילית אראל שכטר" w:date="2020-03-16T18:56:00Z">
              <w:rPr>
                <w:rtl/>
              </w:rPr>
            </w:rPrChange>
          </w:rPr>
          <w:t xml:space="preserve"> כוחה של חברת </w:t>
        </w:r>
      </w:ins>
      <w:proofErr w:type="spellStart"/>
      <w:ins w:id="464" w:author="הילית אראל שכטר" w:date="2020-03-16T18:39:00Z">
        <w:r w:rsidRPr="00490E60">
          <w:rPr>
            <w:rFonts w:ascii="David" w:eastAsia="Times New Roman" w:hAnsi="David" w:cs="David"/>
            <w:b/>
            <w:bCs/>
            <w:kern w:val="20"/>
            <w:szCs w:val="24"/>
            <w:lang w:val="es-ES" w:eastAsia="he-IL"/>
            <w:rPrChange w:id="465" w:author="הילית אראל שכטר" w:date="2020-03-16T18:56:00Z">
              <w:rPr>
                <w:rFonts w:ascii="Georgia" w:eastAsia="Times New Roman" w:hAnsi="Georgia" w:cs="David"/>
                <w:b/>
                <w:bCs/>
                <w:kern w:val="20"/>
                <w:szCs w:val="24"/>
                <w:lang w:val="es-ES" w:eastAsia="he-IL"/>
              </w:rPr>
            </w:rPrChange>
          </w:rPr>
          <w:t>Powiser</w:t>
        </w:r>
        <w:proofErr w:type="spellEnd"/>
        <w:r w:rsidRPr="00490E60">
          <w:rPr>
            <w:rFonts w:ascii="David" w:eastAsia="Times New Roman" w:hAnsi="David" w:cs="David"/>
            <w:b/>
            <w:bCs/>
            <w:kern w:val="20"/>
            <w:szCs w:val="24"/>
            <w:lang w:val="es-ES" w:eastAsia="he-IL"/>
            <w:rPrChange w:id="466" w:author="הילית אראל שכטר" w:date="2020-03-16T18:56:00Z">
              <w:rPr>
                <w:rFonts w:ascii="Georgia" w:eastAsia="Times New Roman" w:hAnsi="Georgia" w:cs="David"/>
                <w:b/>
                <w:bCs/>
                <w:kern w:val="20"/>
                <w:szCs w:val="24"/>
                <w:lang w:val="es-ES" w:eastAsia="he-IL"/>
              </w:rPr>
            </w:rPrChange>
          </w:rPr>
          <w:t xml:space="preserve"> </w:t>
        </w:r>
        <w:proofErr w:type="spellStart"/>
        <w:r w:rsidRPr="00490E60">
          <w:rPr>
            <w:rFonts w:ascii="David" w:eastAsia="Times New Roman" w:hAnsi="David" w:cs="David"/>
            <w:b/>
            <w:bCs/>
            <w:kern w:val="20"/>
            <w:szCs w:val="24"/>
            <w:lang w:val="es-ES" w:eastAsia="he-IL"/>
            <w:rPrChange w:id="467" w:author="הילית אראל שכטר" w:date="2020-03-16T18:56:00Z">
              <w:rPr>
                <w:rFonts w:ascii="Georgia" w:eastAsia="Times New Roman" w:hAnsi="Georgia" w:cs="David"/>
                <w:b/>
                <w:bCs/>
                <w:kern w:val="20"/>
                <w:szCs w:val="24"/>
                <w:lang w:val="es-ES" w:eastAsia="he-IL"/>
              </w:rPr>
            </w:rPrChange>
          </w:rPr>
          <w:t>Corporation</w:t>
        </w:r>
        <w:proofErr w:type="spellEnd"/>
        <w:r w:rsidRPr="00490E60">
          <w:rPr>
            <w:rFonts w:ascii="David" w:eastAsia="Times New Roman" w:hAnsi="David" w:cs="David"/>
            <w:b/>
            <w:bCs/>
            <w:kern w:val="20"/>
            <w:szCs w:val="24"/>
            <w:lang w:val="es-ES" w:eastAsia="he-IL"/>
            <w:rPrChange w:id="468" w:author="הילית אראל שכטר" w:date="2020-03-16T18:56:00Z">
              <w:rPr>
                <w:rFonts w:ascii="Georgia" w:eastAsia="Times New Roman" w:hAnsi="Georgia" w:cs="David"/>
                <w:b/>
                <w:bCs/>
                <w:kern w:val="20"/>
                <w:szCs w:val="24"/>
                <w:lang w:val="es-ES" w:eastAsia="he-IL"/>
              </w:rPr>
            </w:rPrChange>
          </w:rPr>
          <w:t xml:space="preserve"> S.A.</w:t>
        </w:r>
      </w:ins>
      <w:ins w:id="469" w:author="הילית אראל שכטר" w:date="2020-03-16T20:14:00Z">
        <w:r w:rsidR="001306F3">
          <w:rPr>
            <w:rFonts w:ascii="David" w:hAnsi="David" w:cs="David"/>
          </w:rPr>
          <w:t xml:space="preserve"> </w:t>
        </w:r>
        <w:r w:rsidR="001306F3">
          <w:rPr>
            <w:rFonts w:ascii="David" w:hAnsi="David" w:cs="David" w:hint="cs"/>
            <w:rtl/>
          </w:rPr>
          <w:t xml:space="preserve"> </w:t>
        </w:r>
      </w:ins>
      <w:ins w:id="470" w:author="הילית אראל שכטר" w:date="2020-03-16T18:37:00Z">
        <w:r w:rsidRPr="00490E60">
          <w:rPr>
            <w:rFonts w:ascii="David" w:hAnsi="David" w:cs="David" w:hint="eastAsia"/>
            <w:rtl/>
            <w:rPrChange w:id="471" w:author="הילית אראל שכטר" w:date="2020-03-16T18:56:00Z">
              <w:rPr>
                <w:rFonts w:hint="eastAsia"/>
                <w:rtl/>
              </w:rPr>
            </w:rPrChange>
          </w:rPr>
          <w:t>ליתן</w:t>
        </w:r>
        <w:r w:rsidRPr="00490E60">
          <w:rPr>
            <w:rFonts w:ascii="David" w:hAnsi="David" w:cs="David"/>
            <w:rtl/>
            <w:rPrChange w:id="472" w:author="הילית אראל שכטר" w:date="2020-03-16T18:56:00Z">
              <w:rPr>
                <w:rtl/>
              </w:rPr>
            </w:rPrChange>
          </w:rPr>
          <w:t xml:space="preserve"> </w:t>
        </w:r>
        <w:r w:rsidRPr="00490E60">
          <w:rPr>
            <w:rFonts w:ascii="David" w:hAnsi="David" w:cs="David" w:hint="eastAsia"/>
            <w:rtl/>
            <w:rPrChange w:id="473" w:author="הילית אראל שכטר" w:date="2020-03-16T18:56:00Z">
              <w:rPr>
                <w:rFonts w:hint="eastAsia"/>
                <w:rtl/>
              </w:rPr>
            </w:rPrChange>
          </w:rPr>
          <w:t>חוות</w:t>
        </w:r>
        <w:r w:rsidRPr="00490E60">
          <w:rPr>
            <w:rFonts w:ascii="David" w:hAnsi="David" w:cs="David"/>
            <w:rtl/>
            <w:rPrChange w:id="474" w:author="הילית אראל שכטר" w:date="2020-03-16T18:56:00Z">
              <w:rPr>
                <w:rtl/>
              </w:rPr>
            </w:rPrChange>
          </w:rPr>
          <w:t xml:space="preserve"> </w:t>
        </w:r>
        <w:r w:rsidRPr="00490E60">
          <w:rPr>
            <w:rFonts w:ascii="David" w:hAnsi="David" w:cs="David" w:hint="eastAsia"/>
            <w:rtl/>
            <w:rPrChange w:id="475" w:author="הילית אראל שכטר" w:date="2020-03-16T18:56:00Z">
              <w:rPr>
                <w:rFonts w:hint="eastAsia"/>
                <w:rtl/>
              </w:rPr>
            </w:rPrChange>
          </w:rPr>
          <w:t>דעתי</w:t>
        </w:r>
        <w:r w:rsidRPr="00490E60">
          <w:rPr>
            <w:rFonts w:ascii="David" w:hAnsi="David" w:cs="David"/>
            <w:rtl/>
            <w:rPrChange w:id="476" w:author="הילית אראל שכטר" w:date="2020-03-16T18:56:00Z">
              <w:rPr>
                <w:rtl/>
              </w:rPr>
            </w:rPrChange>
          </w:rPr>
          <w:t xml:space="preserve"> </w:t>
        </w:r>
        <w:r w:rsidRPr="00490E60">
          <w:rPr>
            <w:rFonts w:ascii="David" w:hAnsi="David" w:cs="David" w:hint="eastAsia"/>
            <w:rtl/>
            <w:rPrChange w:id="477" w:author="הילית אראל שכטר" w:date="2020-03-16T18:56:00Z">
              <w:rPr>
                <w:rFonts w:hint="eastAsia"/>
                <w:rtl/>
              </w:rPr>
            </w:rPrChange>
          </w:rPr>
          <w:t>זו</w:t>
        </w:r>
        <w:r w:rsidRPr="00490E60">
          <w:rPr>
            <w:rFonts w:ascii="David" w:hAnsi="David" w:cs="David"/>
            <w:rtl/>
            <w:rPrChange w:id="478" w:author="הילית אראל שכטר" w:date="2020-03-16T18:56:00Z">
              <w:rPr>
                <w:rtl/>
              </w:rPr>
            </w:rPrChange>
          </w:rPr>
          <w:t xml:space="preserve">, </w:t>
        </w:r>
        <w:r w:rsidRPr="00490E60">
          <w:rPr>
            <w:rFonts w:ascii="David" w:hAnsi="David" w:cs="David" w:hint="eastAsia"/>
            <w:rtl/>
            <w:rPrChange w:id="479" w:author="הילית אראל שכטר" w:date="2020-03-16T18:56:00Z">
              <w:rPr>
                <w:rFonts w:hint="eastAsia"/>
                <w:rtl/>
              </w:rPr>
            </w:rPrChange>
          </w:rPr>
          <w:t>כחוות</w:t>
        </w:r>
        <w:r w:rsidRPr="00490E60">
          <w:rPr>
            <w:rFonts w:ascii="David" w:hAnsi="David" w:cs="David"/>
            <w:rtl/>
            <w:rPrChange w:id="480" w:author="הילית אראל שכטר" w:date="2020-03-16T18:56:00Z">
              <w:rPr>
                <w:rtl/>
              </w:rPr>
            </w:rPrChange>
          </w:rPr>
          <w:t xml:space="preserve"> </w:t>
        </w:r>
        <w:r w:rsidRPr="00490E60">
          <w:rPr>
            <w:rFonts w:ascii="David" w:hAnsi="David" w:cs="David" w:hint="eastAsia"/>
            <w:rtl/>
            <w:rPrChange w:id="481" w:author="הילית אראל שכטר" w:date="2020-03-16T18:56:00Z">
              <w:rPr>
                <w:rFonts w:hint="eastAsia"/>
                <w:rtl/>
              </w:rPr>
            </w:rPrChange>
          </w:rPr>
          <w:t>דעת</w:t>
        </w:r>
        <w:r w:rsidRPr="00490E60">
          <w:rPr>
            <w:rFonts w:ascii="David" w:hAnsi="David" w:cs="David"/>
            <w:rtl/>
            <w:rPrChange w:id="482" w:author="הילית אראל שכטר" w:date="2020-03-16T18:56:00Z">
              <w:rPr>
                <w:rtl/>
              </w:rPr>
            </w:rPrChange>
          </w:rPr>
          <w:t xml:space="preserve"> </w:t>
        </w:r>
        <w:r w:rsidRPr="00490E60">
          <w:rPr>
            <w:rFonts w:ascii="David" w:hAnsi="David" w:cs="David" w:hint="eastAsia"/>
            <w:rtl/>
            <w:rPrChange w:id="483" w:author="הילית אראל שכטר" w:date="2020-03-16T18:56:00Z">
              <w:rPr>
                <w:rFonts w:hint="eastAsia"/>
                <w:rtl/>
              </w:rPr>
            </w:rPrChange>
          </w:rPr>
          <w:t>מומח</w:t>
        </w:r>
      </w:ins>
      <w:ins w:id="484" w:author="הילית אראל שכטר" w:date="2020-03-16T20:14:00Z">
        <w:r w:rsidR="001306F3">
          <w:rPr>
            <w:rFonts w:ascii="David" w:hAnsi="David" w:cs="David" w:hint="cs"/>
            <w:rtl/>
          </w:rPr>
          <w:t>ה ו</w:t>
        </w:r>
      </w:ins>
      <w:ins w:id="485" w:author="הילית אראל שכטר" w:date="2020-03-16T18:37:00Z">
        <w:r w:rsidRPr="00490E60">
          <w:rPr>
            <w:rFonts w:ascii="David" w:hAnsi="David" w:cs="David" w:hint="eastAsia"/>
            <w:rtl/>
            <w:rPrChange w:id="486" w:author="הילית אראל שכטר" w:date="2020-03-16T18:56:00Z">
              <w:rPr>
                <w:rFonts w:hint="eastAsia"/>
                <w:rtl/>
              </w:rPr>
            </w:rPrChange>
          </w:rPr>
          <w:t>במסגרתה</w:t>
        </w:r>
        <w:r w:rsidRPr="00490E60">
          <w:rPr>
            <w:rFonts w:ascii="David" w:hAnsi="David" w:cs="David"/>
            <w:rtl/>
            <w:rPrChange w:id="487" w:author="הילית אראל שכטר" w:date="2020-03-16T18:56:00Z">
              <w:rPr>
                <w:rtl/>
              </w:rPr>
            </w:rPrChange>
          </w:rPr>
          <w:t xml:space="preserve"> </w:t>
        </w:r>
        <w:r w:rsidRPr="00490E60">
          <w:rPr>
            <w:rFonts w:ascii="David" w:hAnsi="David" w:cs="David" w:hint="eastAsia"/>
            <w:rtl/>
            <w:rPrChange w:id="488" w:author="הילית אראל שכטר" w:date="2020-03-16T18:56:00Z">
              <w:rPr>
                <w:rFonts w:hint="eastAsia"/>
                <w:rtl/>
              </w:rPr>
            </w:rPrChange>
          </w:rPr>
          <w:t>להתייחס</w:t>
        </w:r>
        <w:r w:rsidRPr="00490E60">
          <w:rPr>
            <w:rFonts w:ascii="David" w:hAnsi="David" w:cs="David"/>
            <w:rtl/>
            <w:rPrChange w:id="489" w:author="הילית אראל שכטר" w:date="2020-03-16T18:56:00Z">
              <w:rPr>
                <w:rtl/>
              </w:rPr>
            </w:rPrChange>
          </w:rPr>
          <w:t xml:space="preserve"> </w:t>
        </w:r>
        <w:r w:rsidRPr="00490E60">
          <w:rPr>
            <w:rFonts w:ascii="David" w:hAnsi="David" w:cs="David" w:hint="eastAsia"/>
            <w:rtl/>
            <w:rPrChange w:id="490" w:author="הילית אראל שכטר" w:date="2020-03-16T18:56:00Z">
              <w:rPr>
                <w:rFonts w:hint="eastAsia"/>
                <w:rtl/>
              </w:rPr>
            </w:rPrChange>
          </w:rPr>
          <w:t>לעניינים</w:t>
        </w:r>
        <w:r w:rsidRPr="00490E60">
          <w:rPr>
            <w:rFonts w:ascii="David" w:hAnsi="David" w:cs="David"/>
            <w:rtl/>
            <w:rPrChange w:id="491" w:author="הילית אראל שכטר" w:date="2020-03-16T18:56:00Z">
              <w:rPr>
                <w:rtl/>
              </w:rPr>
            </w:rPrChange>
          </w:rPr>
          <w:t xml:space="preserve"> </w:t>
        </w:r>
        <w:r w:rsidRPr="00490E60">
          <w:rPr>
            <w:rFonts w:ascii="David" w:hAnsi="David" w:cs="David" w:hint="eastAsia"/>
            <w:rtl/>
            <w:rPrChange w:id="492" w:author="הילית אראל שכטר" w:date="2020-03-16T18:56:00Z">
              <w:rPr>
                <w:rFonts w:hint="eastAsia"/>
                <w:rtl/>
              </w:rPr>
            </w:rPrChange>
          </w:rPr>
          <w:t>הבאים</w:t>
        </w:r>
      </w:ins>
      <w:ins w:id="493" w:author="הילית אראל שכטר" w:date="2020-03-16T18:55:00Z">
        <w:r w:rsidR="00490E60" w:rsidRPr="00490E60">
          <w:rPr>
            <w:rFonts w:ascii="David" w:hAnsi="David" w:cs="David"/>
            <w:rtl/>
            <w:rPrChange w:id="494" w:author="הילית אראל שכטר" w:date="2020-03-16T18:56:00Z">
              <w:rPr>
                <w:rtl/>
              </w:rPr>
            </w:rPrChange>
          </w:rPr>
          <w:t>:</w:t>
        </w:r>
      </w:ins>
    </w:p>
    <w:p w14:paraId="25A1F1EC" w14:textId="3CE06ECE" w:rsidR="00C0630A" w:rsidRPr="00490E60" w:rsidRDefault="00C0630A" w:rsidP="00C0630A">
      <w:pPr>
        <w:numPr>
          <w:ilvl w:val="0"/>
          <w:numId w:val="23"/>
        </w:numPr>
        <w:bidi/>
        <w:spacing w:before="120" w:after="120" w:line="360" w:lineRule="auto"/>
        <w:jc w:val="both"/>
        <w:rPr>
          <w:ins w:id="495" w:author="הילית אראל שכטר" w:date="2020-03-16T18:43:00Z"/>
          <w:rFonts w:ascii="David" w:hAnsi="David" w:cs="David"/>
          <w:rPrChange w:id="496" w:author="הילית אראל שכטר" w:date="2020-03-16T18:56:00Z">
            <w:rPr>
              <w:ins w:id="497" w:author="הילית אראל שכטר" w:date="2020-03-16T18:43:00Z"/>
            </w:rPr>
          </w:rPrChange>
        </w:rPr>
      </w:pPr>
      <w:ins w:id="498" w:author="הילית אראל שכטר" w:date="2020-03-16T18:42:00Z">
        <w:r w:rsidRPr="00490E60">
          <w:rPr>
            <w:rFonts w:ascii="David" w:hAnsi="David" w:cs="David" w:hint="eastAsia"/>
            <w:rtl/>
            <w:rPrChange w:id="499" w:author="הילית אראל שכטר" w:date="2020-03-16T18:56:00Z">
              <w:rPr>
                <w:rFonts w:hint="eastAsia"/>
                <w:rtl/>
              </w:rPr>
            </w:rPrChange>
          </w:rPr>
          <w:t>האם</w:t>
        </w:r>
        <w:r w:rsidRPr="00490E60">
          <w:rPr>
            <w:rFonts w:ascii="David" w:hAnsi="David" w:cs="David"/>
            <w:rtl/>
            <w:rPrChange w:id="500" w:author="הילית אראל שכטר" w:date="2020-03-16T18:56:00Z">
              <w:rPr>
                <w:rtl/>
              </w:rPr>
            </w:rPrChange>
          </w:rPr>
          <w:t xml:space="preserve"> המצלמות </w:t>
        </w:r>
      </w:ins>
      <w:ins w:id="501" w:author="הילית אראל שכטר" w:date="2020-03-16T18:46:00Z">
        <w:r w:rsidR="00490E60" w:rsidRPr="00490E60">
          <w:rPr>
            <w:rFonts w:ascii="David" w:hAnsi="David" w:cs="David" w:hint="eastAsia"/>
            <w:rtl/>
            <w:rPrChange w:id="502" w:author="הילית אראל שכטר" w:date="2020-03-16T18:56:00Z">
              <w:rPr>
                <w:rFonts w:hint="eastAsia"/>
                <w:rtl/>
              </w:rPr>
            </w:rPrChange>
          </w:rPr>
          <w:t>נשוא</w:t>
        </w:r>
        <w:r w:rsidR="00490E60" w:rsidRPr="00490E60">
          <w:rPr>
            <w:rFonts w:ascii="David" w:hAnsi="David" w:cs="David"/>
            <w:rtl/>
            <w:rPrChange w:id="503" w:author="הילית אראל שכטר" w:date="2020-03-16T18:56:00Z">
              <w:rPr>
                <w:rtl/>
              </w:rPr>
            </w:rPrChange>
          </w:rPr>
          <w:t xml:space="preserve"> חוות דעתי פעילות ותקינות </w:t>
        </w:r>
      </w:ins>
      <w:ins w:id="504" w:author="הילית אראל שכטר" w:date="2020-03-16T18:47:00Z">
        <w:r w:rsidR="00490E60" w:rsidRPr="00490E60">
          <w:rPr>
            <w:rFonts w:ascii="David" w:hAnsi="David" w:cs="David" w:hint="eastAsia"/>
            <w:rtl/>
            <w:rPrChange w:id="505" w:author="הילית אראל שכטר" w:date="2020-03-16T18:56:00Z">
              <w:rPr>
                <w:rFonts w:hint="eastAsia"/>
                <w:rtl/>
              </w:rPr>
            </w:rPrChange>
          </w:rPr>
          <w:t>ו</w:t>
        </w:r>
      </w:ins>
      <w:ins w:id="506" w:author="הילית אראל שכטר" w:date="2020-03-16T18:46:00Z">
        <w:r w:rsidR="00490E60" w:rsidRPr="00490E60">
          <w:rPr>
            <w:rFonts w:ascii="David" w:hAnsi="David" w:cs="David" w:hint="eastAsia"/>
            <w:rtl/>
            <w:rPrChange w:id="507" w:author="הילית אראל שכטר" w:date="2020-03-16T18:56:00Z">
              <w:rPr>
                <w:rFonts w:hint="eastAsia"/>
                <w:rtl/>
              </w:rPr>
            </w:rPrChange>
          </w:rPr>
          <w:t>עומדות</w:t>
        </w:r>
        <w:r w:rsidR="00490E60" w:rsidRPr="00490E60">
          <w:rPr>
            <w:rFonts w:ascii="David" w:hAnsi="David" w:cs="David"/>
            <w:rtl/>
            <w:rPrChange w:id="508" w:author="הילית אראל שכטר" w:date="2020-03-16T18:56:00Z">
              <w:rPr>
                <w:rtl/>
              </w:rPr>
            </w:rPrChange>
          </w:rPr>
          <w:t xml:space="preserve"> </w:t>
        </w:r>
      </w:ins>
      <w:ins w:id="509" w:author="הילית אראל שכטר" w:date="2020-03-16T18:47:00Z">
        <w:r w:rsidR="00490E60" w:rsidRPr="00490E60">
          <w:rPr>
            <w:rFonts w:ascii="David" w:hAnsi="David" w:cs="David" w:hint="eastAsia"/>
            <w:rtl/>
            <w:rPrChange w:id="510" w:author="הילית אראל שכטר" w:date="2020-03-16T18:56:00Z">
              <w:rPr>
                <w:rFonts w:hint="eastAsia"/>
                <w:rtl/>
              </w:rPr>
            </w:rPrChange>
          </w:rPr>
          <w:t>בסטנדרטים</w:t>
        </w:r>
        <w:r w:rsidR="00490E60" w:rsidRPr="00490E60">
          <w:rPr>
            <w:rFonts w:ascii="David" w:hAnsi="David" w:cs="David"/>
            <w:rtl/>
            <w:rPrChange w:id="511" w:author="הילית אראל שכטר" w:date="2020-03-16T18:56:00Z">
              <w:rPr>
                <w:rtl/>
              </w:rPr>
            </w:rPrChange>
          </w:rPr>
          <w:t xml:space="preserve"> </w:t>
        </w:r>
        <w:r w:rsidR="00490E60" w:rsidRPr="00490E60">
          <w:rPr>
            <w:rFonts w:ascii="David" w:hAnsi="David" w:cs="David" w:hint="eastAsia"/>
            <w:rtl/>
            <w:rPrChange w:id="512" w:author="הילית אראל שכטר" w:date="2020-03-16T18:56:00Z">
              <w:rPr>
                <w:rFonts w:hint="eastAsia"/>
                <w:rtl/>
              </w:rPr>
            </w:rPrChange>
          </w:rPr>
          <w:t>מקובלים</w:t>
        </w:r>
        <w:r w:rsidR="00490E60" w:rsidRPr="00490E60">
          <w:rPr>
            <w:rFonts w:ascii="David" w:hAnsi="David" w:cs="David"/>
            <w:rtl/>
            <w:rPrChange w:id="513" w:author="הילית אראל שכטר" w:date="2020-03-16T18:56:00Z">
              <w:rPr>
                <w:rtl/>
              </w:rPr>
            </w:rPrChange>
          </w:rPr>
          <w:t xml:space="preserve"> </w:t>
        </w:r>
        <w:r w:rsidR="00490E60" w:rsidRPr="00490E60">
          <w:rPr>
            <w:rFonts w:ascii="David" w:hAnsi="David" w:cs="David" w:hint="eastAsia"/>
            <w:rtl/>
            <w:rPrChange w:id="514" w:author="הילית אראל שכטר" w:date="2020-03-16T18:56:00Z">
              <w:rPr>
                <w:rFonts w:hint="eastAsia"/>
                <w:rtl/>
              </w:rPr>
            </w:rPrChange>
          </w:rPr>
          <w:t>לצורך</w:t>
        </w:r>
        <w:r w:rsidR="00490E60" w:rsidRPr="00490E60">
          <w:rPr>
            <w:rFonts w:ascii="David" w:hAnsi="David" w:cs="David"/>
            <w:rtl/>
            <w:rPrChange w:id="515" w:author="הילית אראל שכטר" w:date="2020-03-16T18:56:00Z">
              <w:rPr>
                <w:rtl/>
              </w:rPr>
            </w:rPrChange>
          </w:rPr>
          <w:t xml:space="preserve"> </w:t>
        </w:r>
        <w:r w:rsidR="00490E60" w:rsidRPr="00490E60">
          <w:rPr>
            <w:rFonts w:ascii="David" w:hAnsi="David" w:cs="David" w:hint="eastAsia"/>
            <w:rtl/>
            <w:rPrChange w:id="516" w:author="הילית אראל שכטר" w:date="2020-03-16T18:56:00Z">
              <w:rPr>
                <w:rFonts w:hint="eastAsia"/>
                <w:rtl/>
              </w:rPr>
            </w:rPrChange>
          </w:rPr>
          <w:t>הפצה</w:t>
        </w:r>
        <w:r w:rsidR="00490E60" w:rsidRPr="00490E60">
          <w:rPr>
            <w:rFonts w:ascii="David" w:hAnsi="David" w:cs="David"/>
            <w:rtl/>
            <w:rPrChange w:id="517" w:author="הילית אראל שכטר" w:date="2020-03-16T18:56:00Z">
              <w:rPr>
                <w:rtl/>
              </w:rPr>
            </w:rPrChange>
          </w:rPr>
          <w:t xml:space="preserve"> </w:t>
        </w:r>
        <w:r w:rsidR="00490E60" w:rsidRPr="00490E60">
          <w:rPr>
            <w:rFonts w:ascii="David" w:hAnsi="David" w:cs="David" w:hint="eastAsia"/>
            <w:rtl/>
            <w:rPrChange w:id="518" w:author="הילית אראל שכטר" w:date="2020-03-16T18:56:00Z">
              <w:rPr>
                <w:rFonts w:hint="eastAsia"/>
                <w:rtl/>
              </w:rPr>
            </w:rPrChange>
          </w:rPr>
          <w:t>מסחרית</w:t>
        </w:r>
        <w:r w:rsidR="00490E60" w:rsidRPr="00490E60">
          <w:rPr>
            <w:rFonts w:ascii="David" w:hAnsi="David" w:cs="David"/>
            <w:rtl/>
            <w:rPrChange w:id="519" w:author="הילית אראל שכטר" w:date="2020-03-16T18:56:00Z">
              <w:rPr>
                <w:rtl/>
              </w:rPr>
            </w:rPrChange>
          </w:rPr>
          <w:t xml:space="preserve"> נכון למועד עריכת חוות דעתי;</w:t>
        </w:r>
      </w:ins>
      <w:ins w:id="520" w:author="הילית אראל שכטר" w:date="2020-03-16T18:51:00Z">
        <w:r w:rsidR="00490E60" w:rsidRPr="00490E60">
          <w:rPr>
            <w:rFonts w:ascii="David" w:hAnsi="David" w:cs="David"/>
            <w:rtl/>
            <w:rPrChange w:id="521" w:author="הילית אראל שכטר" w:date="2020-03-16T18:56:00Z">
              <w:rPr>
                <w:rtl/>
              </w:rPr>
            </w:rPrChange>
          </w:rPr>
          <w:t xml:space="preserve"> ובכלל זה:</w:t>
        </w:r>
      </w:ins>
    </w:p>
    <w:p w14:paraId="1BC8E2BA" w14:textId="0D4728EB" w:rsidR="00490E60" w:rsidRDefault="00C0630A" w:rsidP="00490E60">
      <w:pPr>
        <w:numPr>
          <w:ilvl w:val="1"/>
          <w:numId w:val="23"/>
        </w:numPr>
        <w:bidi/>
        <w:spacing w:before="120" w:after="120" w:line="360" w:lineRule="auto"/>
        <w:jc w:val="both"/>
        <w:rPr>
          <w:ins w:id="522" w:author="הילית אראל שכטר" w:date="2020-03-16T20:15:00Z"/>
          <w:rFonts w:ascii="David" w:hAnsi="David" w:cs="David"/>
        </w:rPr>
      </w:pPr>
      <w:ins w:id="523" w:author="הילית אראל שכטר" w:date="2020-03-16T18:43:00Z">
        <w:r w:rsidRPr="00490E60">
          <w:rPr>
            <w:rFonts w:ascii="David" w:hAnsi="David" w:cs="David" w:hint="eastAsia"/>
            <w:rtl/>
            <w:rPrChange w:id="524" w:author="הילית אראל שכטר" w:date="2020-03-16T18:56:00Z">
              <w:rPr>
                <w:rFonts w:hint="eastAsia"/>
                <w:rtl/>
              </w:rPr>
            </w:rPrChange>
          </w:rPr>
          <w:t>האם</w:t>
        </w:r>
        <w:r w:rsidRPr="00490E60">
          <w:rPr>
            <w:rFonts w:ascii="David" w:hAnsi="David" w:cs="David"/>
            <w:rtl/>
            <w:rPrChange w:id="525" w:author="הילית אראל שכטר" w:date="2020-03-16T18:56:00Z">
              <w:rPr>
                <w:rtl/>
              </w:rPr>
            </w:rPrChange>
          </w:rPr>
          <w:t xml:space="preserve"> </w:t>
        </w:r>
      </w:ins>
      <w:ins w:id="526" w:author="הילית אראל שכטר" w:date="2020-03-16T18:53:00Z">
        <w:r w:rsidR="00490E60" w:rsidRPr="00490E60">
          <w:rPr>
            <w:rFonts w:ascii="David" w:hAnsi="David" w:cs="David" w:hint="eastAsia"/>
            <w:rtl/>
            <w:rPrChange w:id="527" w:author="הילית אראל שכטר" w:date="2020-03-16T18:56:00Z">
              <w:rPr>
                <w:rFonts w:cs="Arial" w:hint="eastAsia"/>
                <w:rtl/>
              </w:rPr>
            </w:rPrChange>
          </w:rPr>
          <w:t>המצלמות</w:t>
        </w:r>
        <w:r w:rsidR="00490E60" w:rsidRPr="00490E60">
          <w:rPr>
            <w:rFonts w:ascii="David" w:hAnsi="David" w:cs="David"/>
            <w:rtl/>
            <w:rPrChange w:id="528" w:author="הילית אראל שכטר" w:date="2020-03-16T18:56:00Z">
              <w:rPr>
                <w:rFonts w:cs="Arial"/>
                <w:rtl/>
              </w:rPr>
            </w:rPrChange>
          </w:rPr>
          <w:t xml:space="preserve"> מקיימות את </w:t>
        </w:r>
      </w:ins>
      <w:ins w:id="529" w:author="הילית אראל שכטר" w:date="2020-03-16T18:43:00Z">
        <w:r w:rsidRPr="00490E60">
          <w:rPr>
            <w:rFonts w:ascii="David" w:hAnsi="David" w:cs="David"/>
            <w:rtl/>
            <w:rPrChange w:id="530" w:author="הילית אראל שכטר" w:date="2020-03-16T18:56:00Z">
              <w:rPr>
                <w:rFonts w:cs="Arial"/>
                <w:rtl/>
              </w:rPr>
            </w:rPrChange>
          </w:rPr>
          <w:t xml:space="preserve">הפונקציות המוצהרות בפטנט </w:t>
        </w:r>
        <w:r w:rsidRPr="00490E60">
          <w:rPr>
            <w:rFonts w:ascii="David" w:hAnsi="David" w:cs="David"/>
            <w:rPrChange w:id="531" w:author="הילית אראל שכטר" w:date="2020-03-16T18:56:00Z">
              <w:rPr/>
            </w:rPrChange>
          </w:rPr>
          <w:t>Pub. No.: US 2018 / 0007331 A1</w:t>
        </w:r>
      </w:ins>
      <w:ins w:id="532" w:author="הילית אראל שכטר" w:date="2020-03-16T18:48:00Z">
        <w:r w:rsidR="00490E60" w:rsidRPr="00490E60">
          <w:rPr>
            <w:rFonts w:ascii="David" w:hAnsi="David" w:cs="David"/>
            <w:rPrChange w:id="533" w:author="הילית אראל שכטר" w:date="2020-03-16T18:56:00Z">
              <w:rPr>
                <w:rFonts w:cs="Arial"/>
              </w:rPr>
            </w:rPrChange>
          </w:rPr>
          <w:t xml:space="preserve"> </w:t>
        </w:r>
      </w:ins>
      <w:ins w:id="534" w:author="הילית אראל שכטר" w:date="2020-03-16T18:43:00Z">
        <w:r w:rsidRPr="00490E60">
          <w:rPr>
            <w:rFonts w:ascii="David" w:hAnsi="David" w:cs="David"/>
            <w:rtl/>
            <w:rPrChange w:id="535" w:author="הילית אראל שכטר" w:date="2020-03-16T18:56:00Z">
              <w:rPr>
                <w:rFonts w:cs="Arial"/>
                <w:rtl/>
              </w:rPr>
            </w:rPrChange>
          </w:rPr>
          <w:t xml:space="preserve">  </w:t>
        </w:r>
      </w:ins>
      <w:ins w:id="536" w:author="הילית אראל שכטר" w:date="2020-03-16T18:48:00Z">
        <w:r w:rsidR="00490E60" w:rsidRPr="00490E60">
          <w:rPr>
            <w:rFonts w:ascii="David" w:hAnsi="David" w:cs="David"/>
            <w:rtl/>
            <w:rPrChange w:id="537" w:author="הילית אראל שכטר" w:date="2020-03-16T18:56:00Z">
              <w:rPr>
                <w:rFonts w:cs="Arial"/>
                <w:rtl/>
              </w:rPr>
            </w:rPrChange>
          </w:rPr>
          <w:t>(להלן: "</w:t>
        </w:r>
        <w:r w:rsidR="00490E60" w:rsidRPr="00490E60">
          <w:rPr>
            <w:rFonts w:ascii="David" w:hAnsi="David" w:cs="David" w:hint="eastAsia"/>
            <w:b/>
            <w:bCs/>
            <w:rtl/>
            <w:rPrChange w:id="538" w:author="הילית אראל שכטר" w:date="2020-03-16T18:56:00Z">
              <w:rPr>
                <w:rFonts w:cs="Arial" w:hint="eastAsia"/>
                <w:rtl/>
              </w:rPr>
            </w:rPrChange>
          </w:rPr>
          <w:t>הפטנט</w:t>
        </w:r>
        <w:r w:rsidR="00490E60" w:rsidRPr="00490E60">
          <w:rPr>
            <w:rFonts w:ascii="David" w:hAnsi="David" w:cs="David"/>
            <w:rtl/>
            <w:rPrChange w:id="539" w:author="הילית אראל שכטר" w:date="2020-03-16T18:56:00Z">
              <w:rPr>
                <w:rFonts w:cs="Arial"/>
                <w:rtl/>
              </w:rPr>
            </w:rPrChange>
          </w:rPr>
          <w:t xml:space="preserve">"); </w:t>
        </w:r>
      </w:ins>
    </w:p>
    <w:p w14:paraId="7DF971B8" w14:textId="7953AA21" w:rsidR="001306F3" w:rsidRPr="00490E60" w:rsidRDefault="001306F3">
      <w:pPr>
        <w:numPr>
          <w:ilvl w:val="1"/>
          <w:numId w:val="23"/>
        </w:numPr>
        <w:bidi/>
        <w:spacing w:before="120" w:after="120" w:line="360" w:lineRule="auto"/>
        <w:jc w:val="both"/>
        <w:rPr>
          <w:ins w:id="540" w:author="הילית אראל שכטר" w:date="2020-03-16T18:48:00Z"/>
          <w:rFonts w:ascii="David" w:hAnsi="David" w:cs="David"/>
          <w:rtl/>
          <w:rPrChange w:id="541" w:author="הילית אראל שכטר" w:date="2020-03-16T18:56:00Z">
            <w:rPr>
              <w:ins w:id="542" w:author="הילית אראל שכטר" w:date="2020-03-16T18:48:00Z"/>
              <w:rFonts w:cs="Arial"/>
              <w:rtl/>
            </w:rPr>
          </w:rPrChange>
        </w:rPr>
        <w:pPrChange w:id="543" w:author="הילית אראל שכטר" w:date="2020-03-16T20:15:00Z">
          <w:pPr>
            <w:numPr>
              <w:numId w:val="23"/>
            </w:numPr>
            <w:bidi/>
            <w:spacing w:before="120" w:after="120" w:line="360" w:lineRule="auto"/>
            <w:ind w:left="720" w:hanging="360"/>
            <w:jc w:val="both"/>
          </w:pPr>
        </w:pPrChange>
      </w:pPr>
      <w:ins w:id="544" w:author="הילית אראל שכטר" w:date="2020-03-16T20:15:00Z">
        <w:r>
          <w:rPr>
            <w:rFonts w:ascii="David" w:hAnsi="David" w:cs="David" w:hint="cs"/>
            <w:rtl/>
          </w:rPr>
          <w:t>האם המצלמות מקיימות את הפונקציות המפורסמות בפרסומים שהופקו במסמכים פרסומ</w:t>
        </w:r>
      </w:ins>
      <w:ins w:id="545" w:author="הילית אראל שכטר" w:date="2020-03-16T20:16:00Z">
        <w:r>
          <w:rPr>
            <w:rFonts w:ascii="David" w:hAnsi="David" w:cs="David" w:hint="cs"/>
            <w:rtl/>
          </w:rPr>
          <w:t>יים?</w:t>
        </w:r>
      </w:ins>
    </w:p>
    <w:p w14:paraId="6A5C0A41" w14:textId="62E6F55A" w:rsidR="00490E60" w:rsidRPr="00490E60" w:rsidRDefault="00490E60" w:rsidP="00490E60">
      <w:pPr>
        <w:numPr>
          <w:ilvl w:val="1"/>
          <w:numId w:val="23"/>
        </w:numPr>
        <w:bidi/>
        <w:spacing w:before="120" w:after="120" w:line="360" w:lineRule="auto"/>
        <w:jc w:val="both"/>
        <w:rPr>
          <w:ins w:id="546" w:author="הילית אראל שכטר" w:date="2020-03-16T18:53:00Z"/>
          <w:rFonts w:ascii="David" w:hAnsi="David" w:cs="David"/>
          <w:rtl/>
          <w:rPrChange w:id="547" w:author="הילית אראל שכטר" w:date="2020-03-16T18:56:00Z">
            <w:rPr>
              <w:ins w:id="548" w:author="הילית אראל שכטר" w:date="2020-03-16T18:53:00Z"/>
              <w:rFonts w:cs="Arial"/>
              <w:highlight w:val="yellow"/>
              <w:rtl/>
            </w:rPr>
          </w:rPrChange>
        </w:rPr>
      </w:pPr>
      <w:ins w:id="549" w:author="הילית אראל שכטר" w:date="2020-03-16T18:52:00Z">
        <w:r w:rsidRPr="00490E60">
          <w:rPr>
            <w:rFonts w:ascii="David" w:hAnsi="David" w:cs="David" w:hint="eastAsia"/>
            <w:rtl/>
            <w:rPrChange w:id="550" w:author="הילית אראל שכטר" w:date="2020-03-16T18:56:00Z">
              <w:rPr>
                <w:rFonts w:cs="Arial" w:hint="eastAsia"/>
                <w:highlight w:val="yellow"/>
                <w:rtl/>
              </w:rPr>
            </w:rPrChange>
          </w:rPr>
          <w:t>אילו</w:t>
        </w:r>
        <w:r w:rsidRPr="00490E60">
          <w:rPr>
            <w:rFonts w:ascii="David" w:hAnsi="David" w:cs="David"/>
            <w:rtl/>
            <w:rPrChange w:id="551" w:author="הילית אראל שכטר" w:date="2020-03-16T18:56:00Z">
              <w:rPr>
                <w:rFonts w:cs="Arial"/>
                <w:highlight w:val="yellow"/>
                <w:rtl/>
              </w:rPr>
            </w:rPrChange>
          </w:rPr>
          <w:t xml:space="preserve"> כשלים ו/או </w:t>
        </w:r>
      </w:ins>
      <w:ins w:id="552" w:author="הילית אראל שכטר" w:date="2020-03-16T18:56:00Z">
        <w:r>
          <w:rPr>
            <w:rFonts w:ascii="David" w:hAnsi="David" w:cs="David" w:hint="cs"/>
            <w:rtl/>
          </w:rPr>
          <w:t xml:space="preserve">ליקויים ו/או </w:t>
        </w:r>
      </w:ins>
      <w:ins w:id="553" w:author="הילית אראל שכטר" w:date="2020-03-16T18:52:00Z">
        <w:r w:rsidRPr="00490E60">
          <w:rPr>
            <w:rFonts w:ascii="David" w:hAnsi="David" w:cs="David" w:hint="eastAsia"/>
            <w:rtl/>
            <w:rPrChange w:id="554" w:author="הילית אראל שכטר" w:date="2020-03-16T18:56:00Z">
              <w:rPr>
                <w:rFonts w:cs="Arial" w:hint="eastAsia"/>
                <w:highlight w:val="yellow"/>
                <w:rtl/>
              </w:rPr>
            </w:rPrChange>
          </w:rPr>
          <w:t>אי</w:t>
        </w:r>
        <w:r w:rsidRPr="00490E60">
          <w:rPr>
            <w:rFonts w:ascii="David" w:hAnsi="David" w:cs="David"/>
            <w:rtl/>
            <w:rPrChange w:id="555" w:author="הילית אראל שכטר" w:date="2020-03-16T18:56:00Z">
              <w:rPr>
                <w:rFonts w:cs="Arial"/>
                <w:highlight w:val="yellow"/>
                <w:rtl/>
              </w:rPr>
            </w:rPrChange>
          </w:rPr>
          <w:t xml:space="preserve"> </w:t>
        </w:r>
        <w:r w:rsidRPr="00490E60">
          <w:rPr>
            <w:rFonts w:ascii="David" w:hAnsi="David" w:cs="David" w:hint="eastAsia"/>
            <w:rtl/>
            <w:rPrChange w:id="556" w:author="הילית אראל שכטר" w:date="2020-03-16T18:56:00Z">
              <w:rPr>
                <w:rFonts w:cs="Arial" w:hint="eastAsia"/>
                <w:highlight w:val="yellow"/>
                <w:rtl/>
              </w:rPr>
            </w:rPrChange>
          </w:rPr>
          <w:t>התאמות</w:t>
        </w:r>
        <w:r w:rsidRPr="00490E60">
          <w:rPr>
            <w:rFonts w:ascii="David" w:hAnsi="David" w:cs="David"/>
            <w:rtl/>
            <w:rPrChange w:id="557" w:author="הילית אראל שכטר" w:date="2020-03-16T18:56:00Z">
              <w:rPr>
                <w:rFonts w:cs="Arial"/>
                <w:highlight w:val="yellow"/>
                <w:rtl/>
              </w:rPr>
            </w:rPrChange>
          </w:rPr>
          <w:t xml:space="preserve"> </w:t>
        </w:r>
        <w:r w:rsidRPr="00490E60">
          <w:rPr>
            <w:rFonts w:ascii="David" w:hAnsi="David" w:cs="David" w:hint="eastAsia"/>
            <w:rtl/>
            <w:rPrChange w:id="558" w:author="הילית אראל שכטר" w:date="2020-03-16T18:56:00Z">
              <w:rPr>
                <w:rFonts w:cs="Arial" w:hint="eastAsia"/>
                <w:highlight w:val="yellow"/>
                <w:rtl/>
              </w:rPr>
            </w:rPrChange>
          </w:rPr>
          <w:t>התגלו</w:t>
        </w:r>
        <w:r w:rsidRPr="00490E60">
          <w:rPr>
            <w:rFonts w:ascii="David" w:hAnsi="David" w:cs="David"/>
            <w:rtl/>
            <w:rPrChange w:id="559" w:author="הילית אראל שכטר" w:date="2020-03-16T18:56:00Z">
              <w:rPr>
                <w:rFonts w:cs="Arial"/>
                <w:highlight w:val="yellow"/>
                <w:rtl/>
              </w:rPr>
            </w:rPrChange>
          </w:rPr>
          <w:t xml:space="preserve"> </w:t>
        </w:r>
        <w:r w:rsidRPr="00490E60">
          <w:rPr>
            <w:rFonts w:ascii="David" w:hAnsi="David" w:cs="David" w:hint="eastAsia"/>
            <w:rtl/>
            <w:rPrChange w:id="560" w:author="הילית אראל שכטר" w:date="2020-03-16T18:56:00Z">
              <w:rPr>
                <w:rFonts w:cs="Arial" w:hint="eastAsia"/>
                <w:highlight w:val="yellow"/>
                <w:rtl/>
              </w:rPr>
            </w:rPrChange>
          </w:rPr>
          <w:t>במצלמות</w:t>
        </w:r>
      </w:ins>
      <w:ins w:id="561" w:author="הילית אראל שכטר" w:date="2020-03-16T18:53:00Z">
        <w:r w:rsidRPr="00490E60">
          <w:rPr>
            <w:rFonts w:ascii="David" w:hAnsi="David" w:cs="David"/>
            <w:rtl/>
            <w:rPrChange w:id="562" w:author="הילית אראל שכטר" w:date="2020-03-16T18:56:00Z">
              <w:rPr>
                <w:rFonts w:cs="Arial"/>
                <w:highlight w:val="yellow"/>
                <w:rtl/>
              </w:rPr>
            </w:rPrChange>
          </w:rPr>
          <w:t>;</w:t>
        </w:r>
      </w:ins>
    </w:p>
    <w:p w14:paraId="584FC11D" w14:textId="54A60E75" w:rsidR="00490E60" w:rsidRPr="00490E60" w:rsidRDefault="00490E60" w:rsidP="00490E60">
      <w:pPr>
        <w:numPr>
          <w:ilvl w:val="0"/>
          <w:numId w:val="23"/>
        </w:numPr>
        <w:bidi/>
        <w:spacing w:before="120" w:after="120" w:line="360" w:lineRule="auto"/>
        <w:jc w:val="both"/>
        <w:rPr>
          <w:ins w:id="563" w:author="הילית אראל שכטר" w:date="2020-03-16T18:54:00Z"/>
          <w:rFonts w:ascii="David" w:hAnsi="David" w:cs="David"/>
          <w:rtl/>
          <w:rPrChange w:id="564" w:author="הילית אראל שכטר" w:date="2020-03-16T18:56:00Z">
            <w:rPr>
              <w:ins w:id="565" w:author="הילית אראל שכטר" w:date="2020-03-16T18:54:00Z"/>
              <w:rFonts w:cs="Arial"/>
              <w:rtl/>
            </w:rPr>
          </w:rPrChange>
        </w:rPr>
      </w:pPr>
      <w:ins w:id="566" w:author="הילית אראל שכטר" w:date="2020-03-16T18:53:00Z">
        <w:r w:rsidRPr="00490E60">
          <w:rPr>
            <w:rFonts w:ascii="David" w:hAnsi="David" w:cs="David" w:hint="eastAsia"/>
            <w:rtl/>
            <w:rPrChange w:id="567" w:author="הילית אראל שכטר" w:date="2020-03-16T18:56:00Z">
              <w:rPr>
                <w:rFonts w:cs="Arial" w:hint="eastAsia"/>
                <w:highlight w:val="yellow"/>
                <w:rtl/>
              </w:rPr>
            </w:rPrChange>
          </w:rPr>
          <w:t>התייחסות</w:t>
        </w:r>
        <w:r w:rsidRPr="00490E60">
          <w:rPr>
            <w:rFonts w:ascii="David" w:hAnsi="David" w:cs="David"/>
            <w:rtl/>
            <w:rPrChange w:id="568" w:author="הילית אראל שכטר" w:date="2020-03-16T18:56:00Z">
              <w:rPr>
                <w:rFonts w:cs="Arial"/>
                <w:highlight w:val="yellow"/>
                <w:rtl/>
              </w:rPr>
            </w:rPrChange>
          </w:rPr>
          <w:t xml:space="preserve"> </w:t>
        </w:r>
        <w:r w:rsidRPr="00490E60">
          <w:rPr>
            <w:rFonts w:ascii="David" w:hAnsi="David" w:cs="David" w:hint="eastAsia"/>
            <w:rtl/>
            <w:rPrChange w:id="569" w:author="הילית אראל שכטר" w:date="2020-03-16T18:56:00Z">
              <w:rPr>
                <w:rFonts w:cs="Arial" w:hint="eastAsia"/>
                <w:highlight w:val="yellow"/>
                <w:rtl/>
              </w:rPr>
            </w:rPrChange>
          </w:rPr>
          <w:t>לדוח</w:t>
        </w:r>
      </w:ins>
      <w:ins w:id="570" w:author="הילית אראל שכטר" w:date="2020-03-16T21:55:00Z">
        <w:r w:rsidR="008343C6">
          <w:rPr>
            <w:rFonts w:ascii="David" w:hAnsi="David" w:cs="David" w:hint="cs"/>
            <w:rtl/>
          </w:rPr>
          <w:t xml:space="preserve">ות </w:t>
        </w:r>
      </w:ins>
      <w:ins w:id="571" w:author="הילית אראל שכטר" w:date="2020-03-16T18:53:00Z">
        <w:r w:rsidRPr="00490E60">
          <w:rPr>
            <w:rFonts w:ascii="David" w:hAnsi="David" w:cs="David"/>
            <w:rtl/>
            <w:rPrChange w:id="572" w:author="הילית אראל שכטר" w:date="2020-03-16T18:56:00Z">
              <w:rPr>
                <w:rFonts w:cs="Arial"/>
                <w:highlight w:val="yellow"/>
                <w:rtl/>
              </w:rPr>
            </w:rPrChange>
          </w:rPr>
          <w:t xml:space="preserve"> </w:t>
        </w:r>
      </w:ins>
      <w:ins w:id="573" w:author="הילית אראל שכטר" w:date="2020-03-16T21:56:00Z">
        <w:r w:rsidR="008343C6">
          <w:rPr>
            <w:rFonts w:ascii="David" w:hAnsi="David" w:cs="David" w:hint="cs"/>
            <w:rtl/>
          </w:rPr>
          <w:t xml:space="preserve">הנתבע כפי שצורפו לתצהיר מטעם הנתבע, כהגדרתם להלן. </w:t>
        </w:r>
      </w:ins>
    </w:p>
    <w:p w14:paraId="54667A13" w14:textId="77777777" w:rsidR="004D5137" w:rsidRPr="004D5137" w:rsidRDefault="004D5137" w:rsidP="004D5137">
      <w:pPr>
        <w:bidi/>
        <w:spacing w:before="120" w:after="120" w:line="360" w:lineRule="auto"/>
        <w:jc w:val="center"/>
        <w:outlineLvl w:val="0"/>
        <w:rPr>
          <w:ins w:id="574" w:author="הילית אראל שכטר" w:date="2020-03-16T19:10:00Z"/>
          <w:rFonts w:ascii="Times New Roman" w:eastAsia="Times New Roman" w:hAnsi="Times New Roman" w:cs="David"/>
          <w:bCs/>
          <w:i/>
          <w:sz w:val="36"/>
          <w:szCs w:val="36"/>
          <w:u w:val="thick"/>
          <w:rtl/>
          <w:lang w:eastAsia="he-IL"/>
        </w:rPr>
      </w:pPr>
    </w:p>
    <w:p w14:paraId="7A661BBE" w14:textId="77777777" w:rsidR="004D5137" w:rsidRPr="004D5137" w:rsidRDefault="004D5137" w:rsidP="004D5137">
      <w:pPr>
        <w:bidi/>
        <w:spacing w:before="120" w:after="120" w:line="360" w:lineRule="auto"/>
        <w:jc w:val="center"/>
        <w:outlineLvl w:val="0"/>
        <w:rPr>
          <w:ins w:id="575" w:author="הילית אראל שכטר" w:date="2020-03-16T19:10:00Z"/>
          <w:rFonts w:ascii="Times New Roman" w:eastAsia="Times New Roman" w:hAnsi="Times New Roman" w:cs="David"/>
          <w:b/>
          <w:bCs/>
          <w:sz w:val="36"/>
          <w:szCs w:val="36"/>
          <w:u w:val="thick"/>
          <w:rtl/>
          <w:lang w:eastAsia="he-IL"/>
        </w:rPr>
      </w:pPr>
      <w:ins w:id="576" w:author="הילית אראל שכטר" w:date="2020-03-16T19:10:00Z">
        <w:r w:rsidRPr="004D5137">
          <w:rPr>
            <w:rFonts w:ascii="Times New Roman" w:eastAsia="Times New Roman" w:hAnsi="Times New Roman" w:cs="David"/>
            <w:bCs/>
            <w:i/>
            <w:sz w:val="36"/>
            <w:szCs w:val="36"/>
            <w:u w:val="thick"/>
            <w:rtl/>
            <w:lang w:eastAsia="he-IL"/>
          </w:rPr>
          <w:t>פרק 1</w:t>
        </w:r>
        <w:r w:rsidRPr="004D5137">
          <w:rPr>
            <w:rFonts w:ascii="Times New Roman" w:eastAsia="Times New Roman" w:hAnsi="Times New Roman" w:cs="David" w:hint="cs"/>
            <w:bCs/>
            <w:i/>
            <w:sz w:val="36"/>
            <w:szCs w:val="36"/>
            <w:u w:val="thick"/>
            <w:rtl/>
            <w:lang w:eastAsia="he-IL"/>
          </w:rPr>
          <w:t xml:space="preserve"> </w:t>
        </w:r>
        <w:r w:rsidRPr="004D5137">
          <w:rPr>
            <w:rFonts w:ascii="Times New Roman" w:eastAsia="Times New Roman" w:hAnsi="Times New Roman" w:cs="David"/>
            <w:bCs/>
            <w:i/>
            <w:sz w:val="36"/>
            <w:szCs w:val="36"/>
            <w:u w:val="thick"/>
            <w:rtl/>
            <w:lang w:eastAsia="he-IL"/>
          </w:rPr>
          <w:t>- ההגדרות ובסיס הנתונים לעריכת חוות הדעת</w:t>
        </w:r>
      </w:ins>
    </w:p>
    <w:p w14:paraId="3A4336FE" w14:textId="77777777" w:rsidR="004D5137" w:rsidRPr="004D5137" w:rsidRDefault="004D5137" w:rsidP="004D5137">
      <w:pPr>
        <w:numPr>
          <w:ilvl w:val="0"/>
          <w:numId w:val="24"/>
        </w:numPr>
        <w:bidi/>
        <w:spacing w:before="120" w:after="120" w:line="360" w:lineRule="auto"/>
        <w:jc w:val="both"/>
        <w:rPr>
          <w:ins w:id="577" w:author="הילית אראל שכטר" w:date="2020-03-16T19:10:00Z"/>
          <w:rFonts w:ascii="Times New Roman" w:eastAsia="Times New Roman" w:hAnsi="Times New Roman" w:cs="David"/>
          <w:sz w:val="24"/>
          <w:szCs w:val="24"/>
          <w:lang w:eastAsia="he-IL"/>
        </w:rPr>
      </w:pPr>
      <w:ins w:id="578" w:author="הילית אראל שכטר" w:date="2020-03-16T19:10:00Z">
        <w:r w:rsidRPr="004D5137">
          <w:rPr>
            <w:rFonts w:ascii="Times New Roman" w:eastAsia="Times New Roman" w:hAnsi="Times New Roman" w:cs="David"/>
            <w:sz w:val="24"/>
            <w:szCs w:val="24"/>
            <w:rtl/>
            <w:lang w:eastAsia="he-IL"/>
          </w:rPr>
          <w:t xml:space="preserve">לצורך חוות דעת זו ישמשו ההגדרות הבאות: </w:t>
        </w:r>
      </w:ins>
    </w:p>
    <w:p w14:paraId="3FA18890" w14:textId="709A687C" w:rsidR="004D5137" w:rsidRPr="004D5137" w:rsidRDefault="004D5137">
      <w:pPr>
        <w:numPr>
          <w:ilvl w:val="1"/>
          <w:numId w:val="24"/>
        </w:numPr>
        <w:autoSpaceDE w:val="0"/>
        <w:autoSpaceDN w:val="0"/>
        <w:bidi/>
        <w:spacing w:before="120" w:after="120" w:line="360" w:lineRule="auto"/>
        <w:jc w:val="both"/>
        <w:rPr>
          <w:ins w:id="579" w:author="הילית אראל שכטר" w:date="2020-03-16T19:10:00Z"/>
          <w:rFonts w:ascii="Times New Roman" w:eastAsia="Times New Roman" w:hAnsi="Times New Roman" w:cs="David"/>
          <w:sz w:val="24"/>
          <w:szCs w:val="24"/>
          <w:lang w:eastAsia="he-IL"/>
        </w:rPr>
        <w:pPrChange w:id="580" w:author="הילית אראל שכטר" w:date="2020-03-16T21:57:00Z">
          <w:pPr>
            <w:numPr>
              <w:ilvl w:val="1"/>
              <w:numId w:val="25"/>
            </w:numPr>
            <w:autoSpaceDE w:val="0"/>
            <w:autoSpaceDN w:val="0"/>
            <w:bidi/>
            <w:spacing w:before="120" w:after="120" w:line="360" w:lineRule="auto"/>
            <w:ind w:left="1080" w:hanging="360"/>
            <w:jc w:val="both"/>
          </w:pPr>
        </w:pPrChange>
      </w:pPr>
      <w:ins w:id="581" w:author="הילית אראל שכטר" w:date="2020-03-16T19:10:00Z">
        <w:r>
          <w:rPr>
            <w:rFonts w:ascii="Times New Roman" w:eastAsia="Times New Roman" w:hAnsi="Times New Roman" w:cs="David" w:hint="cs"/>
            <w:b/>
            <w:bCs/>
            <w:sz w:val="24"/>
            <w:szCs w:val="24"/>
            <w:rtl/>
            <w:lang w:eastAsia="he-IL"/>
          </w:rPr>
          <w:t xml:space="preserve">פויזר </w:t>
        </w:r>
        <w:r w:rsidRPr="004D5137">
          <w:rPr>
            <w:rFonts w:ascii="Times New Roman" w:eastAsia="Times New Roman" w:hAnsi="Times New Roman" w:cs="David" w:hint="cs"/>
            <w:b/>
            <w:bCs/>
            <w:sz w:val="24"/>
            <w:szCs w:val="24"/>
            <w:rtl/>
            <w:lang w:eastAsia="he-IL"/>
          </w:rPr>
          <w:t xml:space="preserve"> </w:t>
        </w:r>
      </w:ins>
      <w:ins w:id="582" w:author="הילית אראל שכטר" w:date="2020-03-16T19:11:00Z">
        <w:r>
          <w:rPr>
            <w:rFonts w:ascii="Times New Roman" w:eastAsia="Times New Roman" w:hAnsi="Times New Roman" w:cs="David" w:hint="cs"/>
            <w:b/>
            <w:bCs/>
            <w:sz w:val="24"/>
            <w:szCs w:val="24"/>
            <w:rtl/>
            <w:lang w:eastAsia="he-IL"/>
          </w:rPr>
          <w:t xml:space="preserve">או התובעת שכנגד </w:t>
        </w:r>
      </w:ins>
      <w:ins w:id="583" w:author="הילית אראל שכטר" w:date="2020-03-16T19:10:00Z">
        <w:r w:rsidRPr="004D5137">
          <w:rPr>
            <w:rFonts w:ascii="Times New Roman" w:eastAsia="Times New Roman" w:hAnsi="Times New Roman" w:cs="David"/>
            <w:sz w:val="24"/>
            <w:szCs w:val="24"/>
            <w:rtl/>
            <w:lang w:eastAsia="he-IL"/>
          </w:rPr>
          <w:t xml:space="preserve">– </w:t>
        </w:r>
      </w:ins>
      <w:proofErr w:type="spellStart"/>
      <w:ins w:id="584" w:author="הילית אראל שכטר" w:date="2020-03-16T19:11:00Z">
        <w:r w:rsidRPr="004D5137">
          <w:rPr>
            <w:rFonts w:ascii="Times New Roman" w:eastAsia="Times New Roman" w:hAnsi="Times New Roman" w:cs="David"/>
            <w:sz w:val="24"/>
            <w:szCs w:val="24"/>
            <w:lang w:eastAsia="he-IL"/>
          </w:rPr>
          <w:t>Powiser</w:t>
        </w:r>
        <w:proofErr w:type="spellEnd"/>
        <w:r w:rsidRPr="004D5137">
          <w:rPr>
            <w:rFonts w:ascii="Times New Roman" w:eastAsia="Times New Roman" w:hAnsi="Times New Roman" w:cs="David"/>
            <w:sz w:val="24"/>
            <w:szCs w:val="24"/>
            <w:lang w:eastAsia="he-IL"/>
          </w:rPr>
          <w:t xml:space="preserve"> Corporation S.A</w:t>
        </w:r>
      </w:ins>
      <w:ins w:id="585" w:author="הילית אראל שכטר" w:date="2020-03-16T19:10:00Z">
        <w:r w:rsidRPr="004D5137">
          <w:rPr>
            <w:rFonts w:ascii="Times New Roman" w:eastAsia="Times New Roman" w:hAnsi="Times New Roman" w:cs="David"/>
            <w:sz w:val="24"/>
            <w:szCs w:val="24"/>
            <w:rtl/>
            <w:lang w:eastAsia="he-IL"/>
          </w:rPr>
          <w:t>;</w:t>
        </w:r>
      </w:ins>
    </w:p>
    <w:p w14:paraId="02DD2597" w14:textId="7761B730" w:rsidR="004D5137" w:rsidRDefault="004D5137">
      <w:pPr>
        <w:numPr>
          <w:ilvl w:val="1"/>
          <w:numId w:val="24"/>
        </w:numPr>
        <w:autoSpaceDE w:val="0"/>
        <w:autoSpaceDN w:val="0"/>
        <w:bidi/>
        <w:spacing w:before="120" w:after="120" w:line="360" w:lineRule="auto"/>
        <w:jc w:val="both"/>
        <w:rPr>
          <w:ins w:id="586" w:author="הילית אראל שכטר" w:date="2020-03-16T19:12:00Z"/>
          <w:rFonts w:ascii="Times New Roman" w:eastAsia="Times New Roman" w:hAnsi="Times New Roman" w:cs="David"/>
          <w:sz w:val="24"/>
          <w:szCs w:val="24"/>
          <w:lang w:eastAsia="he-IL"/>
        </w:rPr>
        <w:pPrChange w:id="587" w:author="הילית אראל שכטר" w:date="2020-03-16T21:57:00Z">
          <w:pPr>
            <w:numPr>
              <w:ilvl w:val="1"/>
              <w:numId w:val="25"/>
            </w:numPr>
            <w:autoSpaceDE w:val="0"/>
            <w:autoSpaceDN w:val="0"/>
            <w:bidi/>
            <w:spacing w:before="120" w:after="120" w:line="360" w:lineRule="auto"/>
            <w:ind w:left="1080" w:hanging="360"/>
            <w:jc w:val="both"/>
          </w:pPr>
        </w:pPrChange>
      </w:pPr>
      <w:ins w:id="588" w:author="הילית אראל שכטר" w:date="2020-03-16T19:11:00Z">
        <w:r>
          <w:rPr>
            <w:rFonts w:ascii="Times New Roman" w:eastAsia="Times New Roman" w:hAnsi="Times New Roman" w:cs="David" w:hint="cs"/>
            <w:b/>
            <w:bCs/>
            <w:sz w:val="24"/>
            <w:szCs w:val="24"/>
            <w:rtl/>
            <w:lang w:eastAsia="he-IL"/>
          </w:rPr>
          <w:t>הנ</w:t>
        </w:r>
      </w:ins>
      <w:ins w:id="589" w:author="הילית אראל שכטר" w:date="2020-03-16T19:12:00Z">
        <w:r>
          <w:rPr>
            <w:rFonts w:ascii="Times New Roman" w:eastAsia="Times New Roman" w:hAnsi="Times New Roman" w:cs="David" w:hint="cs"/>
            <w:b/>
            <w:bCs/>
            <w:sz w:val="24"/>
            <w:szCs w:val="24"/>
            <w:rtl/>
            <w:lang w:eastAsia="he-IL"/>
          </w:rPr>
          <w:t xml:space="preserve">תבעת או היפקאם </w:t>
        </w:r>
        <w:r w:rsidRPr="004D5137">
          <w:rPr>
            <w:rFonts w:ascii="Times New Roman" w:eastAsia="Times New Roman" w:hAnsi="Times New Roman" w:cs="David"/>
            <w:sz w:val="24"/>
            <w:szCs w:val="24"/>
            <w:rtl/>
            <w:lang w:eastAsia="he-IL"/>
            <w:rPrChange w:id="590" w:author="הילית אראל שכטר" w:date="2020-03-16T19:12:00Z">
              <w:rPr>
                <w:rFonts w:ascii="Times New Roman" w:eastAsia="Times New Roman" w:hAnsi="Times New Roman" w:cs="David"/>
                <w:b/>
                <w:bCs/>
                <w:sz w:val="24"/>
                <w:szCs w:val="24"/>
                <w:rtl/>
                <w:lang w:eastAsia="he-IL"/>
              </w:rPr>
            </w:rPrChange>
          </w:rPr>
          <w:t>– היפקאם בע"מ</w:t>
        </w:r>
      </w:ins>
      <w:ins w:id="591" w:author="הילית אראל שכטר" w:date="2020-03-16T19:10:00Z">
        <w:r w:rsidRPr="004D5137">
          <w:rPr>
            <w:rFonts w:ascii="Times New Roman" w:eastAsia="Times New Roman" w:hAnsi="Times New Roman" w:cs="David"/>
            <w:sz w:val="24"/>
            <w:szCs w:val="24"/>
            <w:rtl/>
            <w:lang w:eastAsia="he-IL"/>
          </w:rPr>
          <w:t>;</w:t>
        </w:r>
      </w:ins>
    </w:p>
    <w:p w14:paraId="7ABDB0FB" w14:textId="1E564ABC" w:rsidR="004D5137" w:rsidRPr="00D04627" w:rsidRDefault="005C0F5B">
      <w:pPr>
        <w:numPr>
          <w:ilvl w:val="1"/>
          <w:numId w:val="24"/>
        </w:numPr>
        <w:autoSpaceDE w:val="0"/>
        <w:autoSpaceDN w:val="0"/>
        <w:bidi/>
        <w:spacing w:before="120" w:after="120" w:line="360" w:lineRule="auto"/>
        <w:jc w:val="both"/>
        <w:rPr>
          <w:ins w:id="592" w:author="הילית אראל שכטר" w:date="2020-03-16T19:12:00Z"/>
          <w:rFonts w:ascii="Times New Roman" w:eastAsia="Times New Roman" w:hAnsi="Times New Roman" w:cs="David"/>
          <w:sz w:val="24"/>
          <w:szCs w:val="24"/>
          <w:lang w:eastAsia="he-IL"/>
          <w:rPrChange w:id="593" w:author="Amos Baranes" w:date="2020-03-22T10:03:00Z">
            <w:rPr>
              <w:ins w:id="594" w:author="הילית אראל שכטר" w:date="2020-03-16T19:12:00Z"/>
              <w:rFonts w:ascii="Times New Roman" w:eastAsia="Times New Roman" w:hAnsi="Times New Roman" w:cs="David"/>
              <w:sz w:val="24"/>
              <w:szCs w:val="24"/>
              <w:lang w:eastAsia="he-IL"/>
            </w:rPr>
          </w:rPrChange>
        </w:rPr>
        <w:pPrChange w:id="595" w:author="הילית אראל שכטר" w:date="2020-03-16T21:57:00Z">
          <w:pPr>
            <w:numPr>
              <w:ilvl w:val="1"/>
              <w:numId w:val="25"/>
            </w:numPr>
            <w:autoSpaceDE w:val="0"/>
            <w:autoSpaceDN w:val="0"/>
            <w:bidi/>
            <w:spacing w:before="120" w:after="120" w:line="360" w:lineRule="auto"/>
            <w:ind w:left="1080" w:hanging="360"/>
            <w:jc w:val="both"/>
          </w:pPr>
        </w:pPrChange>
      </w:pPr>
      <w:ins w:id="596" w:author="הילית אראל שכטר" w:date="2020-03-16T19:50:00Z">
        <w:r w:rsidRPr="00D04627">
          <w:rPr>
            <w:rFonts w:ascii="Times New Roman" w:eastAsia="Times New Roman" w:hAnsi="Times New Roman" w:cs="David" w:hint="cs"/>
            <w:b/>
            <w:bCs/>
            <w:sz w:val="24"/>
            <w:szCs w:val="24"/>
            <w:lang w:eastAsia="he-IL"/>
            <w:rPrChange w:id="597" w:author="Amos Baranes" w:date="2020-03-22T10:03:00Z">
              <w:rPr>
                <w:rFonts w:ascii="Times New Roman" w:eastAsia="Times New Roman" w:hAnsi="Times New Roman" w:cs="David" w:hint="cs"/>
                <w:b/>
                <w:bCs/>
                <w:sz w:val="24"/>
                <w:szCs w:val="24"/>
                <w:lang w:eastAsia="he-IL"/>
              </w:rPr>
            </w:rPrChange>
          </w:rPr>
          <w:t>HIP</w:t>
        </w:r>
        <w:r w:rsidRPr="00D04627">
          <w:rPr>
            <w:rFonts w:ascii="Times New Roman" w:eastAsia="Times New Roman" w:hAnsi="Times New Roman" w:cs="David" w:hint="cs"/>
            <w:b/>
            <w:bCs/>
            <w:sz w:val="24"/>
            <w:szCs w:val="24"/>
            <w:rtl/>
            <w:lang w:eastAsia="he-IL"/>
            <w:rPrChange w:id="598" w:author="Amos Baranes" w:date="2020-03-22T10:03:00Z">
              <w:rPr>
                <w:rFonts w:ascii="Times New Roman" w:eastAsia="Times New Roman" w:hAnsi="Times New Roman" w:cs="David" w:hint="cs"/>
                <w:b/>
                <w:bCs/>
                <w:sz w:val="24"/>
                <w:szCs w:val="24"/>
                <w:rtl/>
                <w:lang w:eastAsia="he-IL"/>
              </w:rPr>
            </w:rPrChange>
          </w:rPr>
          <w:t xml:space="preserve"> או </w:t>
        </w:r>
      </w:ins>
      <w:ins w:id="599" w:author="הילית אראל שכטר" w:date="2020-03-16T19:12:00Z">
        <w:r w:rsidR="004D5137" w:rsidRPr="00D04627">
          <w:rPr>
            <w:rFonts w:ascii="Times New Roman" w:eastAsia="Times New Roman" w:hAnsi="Times New Roman" w:cs="David" w:hint="eastAsia"/>
            <w:b/>
            <w:bCs/>
            <w:sz w:val="24"/>
            <w:szCs w:val="24"/>
            <w:rtl/>
            <w:lang w:eastAsia="he-IL"/>
            <w:rPrChange w:id="600" w:author="Amos Baranes" w:date="2020-03-22T10:03:00Z">
              <w:rPr>
                <w:rFonts w:ascii="Times New Roman" w:eastAsia="Times New Roman" w:hAnsi="Times New Roman" w:cs="David" w:hint="eastAsia"/>
                <w:sz w:val="24"/>
                <w:szCs w:val="24"/>
                <w:rtl/>
                <w:lang w:eastAsia="he-IL"/>
              </w:rPr>
            </w:rPrChange>
          </w:rPr>
          <w:t>מצלמת</w:t>
        </w:r>
        <w:r w:rsidR="004D5137" w:rsidRPr="00D04627">
          <w:rPr>
            <w:rFonts w:ascii="Times New Roman" w:eastAsia="Times New Roman" w:hAnsi="Times New Roman" w:cs="David"/>
            <w:b/>
            <w:bCs/>
            <w:sz w:val="24"/>
            <w:szCs w:val="24"/>
            <w:rtl/>
            <w:lang w:eastAsia="he-IL"/>
            <w:rPrChange w:id="601" w:author="Amos Baranes" w:date="2020-03-22T10:03:00Z">
              <w:rPr>
                <w:rFonts w:ascii="Times New Roman" w:eastAsia="Times New Roman" w:hAnsi="Times New Roman" w:cs="David"/>
                <w:sz w:val="24"/>
                <w:szCs w:val="24"/>
                <w:rtl/>
                <w:lang w:eastAsia="he-IL"/>
              </w:rPr>
            </w:rPrChange>
          </w:rPr>
          <w:t xml:space="preserve"> </w:t>
        </w:r>
        <w:r w:rsidR="004D5137" w:rsidRPr="00D04627">
          <w:rPr>
            <w:rFonts w:ascii="Times New Roman" w:eastAsia="Times New Roman" w:hAnsi="Times New Roman" w:cs="David" w:hint="eastAsia"/>
            <w:b/>
            <w:bCs/>
            <w:sz w:val="24"/>
            <w:szCs w:val="24"/>
            <w:rtl/>
            <w:lang w:eastAsia="he-IL"/>
            <w:rPrChange w:id="602" w:author="Amos Baranes" w:date="2020-03-22T10:03:00Z">
              <w:rPr>
                <w:rFonts w:ascii="Times New Roman" w:eastAsia="Times New Roman" w:hAnsi="Times New Roman" w:cs="David" w:hint="eastAsia"/>
                <w:sz w:val="24"/>
                <w:szCs w:val="24"/>
                <w:rtl/>
                <w:lang w:eastAsia="he-IL"/>
              </w:rPr>
            </w:rPrChange>
          </w:rPr>
          <w:t>פנים</w:t>
        </w:r>
        <w:r w:rsidR="004D5137" w:rsidRPr="00D04627">
          <w:rPr>
            <w:rFonts w:ascii="Times New Roman" w:eastAsia="Times New Roman" w:hAnsi="Times New Roman" w:cs="David" w:hint="cs"/>
            <w:sz w:val="24"/>
            <w:szCs w:val="24"/>
            <w:rtl/>
            <w:lang w:eastAsia="he-IL"/>
            <w:rPrChange w:id="603" w:author="Amos Baranes" w:date="2020-03-22T10:03:00Z">
              <w:rPr>
                <w:rFonts w:ascii="Times New Roman" w:eastAsia="Times New Roman" w:hAnsi="Times New Roman" w:cs="David" w:hint="cs"/>
                <w:sz w:val="24"/>
                <w:szCs w:val="24"/>
                <w:rtl/>
                <w:lang w:eastAsia="he-IL"/>
              </w:rPr>
            </w:rPrChange>
          </w:rPr>
          <w:t xml:space="preserve"> </w:t>
        </w:r>
        <w:r w:rsidR="004D5137" w:rsidRPr="00D04627">
          <w:rPr>
            <w:rFonts w:ascii="Times New Roman" w:eastAsia="Times New Roman" w:hAnsi="Times New Roman" w:cs="David"/>
            <w:sz w:val="24"/>
            <w:szCs w:val="24"/>
            <w:rtl/>
            <w:lang w:eastAsia="he-IL"/>
            <w:rPrChange w:id="604" w:author="Amos Baranes" w:date="2020-03-22T10:03:00Z">
              <w:rPr>
                <w:rFonts w:ascii="Times New Roman" w:eastAsia="Times New Roman" w:hAnsi="Times New Roman" w:cs="David"/>
                <w:sz w:val="24"/>
                <w:szCs w:val="24"/>
                <w:rtl/>
                <w:lang w:eastAsia="he-IL"/>
              </w:rPr>
            </w:rPrChange>
          </w:rPr>
          <w:t>–</w:t>
        </w:r>
      </w:ins>
      <w:ins w:id="605" w:author="הילית אראל שכטר" w:date="2020-03-16T19:51:00Z">
        <w:r w:rsidRPr="00D04627">
          <w:rPr>
            <w:rFonts w:ascii="Times New Roman" w:eastAsia="Times New Roman" w:hAnsi="Times New Roman" w:cs="David" w:hint="cs"/>
            <w:sz w:val="24"/>
            <w:szCs w:val="24"/>
            <w:rtl/>
            <w:lang w:eastAsia="he-IL"/>
            <w:rPrChange w:id="606" w:author="Amos Baranes" w:date="2020-03-22T10:03:00Z">
              <w:rPr>
                <w:rFonts w:ascii="Times New Roman" w:eastAsia="Times New Roman" w:hAnsi="Times New Roman" w:cs="David" w:hint="cs"/>
                <w:sz w:val="24"/>
                <w:szCs w:val="24"/>
                <w:rtl/>
                <w:lang w:eastAsia="he-IL"/>
              </w:rPr>
            </w:rPrChange>
          </w:rPr>
          <w:t xml:space="preserve"> </w:t>
        </w:r>
        <w:r w:rsidRPr="00D04627">
          <w:rPr>
            <w:rFonts w:ascii="Times New Roman" w:eastAsia="Times New Roman" w:hAnsi="Times New Roman" w:cs="David" w:hint="eastAsia"/>
            <w:sz w:val="24"/>
            <w:szCs w:val="24"/>
            <w:rtl/>
            <w:lang w:eastAsia="he-IL"/>
            <w:rPrChange w:id="607" w:author="Amos Baranes" w:date="2020-03-22T10:03:00Z">
              <w:rPr>
                <w:rFonts w:ascii="Times New Roman" w:eastAsia="Times New Roman" w:hAnsi="Times New Roman" w:cs="David" w:hint="eastAsia"/>
                <w:sz w:val="24"/>
                <w:szCs w:val="24"/>
                <w:rtl/>
                <w:lang w:eastAsia="he-IL"/>
              </w:rPr>
            </w:rPrChange>
          </w:rPr>
          <w:t>מצלמה</w:t>
        </w:r>
        <w:r w:rsidRPr="00D04627">
          <w:rPr>
            <w:rFonts w:ascii="Times New Roman" w:eastAsia="Times New Roman" w:hAnsi="Times New Roman" w:cs="David"/>
            <w:sz w:val="24"/>
            <w:szCs w:val="24"/>
            <w:rtl/>
            <w:lang w:eastAsia="he-IL"/>
            <w:rPrChange w:id="608" w:author="Amos Baranes" w:date="2020-03-22T10:03:00Z">
              <w:rPr>
                <w:rFonts w:ascii="Times New Roman" w:eastAsia="Times New Roman" w:hAnsi="Times New Roman" w:cs="David"/>
                <w:sz w:val="24"/>
                <w:szCs w:val="24"/>
                <w:rtl/>
                <w:lang w:eastAsia="he-IL"/>
              </w:rPr>
            </w:rPrChange>
          </w:rPr>
          <w:t xml:space="preserve"> </w:t>
        </w:r>
        <w:r w:rsidRPr="00D04627">
          <w:rPr>
            <w:rFonts w:ascii="Times New Roman" w:eastAsia="Times New Roman" w:hAnsi="Times New Roman" w:cs="David" w:hint="eastAsia"/>
            <w:sz w:val="24"/>
            <w:szCs w:val="24"/>
            <w:rtl/>
            <w:lang w:eastAsia="he-IL"/>
            <w:rPrChange w:id="609" w:author="Amos Baranes" w:date="2020-03-22T10:03:00Z">
              <w:rPr>
                <w:rFonts w:ascii="Times New Roman" w:eastAsia="Times New Roman" w:hAnsi="Times New Roman" w:cs="David" w:hint="eastAsia"/>
                <w:sz w:val="24"/>
                <w:szCs w:val="24"/>
                <w:rtl/>
                <w:lang w:eastAsia="he-IL"/>
              </w:rPr>
            </w:rPrChange>
          </w:rPr>
          <w:t>המשווקת</w:t>
        </w:r>
        <w:r w:rsidRPr="00D04627">
          <w:rPr>
            <w:rFonts w:ascii="Times New Roman" w:eastAsia="Times New Roman" w:hAnsi="Times New Roman" w:cs="David"/>
            <w:sz w:val="24"/>
            <w:szCs w:val="24"/>
            <w:rtl/>
            <w:lang w:eastAsia="he-IL"/>
            <w:rPrChange w:id="610" w:author="Amos Baranes" w:date="2020-03-22T10:03:00Z">
              <w:rPr>
                <w:rFonts w:ascii="Times New Roman" w:eastAsia="Times New Roman" w:hAnsi="Times New Roman" w:cs="David"/>
                <w:sz w:val="24"/>
                <w:szCs w:val="24"/>
                <w:rtl/>
                <w:lang w:eastAsia="he-IL"/>
              </w:rPr>
            </w:rPrChange>
          </w:rPr>
          <w:t xml:space="preserve"> </w:t>
        </w:r>
        <w:r w:rsidRPr="00D04627">
          <w:rPr>
            <w:rFonts w:ascii="Times New Roman" w:eastAsia="Times New Roman" w:hAnsi="Times New Roman" w:cs="David" w:hint="eastAsia"/>
            <w:sz w:val="24"/>
            <w:szCs w:val="24"/>
            <w:rtl/>
            <w:lang w:eastAsia="he-IL"/>
            <w:rPrChange w:id="611" w:author="Amos Baranes" w:date="2020-03-22T10:03:00Z">
              <w:rPr>
                <w:rFonts w:ascii="Times New Roman" w:eastAsia="Times New Roman" w:hAnsi="Times New Roman" w:cs="David" w:hint="eastAsia"/>
                <w:sz w:val="24"/>
                <w:szCs w:val="24"/>
                <w:rtl/>
                <w:lang w:eastAsia="he-IL"/>
              </w:rPr>
            </w:rPrChange>
          </w:rPr>
          <w:t>תחת</w:t>
        </w:r>
        <w:r w:rsidRPr="00D04627">
          <w:rPr>
            <w:rFonts w:ascii="Times New Roman" w:eastAsia="Times New Roman" w:hAnsi="Times New Roman" w:cs="David"/>
            <w:sz w:val="24"/>
            <w:szCs w:val="24"/>
            <w:rtl/>
            <w:lang w:eastAsia="he-IL"/>
            <w:rPrChange w:id="612" w:author="Amos Baranes" w:date="2020-03-22T10:03:00Z">
              <w:rPr>
                <w:rFonts w:ascii="Times New Roman" w:eastAsia="Times New Roman" w:hAnsi="Times New Roman" w:cs="David"/>
                <w:sz w:val="24"/>
                <w:szCs w:val="24"/>
                <w:rtl/>
                <w:lang w:eastAsia="he-IL"/>
              </w:rPr>
            </w:rPrChange>
          </w:rPr>
          <w:t xml:space="preserve"> </w:t>
        </w:r>
        <w:r w:rsidRPr="00D04627">
          <w:rPr>
            <w:rFonts w:ascii="Times New Roman" w:eastAsia="Times New Roman" w:hAnsi="Times New Roman" w:cs="David" w:hint="eastAsia"/>
            <w:sz w:val="24"/>
            <w:szCs w:val="24"/>
            <w:rtl/>
            <w:lang w:eastAsia="he-IL"/>
            <w:rPrChange w:id="613" w:author="Amos Baranes" w:date="2020-03-22T10:03:00Z">
              <w:rPr>
                <w:rFonts w:ascii="Times New Roman" w:eastAsia="Times New Roman" w:hAnsi="Times New Roman" w:cs="David" w:hint="eastAsia"/>
                <w:sz w:val="24"/>
                <w:szCs w:val="24"/>
                <w:rtl/>
                <w:lang w:eastAsia="he-IL"/>
              </w:rPr>
            </w:rPrChange>
          </w:rPr>
          <w:t>השם</w:t>
        </w:r>
      </w:ins>
      <w:ins w:id="614" w:author="הילית אראל שכטר" w:date="2020-03-16T19:12:00Z">
        <w:r w:rsidR="004D5137" w:rsidRPr="00D04627">
          <w:rPr>
            <w:rFonts w:ascii="Times New Roman" w:eastAsia="Times New Roman" w:hAnsi="Times New Roman" w:cs="David"/>
            <w:sz w:val="24"/>
            <w:szCs w:val="24"/>
            <w:rtl/>
            <w:lang w:eastAsia="he-IL"/>
            <w:rPrChange w:id="615" w:author="Amos Baranes" w:date="2020-03-22T10:03:00Z">
              <w:rPr>
                <w:rFonts w:ascii="Times New Roman" w:eastAsia="Times New Roman" w:hAnsi="Times New Roman" w:cs="David"/>
                <w:sz w:val="24"/>
                <w:szCs w:val="24"/>
                <w:rtl/>
                <w:lang w:eastAsia="he-IL"/>
              </w:rPr>
            </w:rPrChange>
          </w:rPr>
          <w:t xml:space="preserve"> </w:t>
        </w:r>
      </w:ins>
      <w:proofErr w:type="spellStart"/>
      <w:ins w:id="616" w:author="הילית אראל שכטר" w:date="2020-03-16T19:50:00Z">
        <w:r w:rsidRPr="00D04627">
          <w:rPr>
            <w:rFonts w:ascii="Times New Roman" w:eastAsia="Times New Roman" w:hAnsi="Times New Roman" w:cs="David"/>
            <w:sz w:val="24"/>
            <w:szCs w:val="24"/>
            <w:lang w:eastAsia="he-IL"/>
            <w:rPrChange w:id="617" w:author="Amos Baranes" w:date="2020-03-22T10:03:00Z">
              <w:rPr>
                <w:rFonts w:ascii="Times New Roman" w:eastAsia="Times New Roman" w:hAnsi="Times New Roman" w:cs="David"/>
                <w:sz w:val="24"/>
                <w:szCs w:val="24"/>
                <w:lang w:eastAsia="he-IL"/>
              </w:rPr>
            </w:rPrChange>
          </w:rPr>
          <w:t>Hipcam</w:t>
        </w:r>
      </w:ins>
      <w:proofErr w:type="spellEnd"/>
      <w:ins w:id="618" w:author="הילית אראל שכטר" w:date="2020-03-16T19:51:00Z">
        <w:r w:rsidRPr="00D04627">
          <w:rPr>
            <w:rFonts w:ascii="Times New Roman" w:eastAsia="Times New Roman" w:hAnsi="Times New Roman" w:cs="David"/>
            <w:sz w:val="24"/>
            <w:szCs w:val="24"/>
            <w:lang w:eastAsia="he-IL"/>
            <w:rPrChange w:id="619" w:author="Amos Baranes" w:date="2020-03-22T10:03:00Z">
              <w:rPr>
                <w:rFonts w:ascii="Times New Roman" w:eastAsia="Times New Roman" w:hAnsi="Times New Roman" w:cs="David"/>
                <w:sz w:val="24"/>
                <w:szCs w:val="24"/>
                <w:lang w:eastAsia="he-IL"/>
              </w:rPr>
            </w:rPrChange>
          </w:rPr>
          <w:t xml:space="preserve"> Indoor Pro </w:t>
        </w:r>
      </w:ins>
      <w:ins w:id="620" w:author="Amos Baranes" w:date="2020-03-17T07:21:00Z">
        <w:r w:rsidR="004120C8" w:rsidRPr="00D04627">
          <w:rPr>
            <w:rFonts w:ascii="Times New Roman" w:eastAsia="Times New Roman" w:hAnsi="Times New Roman" w:cs="David" w:hint="cs"/>
            <w:sz w:val="24"/>
            <w:szCs w:val="24"/>
            <w:rtl/>
            <w:lang w:eastAsia="he-IL"/>
            <w:rPrChange w:id="621" w:author="Amos Baranes" w:date="2020-03-22T10:03:00Z">
              <w:rPr>
                <w:rFonts w:ascii="Times New Roman" w:eastAsia="Times New Roman" w:hAnsi="Times New Roman" w:cs="David" w:hint="cs"/>
                <w:sz w:val="24"/>
                <w:szCs w:val="24"/>
                <w:rtl/>
                <w:lang w:eastAsia="he-IL"/>
              </w:rPr>
            </w:rPrChange>
          </w:rPr>
          <w:t xml:space="preserve"> </w:t>
        </w:r>
      </w:ins>
    </w:p>
    <w:p w14:paraId="77BEF143" w14:textId="2BE04902" w:rsidR="004120C8" w:rsidRPr="004120C8" w:rsidRDefault="004D5137">
      <w:pPr>
        <w:numPr>
          <w:ilvl w:val="1"/>
          <w:numId w:val="24"/>
        </w:numPr>
        <w:autoSpaceDE w:val="0"/>
        <w:autoSpaceDN w:val="0"/>
        <w:bidi/>
        <w:spacing w:before="120" w:after="120" w:line="360" w:lineRule="auto"/>
        <w:jc w:val="both"/>
        <w:rPr>
          <w:ins w:id="622" w:author="הילית אראל שכטר" w:date="2020-03-16T19:12:00Z"/>
          <w:rFonts w:ascii="Times New Roman" w:eastAsia="Times New Roman" w:hAnsi="Times New Roman" w:cs="David"/>
          <w:sz w:val="24"/>
          <w:szCs w:val="24"/>
          <w:highlight w:val="yellow"/>
          <w:lang w:eastAsia="he-IL"/>
          <w:rPrChange w:id="623" w:author="Amos Baranes" w:date="2020-03-17T07:21:00Z">
            <w:rPr>
              <w:ins w:id="624" w:author="הילית אראל שכטר" w:date="2020-03-16T19:12:00Z"/>
              <w:rFonts w:ascii="Times New Roman" w:eastAsia="Times New Roman" w:hAnsi="Times New Roman" w:cs="David"/>
              <w:sz w:val="24"/>
              <w:szCs w:val="24"/>
              <w:lang w:eastAsia="he-IL"/>
            </w:rPr>
          </w:rPrChange>
        </w:rPr>
        <w:pPrChange w:id="625" w:author="Amos Baranes" w:date="2020-03-17T07:23:00Z">
          <w:pPr>
            <w:numPr>
              <w:ilvl w:val="1"/>
              <w:numId w:val="25"/>
            </w:numPr>
            <w:autoSpaceDE w:val="0"/>
            <w:autoSpaceDN w:val="0"/>
            <w:bidi/>
            <w:spacing w:before="120" w:after="120" w:line="360" w:lineRule="auto"/>
            <w:ind w:left="1080" w:hanging="360"/>
            <w:jc w:val="both"/>
          </w:pPr>
        </w:pPrChange>
      </w:pPr>
      <w:ins w:id="626" w:author="הילית אראל שכטר" w:date="2020-03-16T19:12:00Z">
        <w:del w:id="627" w:author="Amos Baranes" w:date="2020-03-17T07:19:00Z">
          <w:r w:rsidRPr="00D04627" w:rsidDel="004120C8">
            <w:rPr>
              <w:rFonts w:ascii="Times New Roman" w:eastAsia="Times New Roman" w:hAnsi="Times New Roman" w:cs="David" w:hint="eastAsia"/>
              <w:b/>
              <w:bCs/>
              <w:sz w:val="24"/>
              <w:szCs w:val="24"/>
              <w:rtl/>
              <w:lang w:eastAsia="he-IL"/>
              <w:rPrChange w:id="628" w:author="Amos Baranes" w:date="2020-03-22T10:03:00Z">
                <w:rPr>
                  <w:rFonts w:ascii="Times New Roman" w:eastAsia="Times New Roman" w:hAnsi="Times New Roman" w:cs="David" w:hint="eastAsia"/>
                  <w:sz w:val="24"/>
                  <w:szCs w:val="24"/>
                  <w:rtl/>
                  <w:lang w:eastAsia="he-IL"/>
                </w:rPr>
              </w:rPrChange>
            </w:rPr>
            <w:delText>מצלמת</w:delText>
          </w:r>
          <w:r w:rsidRPr="00D04627" w:rsidDel="004120C8">
            <w:rPr>
              <w:rFonts w:ascii="Times New Roman" w:eastAsia="Times New Roman" w:hAnsi="Times New Roman" w:cs="David"/>
              <w:b/>
              <w:bCs/>
              <w:sz w:val="24"/>
              <w:szCs w:val="24"/>
              <w:rtl/>
              <w:lang w:eastAsia="he-IL"/>
              <w:rPrChange w:id="629" w:author="Amos Baranes" w:date="2020-03-22T10:03:00Z">
                <w:rPr>
                  <w:rFonts w:ascii="Times New Roman" w:eastAsia="Times New Roman" w:hAnsi="Times New Roman" w:cs="David"/>
                  <w:sz w:val="24"/>
                  <w:szCs w:val="24"/>
                  <w:rtl/>
                  <w:lang w:eastAsia="he-IL"/>
                </w:rPr>
              </w:rPrChange>
            </w:rPr>
            <w:delText xml:space="preserve"> </w:delText>
          </w:r>
          <w:r w:rsidRPr="00D04627" w:rsidDel="004120C8">
            <w:rPr>
              <w:rFonts w:ascii="Times New Roman" w:eastAsia="Times New Roman" w:hAnsi="Times New Roman" w:cs="David" w:hint="eastAsia"/>
              <w:b/>
              <w:bCs/>
              <w:sz w:val="24"/>
              <w:szCs w:val="24"/>
              <w:rtl/>
              <w:lang w:eastAsia="he-IL"/>
              <w:rPrChange w:id="630" w:author="Amos Baranes" w:date="2020-03-22T10:03:00Z">
                <w:rPr>
                  <w:rFonts w:ascii="Times New Roman" w:eastAsia="Times New Roman" w:hAnsi="Times New Roman" w:cs="David" w:hint="eastAsia"/>
                  <w:sz w:val="24"/>
                  <w:szCs w:val="24"/>
                  <w:rtl/>
                  <w:lang w:eastAsia="he-IL"/>
                </w:rPr>
              </w:rPrChange>
            </w:rPr>
            <w:delText>חוץ</w:delText>
          </w:r>
        </w:del>
      </w:ins>
      <w:ins w:id="631" w:author="Amos Baranes" w:date="2020-03-17T07:19:00Z">
        <w:r w:rsidR="004120C8" w:rsidRPr="00D04627">
          <w:rPr>
            <w:rFonts w:ascii="Times New Roman" w:eastAsia="Times New Roman" w:hAnsi="Times New Roman" w:cs="David"/>
            <w:b/>
            <w:bCs/>
            <w:sz w:val="24"/>
            <w:szCs w:val="24"/>
            <w:lang w:eastAsia="he-IL"/>
            <w:rPrChange w:id="632" w:author="Amos Baranes" w:date="2020-03-22T10:03:00Z">
              <w:rPr>
                <w:rFonts w:ascii="Times New Roman" w:eastAsia="Times New Roman" w:hAnsi="Times New Roman" w:cs="David"/>
                <w:b/>
                <w:bCs/>
                <w:sz w:val="24"/>
                <w:szCs w:val="24"/>
                <w:highlight w:val="yellow"/>
                <w:lang w:eastAsia="he-IL"/>
              </w:rPr>
            </w:rPrChange>
          </w:rPr>
          <w:t>HO</w:t>
        </w:r>
      </w:ins>
      <w:ins w:id="633" w:author="Amos Baranes" w:date="2020-03-17T07:21:00Z">
        <w:r w:rsidR="004120C8" w:rsidRPr="00D04627">
          <w:rPr>
            <w:rFonts w:ascii="Times New Roman" w:eastAsia="Times New Roman" w:hAnsi="Times New Roman" w:cs="David"/>
            <w:b/>
            <w:bCs/>
            <w:sz w:val="24"/>
            <w:szCs w:val="24"/>
            <w:lang w:eastAsia="he-IL"/>
            <w:rPrChange w:id="634" w:author="Amos Baranes" w:date="2020-03-22T10:03:00Z">
              <w:rPr>
                <w:rFonts w:ascii="Times New Roman" w:eastAsia="Times New Roman" w:hAnsi="Times New Roman" w:cs="David"/>
                <w:b/>
                <w:bCs/>
                <w:sz w:val="24"/>
                <w:szCs w:val="24"/>
                <w:lang w:eastAsia="he-IL"/>
              </w:rPr>
            </w:rPrChange>
          </w:rPr>
          <w:t>P</w:t>
        </w:r>
      </w:ins>
      <w:bookmarkStart w:id="635" w:name="_GoBack"/>
      <w:bookmarkEnd w:id="635"/>
      <w:ins w:id="636" w:author="Amos Baranes" w:date="2020-03-17T07:22:00Z">
        <w:r w:rsidR="004120C8">
          <w:rPr>
            <w:rFonts w:ascii="Times New Roman" w:eastAsia="Times New Roman" w:hAnsi="Times New Roman" w:cs="David" w:hint="cs"/>
            <w:b/>
            <w:bCs/>
            <w:sz w:val="24"/>
            <w:szCs w:val="24"/>
            <w:rtl/>
            <w:lang w:eastAsia="he-IL"/>
          </w:rPr>
          <w:t xml:space="preserve"> או מצלמת חוץ</w:t>
        </w:r>
      </w:ins>
      <w:ins w:id="637" w:author="Amos Baranes" w:date="2020-03-17T07:23:00Z">
        <w:r w:rsidR="004120C8">
          <w:rPr>
            <w:rFonts w:ascii="Times New Roman" w:eastAsia="Times New Roman" w:hAnsi="Times New Roman" w:cs="David" w:hint="cs"/>
            <w:sz w:val="24"/>
            <w:szCs w:val="24"/>
            <w:rtl/>
            <w:lang w:eastAsia="he-IL"/>
          </w:rPr>
          <w:t xml:space="preserve"> </w:t>
        </w:r>
        <w:r w:rsidR="004120C8">
          <w:rPr>
            <w:rFonts w:ascii="Times New Roman" w:eastAsia="Times New Roman" w:hAnsi="Times New Roman" w:cs="David"/>
            <w:sz w:val="24"/>
            <w:szCs w:val="24"/>
            <w:rtl/>
            <w:lang w:eastAsia="he-IL"/>
          </w:rPr>
          <w:t>–</w:t>
        </w:r>
        <w:r w:rsidR="004120C8">
          <w:rPr>
            <w:rFonts w:ascii="Times New Roman" w:eastAsia="Times New Roman" w:hAnsi="Times New Roman" w:cs="David" w:hint="cs"/>
            <w:sz w:val="24"/>
            <w:szCs w:val="24"/>
            <w:rtl/>
            <w:lang w:eastAsia="he-IL"/>
          </w:rPr>
          <w:t xml:space="preserve"> </w:t>
        </w:r>
        <w:r w:rsidR="004120C8" w:rsidRPr="006848FA">
          <w:rPr>
            <w:rFonts w:ascii="Times New Roman" w:eastAsia="Times New Roman" w:hAnsi="Times New Roman" w:cs="David" w:hint="cs"/>
            <w:sz w:val="24"/>
            <w:szCs w:val="24"/>
            <w:rtl/>
            <w:lang w:eastAsia="he-IL"/>
          </w:rPr>
          <w:t xml:space="preserve">מצלמה המשווקת תחת השם </w:t>
        </w:r>
        <w:proofErr w:type="spellStart"/>
        <w:r w:rsidR="004120C8" w:rsidRPr="006848FA">
          <w:rPr>
            <w:rFonts w:ascii="Times New Roman" w:eastAsia="Times New Roman" w:hAnsi="Times New Roman" w:cs="David"/>
            <w:sz w:val="24"/>
            <w:szCs w:val="24"/>
            <w:lang w:eastAsia="he-IL"/>
          </w:rPr>
          <w:t>Hipcam</w:t>
        </w:r>
        <w:proofErr w:type="spellEnd"/>
        <w:r w:rsidR="004120C8" w:rsidRPr="006848FA">
          <w:rPr>
            <w:rFonts w:ascii="Times New Roman" w:eastAsia="Times New Roman" w:hAnsi="Times New Roman" w:cs="David"/>
            <w:sz w:val="24"/>
            <w:szCs w:val="24"/>
            <w:lang w:eastAsia="he-IL"/>
          </w:rPr>
          <w:t xml:space="preserve"> </w:t>
        </w:r>
        <w:r w:rsidR="004120C8">
          <w:rPr>
            <w:rFonts w:ascii="Times New Roman" w:eastAsia="Times New Roman" w:hAnsi="Times New Roman" w:cs="David" w:hint="cs"/>
            <w:sz w:val="24"/>
            <w:szCs w:val="24"/>
            <w:lang w:eastAsia="he-IL"/>
          </w:rPr>
          <w:t>O</w:t>
        </w:r>
        <w:r w:rsidR="004120C8">
          <w:rPr>
            <w:rFonts w:ascii="Times New Roman" w:eastAsia="Times New Roman" w:hAnsi="Times New Roman" w:cs="David"/>
            <w:sz w:val="24"/>
            <w:szCs w:val="24"/>
            <w:lang w:eastAsia="he-IL"/>
          </w:rPr>
          <w:t>ut</w:t>
        </w:r>
        <w:r w:rsidR="004120C8" w:rsidRPr="006848FA">
          <w:rPr>
            <w:rFonts w:ascii="Times New Roman" w:eastAsia="Times New Roman" w:hAnsi="Times New Roman" w:cs="David"/>
            <w:sz w:val="24"/>
            <w:szCs w:val="24"/>
            <w:lang w:eastAsia="he-IL"/>
          </w:rPr>
          <w:t>door Pro</w:t>
        </w:r>
      </w:ins>
      <w:ins w:id="638" w:author="Amos Baranes" w:date="2020-03-17T07:22:00Z">
        <w:r w:rsidR="004120C8">
          <w:rPr>
            <w:rFonts w:ascii="Times New Roman" w:eastAsia="Times New Roman" w:hAnsi="Times New Roman" w:cs="David" w:hint="cs"/>
            <w:b/>
            <w:bCs/>
            <w:sz w:val="24"/>
            <w:szCs w:val="24"/>
            <w:rtl/>
            <w:lang w:eastAsia="he-IL"/>
          </w:rPr>
          <w:t xml:space="preserve"> </w:t>
        </w:r>
      </w:ins>
      <w:ins w:id="639" w:author="הילית אראל שכטר" w:date="2020-03-16T19:12:00Z">
        <w:del w:id="640" w:author="Amos Baranes" w:date="2020-03-17T07:21:00Z">
          <w:r w:rsidRPr="004120C8" w:rsidDel="004120C8">
            <w:rPr>
              <w:rFonts w:ascii="Times New Roman" w:eastAsia="Times New Roman" w:hAnsi="Times New Roman" w:cs="David"/>
              <w:sz w:val="24"/>
              <w:szCs w:val="24"/>
              <w:rtl/>
              <w:lang w:eastAsia="he-IL"/>
            </w:rPr>
            <w:delText xml:space="preserve"> </w:delText>
          </w:r>
        </w:del>
        <w:del w:id="641" w:author="Amos Baranes" w:date="2020-03-17T07:20:00Z">
          <w:r w:rsidRPr="004120C8" w:rsidDel="004120C8">
            <w:rPr>
              <w:rFonts w:ascii="Times New Roman" w:eastAsia="Times New Roman" w:hAnsi="Times New Roman" w:cs="David"/>
              <w:sz w:val="24"/>
              <w:szCs w:val="24"/>
              <w:rtl/>
              <w:lang w:eastAsia="he-IL"/>
            </w:rPr>
            <w:delText xml:space="preserve">– </w:delText>
          </w:r>
        </w:del>
      </w:ins>
      <w:ins w:id="642" w:author="הילית אראל שכטר" w:date="2020-03-16T19:51:00Z">
        <w:del w:id="643" w:author="Amos Baranes" w:date="2020-03-17T07:20:00Z">
          <w:r w:rsidR="005C0F5B" w:rsidRPr="004120C8" w:rsidDel="004120C8">
            <w:rPr>
              <w:rFonts w:ascii="Times New Roman" w:eastAsia="Times New Roman" w:hAnsi="Times New Roman" w:cs="David"/>
              <w:sz w:val="24"/>
              <w:szCs w:val="24"/>
              <w:rtl/>
              <w:lang w:eastAsia="he-IL"/>
            </w:rPr>
            <w:delText>__</w:delText>
          </w:r>
          <w:r w:rsidR="005C0F5B" w:rsidRPr="004120C8" w:rsidDel="004120C8">
            <w:rPr>
              <w:rFonts w:ascii="Times New Roman" w:eastAsia="Times New Roman" w:hAnsi="Times New Roman" w:cs="David"/>
              <w:sz w:val="24"/>
              <w:szCs w:val="24"/>
              <w:lang w:eastAsia="he-IL"/>
            </w:rPr>
            <w:delText xml:space="preserve"> </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לא</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ראיתי</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התייחסות</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למ</w:delText>
          </w:r>
        </w:del>
      </w:ins>
      <w:ins w:id="644" w:author="הילית אראל שכטר" w:date="2020-03-16T19:52:00Z">
        <w:del w:id="645" w:author="Amos Baranes" w:date="2020-03-17T07:20:00Z">
          <w:r w:rsidR="005C0F5B" w:rsidRPr="004120C8" w:rsidDel="004120C8">
            <w:rPr>
              <w:rFonts w:ascii="Times New Roman" w:eastAsia="Times New Roman" w:hAnsi="Times New Roman" w:cs="David" w:hint="eastAsia"/>
              <w:sz w:val="24"/>
              <w:szCs w:val="24"/>
              <w:rtl/>
              <w:lang w:eastAsia="he-IL"/>
            </w:rPr>
            <w:delText>צלמת</w:delText>
          </w:r>
          <w:r w:rsidR="005C0F5B" w:rsidRPr="004120C8" w:rsidDel="004120C8">
            <w:rPr>
              <w:rFonts w:ascii="Times New Roman" w:eastAsia="Times New Roman" w:hAnsi="Times New Roman" w:cs="David"/>
              <w:sz w:val="24"/>
              <w:szCs w:val="24"/>
              <w:rtl/>
              <w:lang w:eastAsia="he-IL"/>
            </w:rPr>
            <w:delText xml:space="preserve"> החוץ בחוות הדעת – יש לכלול אותה גם.</w:delText>
          </w:r>
        </w:del>
        <w:del w:id="646" w:author="Amos Baranes" w:date="2020-03-17T07:21:00Z">
          <w:r w:rsidR="005C0F5B" w:rsidRPr="004120C8" w:rsidDel="004120C8">
            <w:rPr>
              <w:rFonts w:ascii="Times New Roman" w:eastAsia="Times New Roman" w:hAnsi="Times New Roman" w:cs="David"/>
              <w:sz w:val="24"/>
              <w:szCs w:val="24"/>
              <w:rtl/>
              <w:lang w:eastAsia="he-IL"/>
            </w:rPr>
            <w:delText xml:space="preserve"> </w:delText>
          </w:r>
        </w:del>
      </w:ins>
    </w:p>
    <w:p w14:paraId="1E020D2F" w14:textId="4547CE64" w:rsidR="004D5137" w:rsidRDefault="005C0F5B">
      <w:pPr>
        <w:numPr>
          <w:ilvl w:val="1"/>
          <w:numId w:val="24"/>
        </w:numPr>
        <w:autoSpaceDE w:val="0"/>
        <w:autoSpaceDN w:val="0"/>
        <w:bidi/>
        <w:spacing w:before="120" w:after="120" w:line="360" w:lineRule="auto"/>
        <w:jc w:val="both"/>
        <w:rPr>
          <w:ins w:id="647" w:author="הילית אראל שכטר" w:date="2020-03-16T19:53:00Z"/>
          <w:rFonts w:ascii="Times New Roman" w:eastAsia="Times New Roman" w:hAnsi="Times New Roman" w:cs="David"/>
          <w:sz w:val="24"/>
          <w:szCs w:val="24"/>
          <w:lang w:eastAsia="he-IL"/>
        </w:rPr>
        <w:pPrChange w:id="648" w:author="הילית אראל שכטר" w:date="2020-03-16T21:57:00Z">
          <w:pPr>
            <w:numPr>
              <w:ilvl w:val="1"/>
              <w:numId w:val="25"/>
            </w:numPr>
            <w:autoSpaceDE w:val="0"/>
            <w:autoSpaceDN w:val="0"/>
            <w:bidi/>
            <w:spacing w:before="120" w:after="120" w:line="360" w:lineRule="auto"/>
            <w:ind w:left="1080" w:hanging="360"/>
            <w:jc w:val="both"/>
          </w:pPr>
        </w:pPrChange>
      </w:pPr>
      <w:ins w:id="649" w:author="הילית אראל שכטר" w:date="2020-03-16T19:52:00Z">
        <w:r>
          <w:rPr>
            <w:rFonts w:ascii="Times New Roman" w:eastAsia="Times New Roman" w:hAnsi="Times New Roman" w:cs="David" w:hint="cs"/>
            <w:b/>
            <w:bCs/>
            <w:sz w:val="24"/>
            <w:szCs w:val="24"/>
            <w:lang w:eastAsia="he-IL"/>
          </w:rPr>
          <w:t>HD</w:t>
        </w:r>
        <w:r>
          <w:rPr>
            <w:rFonts w:ascii="Times New Roman" w:eastAsia="Times New Roman" w:hAnsi="Times New Roman" w:cs="David" w:hint="cs"/>
            <w:b/>
            <w:bCs/>
            <w:sz w:val="24"/>
            <w:szCs w:val="24"/>
            <w:rtl/>
            <w:lang w:eastAsia="he-IL"/>
          </w:rPr>
          <w:t xml:space="preserve"> או </w:t>
        </w:r>
      </w:ins>
      <w:ins w:id="650" w:author="הילית אראל שכטר" w:date="2020-03-16T19:12:00Z">
        <w:r w:rsidR="004D5137" w:rsidRPr="004D5137">
          <w:rPr>
            <w:rFonts w:ascii="Times New Roman" w:eastAsia="Times New Roman" w:hAnsi="Times New Roman" w:cs="David" w:hint="eastAsia"/>
            <w:b/>
            <w:bCs/>
            <w:sz w:val="24"/>
            <w:szCs w:val="24"/>
            <w:rtl/>
            <w:lang w:eastAsia="he-IL"/>
            <w:rPrChange w:id="651" w:author="הילית אראל שכטר" w:date="2020-03-16T19:12:00Z">
              <w:rPr>
                <w:rFonts w:ascii="Times New Roman" w:eastAsia="Times New Roman" w:hAnsi="Times New Roman" w:cs="David" w:hint="eastAsia"/>
                <w:sz w:val="24"/>
                <w:szCs w:val="24"/>
                <w:rtl/>
                <w:lang w:eastAsia="he-IL"/>
              </w:rPr>
            </w:rPrChange>
          </w:rPr>
          <w:t>מצלמת</w:t>
        </w:r>
        <w:r w:rsidR="004D5137" w:rsidRPr="004D5137">
          <w:rPr>
            <w:rFonts w:ascii="Times New Roman" w:eastAsia="Times New Roman" w:hAnsi="Times New Roman" w:cs="David"/>
            <w:b/>
            <w:bCs/>
            <w:sz w:val="24"/>
            <w:szCs w:val="24"/>
            <w:rtl/>
            <w:lang w:eastAsia="he-IL"/>
            <w:rPrChange w:id="652" w:author="הילית אראל שכטר" w:date="2020-03-16T19:12:00Z">
              <w:rPr>
                <w:rFonts w:ascii="Times New Roman" w:eastAsia="Times New Roman" w:hAnsi="Times New Roman" w:cs="David"/>
                <w:sz w:val="24"/>
                <w:szCs w:val="24"/>
                <w:rtl/>
                <w:lang w:eastAsia="he-IL"/>
              </w:rPr>
            </w:rPrChange>
          </w:rPr>
          <w:t xml:space="preserve"> </w:t>
        </w:r>
        <w:r w:rsidR="004D5137" w:rsidRPr="004D5137">
          <w:rPr>
            <w:rFonts w:ascii="Times New Roman" w:eastAsia="Times New Roman" w:hAnsi="Times New Roman" w:cs="David" w:hint="eastAsia"/>
            <w:b/>
            <w:bCs/>
            <w:sz w:val="24"/>
            <w:szCs w:val="24"/>
            <w:rtl/>
            <w:lang w:eastAsia="he-IL"/>
            <w:rPrChange w:id="653" w:author="הילית אראל שכטר" w:date="2020-03-16T19:12:00Z">
              <w:rPr>
                <w:rFonts w:ascii="Times New Roman" w:eastAsia="Times New Roman" w:hAnsi="Times New Roman" w:cs="David" w:hint="eastAsia"/>
                <w:sz w:val="24"/>
                <w:szCs w:val="24"/>
                <w:rtl/>
                <w:lang w:eastAsia="he-IL"/>
              </w:rPr>
            </w:rPrChange>
          </w:rPr>
          <w:t>פעמון</w:t>
        </w:r>
        <w:r w:rsidR="004D5137">
          <w:rPr>
            <w:rFonts w:ascii="Times New Roman" w:eastAsia="Times New Roman" w:hAnsi="Times New Roman" w:cs="David" w:hint="cs"/>
            <w:sz w:val="24"/>
            <w:szCs w:val="24"/>
            <w:rtl/>
            <w:lang w:eastAsia="he-IL"/>
          </w:rPr>
          <w:t xml:space="preserve"> </w:t>
        </w:r>
      </w:ins>
      <w:ins w:id="654" w:author="הילית אראל שכטר" w:date="2020-03-16T19:16:00Z">
        <w:r w:rsidR="004D5137">
          <w:rPr>
            <w:rFonts w:ascii="Times New Roman" w:eastAsia="Times New Roman" w:hAnsi="Times New Roman" w:cs="David"/>
            <w:sz w:val="24"/>
            <w:szCs w:val="24"/>
            <w:rtl/>
            <w:lang w:eastAsia="he-IL"/>
          </w:rPr>
          <w:t>–</w:t>
        </w:r>
      </w:ins>
      <w:ins w:id="655" w:author="הילית אראל שכטר" w:date="2020-03-16T19:12:00Z">
        <w:r w:rsidR="004D5137">
          <w:rPr>
            <w:rFonts w:ascii="Times New Roman" w:eastAsia="Times New Roman" w:hAnsi="Times New Roman" w:cs="David" w:hint="cs"/>
            <w:sz w:val="24"/>
            <w:szCs w:val="24"/>
            <w:rtl/>
            <w:lang w:eastAsia="he-IL"/>
          </w:rPr>
          <w:t xml:space="preserve"> </w:t>
        </w:r>
      </w:ins>
      <w:ins w:id="656" w:author="הילית אראל שכטר" w:date="2020-03-16T19:52:00Z">
        <w:r w:rsidRPr="005C0F5B">
          <w:rPr>
            <w:rFonts w:ascii="Times New Roman" w:eastAsia="Times New Roman" w:hAnsi="Times New Roman" w:cs="David"/>
            <w:sz w:val="24"/>
            <w:szCs w:val="24"/>
            <w:rtl/>
            <w:lang w:eastAsia="he-IL"/>
          </w:rPr>
          <w:t xml:space="preserve">מצלמה המשווקת תחת השם </w:t>
        </w:r>
        <w:proofErr w:type="spellStart"/>
        <w:r w:rsidRPr="005C0F5B">
          <w:rPr>
            <w:rFonts w:ascii="Times New Roman" w:eastAsia="Times New Roman" w:hAnsi="Times New Roman" w:cs="David"/>
            <w:sz w:val="24"/>
            <w:szCs w:val="24"/>
            <w:lang w:eastAsia="he-IL"/>
          </w:rPr>
          <w:t>Hipcam</w:t>
        </w:r>
        <w:proofErr w:type="spellEnd"/>
        <w:r w:rsidRPr="005C0F5B">
          <w:rPr>
            <w:rFonts w:ascii="Times New Roman" w:eastAsia="Times New Roman" w:hAnsi="Times New Roman" w:cs="David"/>
            <w:sz w:val="24"/>
            <w:szCs w:val="24"/>
            <w:lang w:eastAsia="he-IL"/>
          </w:rPr>
          <w:t xml:space="preserve"> </w:t>
        </w:r>
        <w:proofErr w:type="spellStart"/>
        <w:r w:rsidR="000638D1">
          <w:rPr>
            <w:rFonts w:ascii="Times New Roman" w:eastAsia="Times New Roman" w:hAnsi="Times New Roman" w:cs="David"/>
            <w:sz w:val="24"/>
            <w:szCs w:val="24"/>
            <w:lang w:eastAsia="he-IL"/>
          </w:rPr>
          <w:t>Door</w:t>
        </w:r>
      </w:ins>
      <w:ins w:id="657" w:author="הילית אראל שכטר" w:date="2020-03-16T19:53:00Z">
        <w:r w:rsidR="000638D1">
          <w:rPr>
            <w:rFonts w:ascii="Times New Roman" w:eastAsia="Times New Roman" w:hAnsi="Times New Roman" w:cs="David"/>
            <w:sz w:val="24"/>
            <w:szCs w:val="24"/>
            <w:lang w:eastAsia="he-IL"/>
          </w:rPr>
          <w:t>B</w:t>
        </w:r>
      </w:ins>
      <w:ins w:id="658" w:author="הילית אראל שכטר" w:date="2020-03-16T19:52:00Z">
        <w:r w:rsidR="000638D1">
          <w:rPr>
            <w:rFonts w:ascii="Times New Roman" w:eastAsia="Times New Roman" w:hAnsi="Times New Roman" w:cs="David"/>
            <w:sz w:val="24"/>
            <w:szCs w:val="24"/>
            <w:lang w:eastAsia="he-IL"/>
          </w:rPr>
          <w:t>ell</w:t>
        </w:r>
      </w:ins>
      <w:proofErr w:type="spellEnd"/>
    </w:p>
    <w:p w14:paraId="6EC5A665" w14:textId="50DBE3B7" w:rsidR="000638D1" w:rsidRDefault="000638D1">
      <w:pPr>
        <w:numPr>
          <w:ilvl w:val="1"/>
          <w:numId w:val="24"/>
        </w:numPr>
        <w:autoSpaceDE w:val="0"/>
        <w:autoSpaceDN w:val="0"/>
        <w:bidi/>
        <w:spacing w:before="120" w:after="120" w:line="360" w:lineRule="auto"/>
        <w:jc w:val="both"/>
        <w:rPr>
          <w:ins w:id="659" w:author="הילית אראל שכטר" w:date="2020-03-16T19:16:00Z"/>
          <w:rFonts w:ascii="Times New Roman" w:eastAsia="Times New Roman" w:hAnsi="Times New Roman" w:cs="David"/>
          <w:sz w:val="24"/>
          <w:szCs w:val="24"/>
          <w:lang w:eastAsia="he-IL"/>
        </w:rPr>
        <w:pPrChange w:id="660" w:author="הילית אראל שכטר" w:date="2020-03-16T21:57:00Z">
          <w:pPr>
            <w:numPr>
              <w:ilvl w:val="1"/>
              <w:numId w:val="25"/>
            </w:numPr>
            <w:autoSpaceDE w:val="0"/>
            <w:autoSpaceDN w:val="0"/>
            <w:bidi/>
            <w:spacing w:before="120" w:after="120" w:line="360" w:lineRule="auto"/>
            <w:ind w:left="1080" w:hanging="360"/>
            <w:jc w:val="both"/>
          </w:pPr>
        </w:pPrChange>
      </w:pPr>
      <w:ins w:id="661" w:author="הילית אראל שכטר" w:date="2020-03-16T19:53:00Z">
        <w:r w:rsidRPr="00D60D79">
          <w:rPr>
            <w:rFonts w:ascii="Times New Roman" w:eastAsia="Times New Roman" w:hAnsi="Times New Roman" w:cs="David" w:hint="cs"/>
            <w:b/>
            <w:bCs/>
            <w:sz w:val="24"/>
            <w:szCs w:val="24"/>
            <w:rtl/>
            <w:lang w:eastAsia="he-IL"/>
          </w:rPr>
          <w:t>המצלמות</w:t>
        </w:r>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w:t>
        </w:r>
      </w:ins>
      <w:ins w:id="662" w:author="הילית אראל שכטר" w:date="2020-03-16T19:54:00Z">
        <w:r>
          <w:rPr>
            <w:rFonts w:ascii="Times New Roman" w:eastAsia="Times New Roman" w:hAnsi="Times New Roman" w:cs="David" w:hint="cs"/>
            <w:sz w:val="24"/>
            <w:szCs w:val="24"/>
            <w:rtl/>
            <w:lang w:eastAsia="he-IL"/>
          </w:rPr>
          <w:t xml:space="preserve">מצלמות פנים, חוץ ופעמון יחד. </w:t>
        </w:r>
      </w:ins>
    </w:p>
    <w:p w14:paraId="1D00F45A" w14:textId="5BB4E1D0" w:rsidR="004D5137" w:rsidRPr="004D5137" w:rsidRDefault="004D5137">
      <w:pPr>
        <w:numPr>
          <w:ilvl w:val="1"/>
          <w:numId w:val="24"/>
        </w:numPr>
        <w:autoSpaceDE w:val="0"/>
        <w:autoSpaceDN w:val="0"/>
        <w:bidi/>
        <w:spacing w:before="120" w:after="120" w:line="360" w:lineRule="auto"/>
        <w:jc w:val="both"/>
        <w:rPr>
          <w:ins w:id="663" w:author="הילית אראל שכטר" w:date="2020-03-16T19:10:00Z"/>
          <w:rFonts w:ascii="Times New Roman" w:eastAsia="Times New Roman" w:hAnsi="Times New Roman" w:cs="David"/>
          <w:sz w:val="24"/>
          <w:szCs w:val="24"/>
          <w:lang w:eastAsia="he-IL"/>
        </w:rPr>
        <w:pPrChange w:id="664" w:author="הילית אראל שכטר" w:date="2020-03-16T21:57:00Z">
          <w:pPr>
            <w:numPr>
              <w:ilvl w:val="1"/>
              <w:numId w:val="25"/>
            </w:numPr>
            <w:autoSpaceDE w:val="0"/>
            <w:autoSpaceDN w:val="0"/>
            <w:bidi/>
            <w:spacing w:before="120" w:after="120" w:line="360" w:lineRule="auto"/>
            <w:ind w:left="1080" w:hanging="360"/>
            <w:jc w:val="both"/>
          </w:pPr>
        </w:pPrChange>
      </w:pPr>
      <w:ins w:id="665" w:author="הילית אראל שכטר" w:date="2020-03-16T19:16:00Z">
        <w:r w:rsidRPr="00D60D79">
          <w:rPr>
            <w:rFonts w:ascii="Times New Roman" w:eastAsia="Times New Roman" w:hAnsi="Times New Roman" w:cs="David" w:hint="cs"/>
            <w:b/>
            <w:bCs/>
            <w:sz w:val="24"/>
            <w:szCs w:val="24"/>
            <w:rtl/>
            <w:lang w:eastAsia="he-IL"/>
          </w:rPr>
          <w:t>הפטנט</w:t>
        </w:r>
        <w:r>
          <w:rPr>
            <w:rFonts w:ascii="Times New Roman" w:eastAsia="Times New Roman" w:hAnsi="Times New Roman" w:cs="David" w:hint="cs"/>
            <w:sz w:val="24"/>
            <w:szCs w:val="24"/>
            <w:rtl/>
            <w:lang w:eastAsia="he-IL"/>
          </w:rPr>
          <w:t xml:space="preserve"> </w:t>
        </w:r>
      </w:ins>
      <w:ins w:id="666" w:author="הילית אראל שכטר" w:date="2020-03-16T19:53:00Z">
        <w:r w:rsidR="000638D1">
          <w:rPr>
            <w:rFonts w:ascii="Times New Roman" w:eastAsia="Times New Roman" w:hAnsi="Times New Roman" w:cs="David"/>
            <w:sz w:val="24"/>
            <w:szCs w:val="24"/>
            <w:rtl/>
            <w:lang w:eastAsia="he-IL"/>
          </w:rPr>
          <w:t>–</w:t>
        </w:r>
        <w:r w:rsidR="000638D1">
          <w:rPr>
            <w:rFonts w:ascii="Times New Roman" w:eastAsia="Times New Roman" w:hAnsi="Times New Roman" w:cs="David" w:hint="cs"/>
            <w:sz w:val="24"/>
            <w:szCs w:val="24"/>
            <w:rtl/>
            <w:lang w:eastAsia="he-IL"/>
          </w:rPr>
          <w:t xml:space="preserve"> פטנט רשום מס' </w:t>
        </w:r>
      </w:ins>
      <w:ins w:id="667" w:author="הילית אראל שכטר" w:date="2020-03-16T19:16:00Z">
        <w:r>
          <w:rPr>
            <w:rFonts w:ascii="Times New Roman" w:eastAsia="Times New Roman" w:hAnsi="Times New Roman" w:cs="David" w:hint="cs"/>
            <w:sz w:val="24"/>
            <w:szCs w:val="24"/>
            <w:rtl/>
            <w:lang w:eastAsia="he-IL"/>
          </w:rPr>
          <w:t xml:space="preserve"> </w:t>
        </w:r>
        <w:r w:rsidRPr="004D5137">
          <w:rPr>
            <w:rFonts w:ascii="Times New Roman" w:eastAsia="Times New Roman" w:hAnsi="Times New Roman" w:cs="David"/>
            <w:sz w:val="24"/>
            <w:szCs w:val="24"/>
            <w:lang w:eastAsia="he-IL"/>
          </w:rPr>
          <w:t>Pub. No.: US 2018 / 0007331 A1</w:t>
        </w:r>
        <w:r w:rsidRPr="004D5137">
          <w:rPr>
            <w:rFonts w:ascii="Times New Roman" w:eastAsia="Times New Roman" w:hAnsi="Times New Roman" w:cs="David"/>
            <w:sz w:val="24"/>
            <w:szCs w:val="24"/>
            <w:rtl/>
            <w:lang w:eastAsia="he-IL"/>
          </w:rPr>
          <w:t xml:space="preserve">   </w:t>
        </w:r>
      </w:ins>
    </w:p>
    <w:p w14:paraId="2BB31E5C" w14:textId="256BD775" w:rsidR="004D5137" w:rsidRDefault="004D5137">
      <w:pPr>
        <w:numPr>
          <w:ilvl w:val="1"/>
          <w:numId w:val="24"/>
        </w:numPr>
        <w:autoSpaceDE w:val="0"/>
        <w:autoSpaceDN w:val="0"/>
        <w:bidi/>
        <w:spacing w:before="120" w:after="120" w:line="360" w:lineRule="auto"/>
        <w:jc w:val="both"/>
        <w:rPr>
          <w:ins w:id="668" w:author="הילית אראל שכטר" w:date="2020-03-16T19:14:00Z"/>
          <w:rFonts w:ascii="Times New Roman" w:eastAsia="Times New Roman" w:hAnsi="Times New Roman" w:cs="David"/>
          <w:sz w:val="24"/>
          <w:szCs w:val="24"/>
          <w:lang w:eastAsia="he-IL"/>
        </w:rPr>
        <w:pPrChange w:id="669" w:author="הילית אראל שכטר" w:date="2020-03-16T21:57:00Z">
          <w:pPr>
            <w:numPr>
              <w:ilvl w:val="1"/>
              <w:numId w:val="25"/>
            </w:numPr>
            <w:autoSpaceDE w:val="0"/>
            <w:autoSpaceDN w:val="0"/>
            <w:bidi/>
            <w:spacing w:before="120" w:after="120" w:line="360" w:lineRule="auto"/>
            <w:ind w:left="1080" w:hanging="360"/>
            <w:jc w:val="both"/>
          </w:pPr>
        </w:pPrChange>
      </w:pPr>
      <w:ins w:id="670" w:author="הילית אראל שכטר" w:date="2020-03-16T19:12:00Z">
        <w:r>
          <w:rPr>
            <w:rFonts w:ascii="Times New Roman" w:eastAsia="Times New Roman" w:hAnsi="Times New Roman" w:cs="David" w:hint="cs"/>
            <w:b/>
            <w:bCs/>
            <w:sz w:val="24"/>
            <w:szCs w:val="24"/>
            <w:rtl/>
            <w:lang w:eastAsia="he-IL"/>
          </w:rPr>
          <w:t>דוח</w:t>
        </w:r>
      </w:ins>
      <w:ins w:id="671" w:author="הילית אראל שכטר" w:date="2020-03-16T19:20:00Z">
        <w:r w:rsidR="00B21411">
          <w:rPr>
            <w:rFonts w:ascii="Times New Roman" w:eastAsia="Times New Roman" w:hAnsi="Times New Roman" w:cs="David" w:hint="cs"/>
            <w:sz w:val="24"/>
            <w:szCs w:val="24"/>
            <w:rtl/>
            <w:lang w:eastAsia="he-IL"/>
          </w:rPr>
          <w:t xml:space="preserve"> </w:t>
        </w:r>
      </w:ins>
      <w:ins w:id="672" w:author="הילית אראל שכטר" w:date="2020-03-16T19:21:00Z">
        <w:r w:rsidR="00B21411" w:rsidRPr="00D60D79">
          <w:rPr>
            <w:rFonts w:ascii="Times New Roman" w:eastAsia="Times New Roman" w:hAnsi="Times New Roman" w:cs="David" w:hint="cs"/>
            <w:b/>
            <w:bCs/>
            <w:sz w:val="24"/>
            <w:szCs w:val="24"/>
            <w:lang w:eastAsia="he-IL"/>
          </w:rPr>
          <w:t>E</w:t>
        </w:r>
      </w:ins>
      <w:ins w:id="673" w:author="הילית אראל שכטר" w:date="2020-03-16T19:20:00Z">
        <w:r w:rsidR="00B21411" w:rsidRPr="00D60D79">
          <w:rPr>
            <w:rFonts w:ascii="Times New Roman" w:eastAsia="Times New Roman" w:hAnsi="Times New Roman" w:cs="David" w:hint="cs"/>
            <w:b/>
            <w:bCs/>
            <w:sz w:val="24"/>
            <w:szCs w:val="24"/>
            <w:lang w:eastAsia="he-IL"/>
          </w:rPr>
          <w:t>MC</w:t>
        </w:r>
      </w:ins>
      <w:ins w:id="674" w:author="הילית אראל שכטר" w:date="2020-03-16T19:28:00Z">
        <w:r w:rsidR="00B21411">
          <w:rPr>
            <w:rFonts w:ascii="Times New Roman" w:eastAsia="Times New Roman" w:hAnsi="Times New Roman" w:cs="David" w:hint="cs"/>
            <w:sz w:val="24"/>
            <w:szCs w:val="24"/>
            <w:rtl/>
            <w:lang w:eastAsia="he-IL"/>
          </w:rPr>
          <w:t xml:space="preserve"> </w:t>
        </w:r>
      </w:ins>
      <w:ins w:id="675" w:author="הילית אראל שכטר" w:date="2020-03-16T19:13:00Z">
        <w:r>
          <w:rPr>
            <w:rFonts w:ascii="Times New Roman" w:eastAsia="Times New Roman" w:hAnsi="Times New Roman" w:cs="David"/>
            <w:sz w:val="24"/>
            <w:szCs w:val="24"/>
            <w:rtl/>
            <w:lang w:eastAsia="he-IL"/>
          </w:rPr>
          <w:t>–</w:t>
        </w:r>
      </w:ins>
      <w:ins w:id="676" w:author="הילית אראל שכטר" w:date="2020-03-16T19:10:00Z">
        <w:r w:rsidRPr="004D5137">
          <w:rPr>
            <w:rFonts w:ascii="Times New Roman" w:eastAsia="Times New Roman" w:hAnsi="Times New Roman" w:cs="David" w:hint="cs"/>
            <w:sz w:val="24"/>
            <w:szCs w:val="24"/>
            <w:rtl/>
            <w:lang w:eastAsia="he-IL"/>
          </w:rPr>
          <w:t xml:space="preserve"> </w:t>
        </w:r>
      </w:ins>
      <w:ins w:id="677" w:author="הילית אראל שכטר" w:date="2020-03-16T19:13:00Z">
        <w:r>
          <w:rPr>
            <w:rFonts w:ascii="Times New Roman" w:eastAsia="Times New Roman" w:hAnsi="Times New Roman" w:cs="David" w:hint="cs"/>
            <w:sz w:val="24"/>
            <w:szCs w:val="24"/>
            <w:rtl/>
            <w:lang w:eastAsia="he-IL"/>
          </w:rPr>
          <w:t xml:space="preserve">דוח מיום </w:t>
        </w:r>
      </w:ins>
      <w:ins w:id="678" w:author="הילית אראל שכטר" w:date="2020-03-16T19:21:00Z">
        <w:r w:rsidR="00B21411">
          <w:rPr>
            <w:rFonts w:ascii="Times New Roman" w:eastAsia="Times New Roman" w:hAnsi="Times New Roman" w:cs="David" w:hint="cs"/>
            <w:sz w:val="24"/>
            <w:szCs w:val="24"/>
            <w:rtl/>
            <w:lang w:eastAsia="he-IL"/>
          </w:rPr>
          <w:t>17</w:t>
        </w:r>
      </w:ins>
      <w:ins w:id="679" w:author="הילית אראל שכטר" w:date="2020-03-16T19:20:00Z">
        <w:r w:rsidR="00B21411">
          <w:rPr>
            <w:rFonts w:ascii="Times New Roman" w:eastAsia="Times New Roman" w:hAnsi="Times New Roman" w:cs="David" w:hint="cs"/>
            <w:sz w:val="24"/>
            <w:szCs w:val="24"/>
            <w:rtl/>
            <w:lang w:eastAsia="he-IL"/>
          </w:rPr>
          <w:t>.</w:t>
        </w:r>
      </w:ins>
      <w:ins w:id="680" w:author="הילית אראל שכטר" w:date="2020-03-16T19:21:00Z">
        <w:r w:rsidR="00B21411">
          <w:rPr>
            <w:rFonts w:ascii="Times New Roman" w:eastAsia="Times New Roman" w:hAnsi="Times New Roman" w:cs="David" w:hint="cs"/>
            <w:sz w:val="24"/>
            <w:szCs w:val="24"/>
            <w:rtl/>
            <w:lang w:eastAsia="he-IL"/>
          </w:rPr>
          <w:t>12</w:t>
        </w:r>
      </w:ins>
      <w:ins w:id="681" w:author="הילית אראל שכטר" w:date="2020-03-16T19:20:00Z">
        <w:r w:rsidR="00B21411">
          <w:rPr>
            <w:rFonts w:ascii="Times New Roman" w:eastAsia="Times New Roman" w:hAnsi="Times New Roman" w:cs="David" w:hint="cs"/>
            <w:sz w:val="24"/>
            <w:szCs w:val="24"/>
            <w:rtl/>
            <w:lang w:eastAsia="he-IL"/>
          </w:rPr>
          <w:t>.2018 מאת</w:t>
        </w:r>
      </w:ins>
      <w:ins w:id="682" w:author="הילית אראל שכטר" w:date="2020-03-16T19:21:00Z">
        <w:r w:rsidR="00B21411">
          <w:rPr>
            <w:rFonts w:ascii="Times New Roman" w:eastAsia="Times New Roman" w:hAnsi="Times New Roman" w:cs="David" w:hint="cs"/>
            <w:sz w:val="24"/>
            <w:szCs w:val="24"/>
            <w:rtl/>
            <w:lang w:eastAsia="he-IL"/>
          </w:rPr>
          <w:t xml:space="preserve"> </w:t>
        </w:r>
      </w:ins>
      <w:ins w:id="683" w:author="הילית אראל שכטר" w:date="2020-03-16T19:20:00Z">
        <w:r w:rsidR="00B21411">
          <w:rPr>
            <w:rFonts w:ascii="Times New Roman" w:eastAsia="Times New Roman" w:hAnsi="Times New Roman" w:cs="David" w:hint="cs"/>
            <w:sz w:val="24"/>
            <w:szCs w:val="24"/>
            <w:rtl/>
            <w:lang w:eastAsia="he-IL"/>
          </w:rPr>
          <w:t xml:space="preserve"> </w:t>
        </w:r>
      </w:ins>
      <w:ins w:id="684" w:author="הילית אראל שכטר" w:date="2020-03-16T19:21:00Z">
        <w:r w:rsidR="00B21411">
          <w:rPr>
            <w:rFonts w:ascii="Times New Roman" w:eastAsia="Times New Roman" w:hAnsi="Times New Roman" w:cs="David" w:hint="cs"/>
            <w:sz w:val="24"/>
            <w:szCs w:val="24"/>
            <w:lang w:eastAsia="he-IL"/>
          </w:rPr>
          <w:t>EMC</w:t>
        </w:r>
      </w:ins>
      <w:ins w:id="685" w:author="הילית אראל שכטר" w:date="2020-03-16T19:23:00Z">
        <w:r w:rsidR="00B21411">
          <w:rPr>
            <w:rFonts w:ascii="Times New Roman" w:eastAsia="Times New Roman" w:hAnsi="Times New Roman" w:cs="David"/>
            <w:sz w:val="24"/>
            <w:szCs w:val="24"/>
            <w:lang w:eastAsia="he-IL"/>
          </w:rPr>
          <w:t xml:space="preserve"> TEST REPORT</w:t>
        </w:r>
      </w:ins>
      <w:ins w:id="686" w:author="הילית אראל שכטר" w:date="2020-03-16T19:21:00Z">
        <w:r w:rsidR="00B21411">
          <w:rPr>
            <w:rFonts w:ascii="Times New Roman" w:eastAsia="Times New Roman" w:hAnsi="Times New Roman" w:cs="David" w:hint="cs"/>
            <w:sz w:val="24"/>
            <w:szCs w:val="24"/>
            <w:rtl/>
            <w:lang w:eastAsia="he-IL"/>
          </w:rPr>
          <w:t xml:space="preserve"> </w:t>
        </w:r>
      </w:ins>
      <w:ins w:id="687" w:author="הילית אראל שכטר" w:date="2020-03-16T19:23:00Z">
        <w:r w:rsidR="00B21411">
          <w:rPr>
            <w:rFonts w:ascii="Times New Roman" w:eastAsia="Times New Roman" w:hAnsi="Times New Roman" w:cs="David" w:hint="cs"/>
            <w:sz w:val="24"/>
            <w:szCs w:val="24"/>
            <w:rtl/>
            <w:lang w:eastAsia="he-IL"/>
          </w:rPr>
          <w:t xml:space="preserve">ביחס למצלמות הפעמון אשר </w:t>
        </w:r>
      </w:ins>
      <w:ins w:id="688" w:author="הילית אראל שכטר" w:date="2020-03-16T19:13:00Z">
        <w:r>
          <w:rPr>
            <w:rFonts w:ascii="Times New Roman" w:eastAsia="Times New Roman" w:hAnsi="Times New Roman" w:cs="David" w:hint="cs"/>
            <w:sz w:val="24"/>
            <w:szCs w:val="24"/>
            <w:rtl/>
            <w:lang w:eastAsia="he-IL"/>
          </w:rPr>
          <w:t xml:space="preserve">צורף </w:t>
        </w:r>
      </w:ins>
      <w:ins w:id="689" w:author="הילית אראל שכטר" w:date="2020-03-16T19:14:00Z">
        <w:r>
          <w:rPr>
            <w:rFonts w:ascii="Times New Roman" w:eastAsia="Times New Roman" w:hAnsi="Times New Roman" w:cs="David" w:hint="cs"/>
            <w:sz w:val="24"/>
            <w:szCs w:val="24"/>
            <w:rtl/>
            <w:lang w:eastAsia="he-IL"/>
          </w:rPr>
          <w:t xml:space="preserve">כנספח </w:t>
        </w:r>
      </w:ins>
      <w:ins w:id="690" w:author="הילית אראל שכטר" w:date="2020-03-16T19:23:00Z">
        <w:r w:rsidR="00B21411">
          <w:rPr>
            <w:rFonts w:ascii="Times New Roman" w:eastAsia="Times New Roman" w:hAnsi="Times New Roman" w:cs="David" w:hint="cs"/>
            <w:sz w:val="24"/>
            <w:szCs w:val="24"/>
            <w:rtl/>
            <w:lang w:eastAsia="he-IL"/>
          </w:rPr>
          <w:t xml:space="preserve">23ב </w:t>
        </w:r>
      </w:ins>
      <w:ins w:id="691" w:author="הילית אראל שכטר" w:date="2020-03-16T19:13:00Z">
        <w:r>
          <w:rPr>
            <w:rFonts w:ascii="Times New Roman" w:eastAsia="Times New Roman" w:hAnsi="Times New Roman" w:cs="David" w:hint="cs"/>
            <w:sz w:val="24"/>
            <w:szCs w:val="24"/>
            <w:rtl/>
            <w:lang w:eastAsia="he-IL"/>
          </w:rPr>
          <w:t xml:space="preserve">לתצהיר עדות הראשית מטעמו של מר ניקולס לבקויביץ', כפי שנמסר לי ע"י ב"כ </w:t>
        </w:r>
      </w:ins>
      <w:ins w:id="692" w:author="הילית אראל שכטר" w:date="2020-03-16T19:14:00Z">
        <w:r>
          <w:rPr>
            <w:rFonts w:ascii="Times New Roman" w:eastAsia="Times New Roman" w:hAnsi="Times New Roman" w:cs="David" w:hint="cs"/>
            <w:sz w:val="24"/>
            <w:szCs w:val="24"/>
            <w:rtl/>
            <w:lang w:eastAsia="he-IL"/>
          </w:rPr>
          <w:t xml:space="preserve">של פויזר. </w:t>
        </w:r>
      </w:ins>
    </w:p>
    <w:p w14:paraId="610F6F53" w14:textId="5633B078" w:rsidR="004D5137" w:rsidRDefault="004D5137">
      <w:pPr>
        <w:numPr>
          <w:ilvl w:val="1"/>
          <w:numId w:val="24"/>
        </w:numPr>
        <w:autoSpaceDE w:val="0"/>
        <w:autoSpaceDN w:val="0"/>
        <w:bidi/>
        <w:spacing w:before="120" w:after="120" w:line="360" w:lineRule="auto"/>
        <w:jc w:val="both"/>
        <w:rPr>
          <w:rFonts w:ascii="Times New Roman" w:eastAsia="Times New Roman" w:hAnsi="Times New Roman" w:cs="David"/>
          <w:sz w:val="24"/>
          <w:szCs w:val="24"/>
          <w:lang w:eastAsia="he-IL"/>
        </w:rPr>
        <w:pPrChange w:id="693" w:author="הילית אראל שכטר" w:date="2020-03-16T21:57:00Z">
          <w:pPr>
            <w:numPr>
              <w:ilvl w:val="1"/>
              <w:numId w:val="25"/>
            </w:numPr>
            <w:autoSpaceDE w:val="0"/>
            <w:autoSpaceDN w:val="0"/>
            <w:bidi/>
            <w:spacing w:before="120" w:after="120" w:line="360" w:lineRule="auto"/>
            <w:ind w:left="1080" w:hanging="360"/>
            <w:jc w:val="both"/>
          </w:pPr>
        </w:pPrChange>
      </w:pPr>
      <w:ins w:id="694" w:author="הילית אראל שכטר" w:date="2020-03-16T19:14:00Z">
        <w:r w:rsidRPr="00D60D79">
          <w:rPr>
            <w:rFonts w:ascii="Times New Roman" w:eastAsia="Times New Roman" w:hAnsi="Times New Roman" w:cs="David" w:hint="cs"/>
            <w:b/>
            <w:bCs/>
            <w:sz w:val="24"/>
            <w:szCs w:val="24"/>
            <w:rtl/>
            <w:lang w:eastAsia="he-IL"/>
          </w:rPr>
          <w:t xml:space="preserve">דוח </w:t>
        </w:r>
      </w:ins>
      <w:ins w:id="695" w:author="הילית אראל שכטר" w:date="2020-03-16T19:25:00Z">
        <w:r w:rsidR="00B21411" w:rsidRPr="00D60D79">
          <w:rPr>
            <w:rFonts w:ascii="Times New Roman" w:eastAsia="Times New Roman" w:hAnsi="Times New Roman" w:cs="David" w:hint="cs"/>
            <w:b/>
            <w:bCs/>
            <w:sz w:val="24"/>
            <w:szCs w:val="24"/>
            <w:lang w:eastAsia="he-IL"/>
          </w:rPr>
          <w:t>Q</w:t>
        </w:r>
      </w:ins>
      <w:ins w:id="696" w:author="הילית אראל שכטר" w:date="2020-03-16T19:26:00Z">
        <w:r w:rsidR="00B21411" w:rsidRPr="00D60D79">
          <w:rPr>
            <w:rFonts w:ascii="Times New Roman" w:eastAsia="Times New Roman" w:hAnsi="Times New Roman" w:cs="David"/>
            <w:b/>
            <w:bCs/>
            <w:sz w:val="24"/>
            <w:szCs w:val="24"/>
            <w:lang w:eastAsia="he-IL"/>
          </w:rPr>
          <w:t>POINT</w:t>
        </w:r>
      </w:ins>
      <w:ins w:id="697" w:author="הילית אראל שכטר" w:date="2020-03-16T19:14:00Z">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דוח </w:t>
        </w:r>
      </w:ins>
      <w:ins w:id="698" w:author="הילית אראל שכטר" w:date="2020-03-16T19:27:00Z">
        <w:r w:rsidR="00B21411">
          <w:rPr>
            <w:rFonts w:ascii="Times New Roman" w:eastAsia="Times New Roman" w:hAnsi="Times New Roman" w:cs="David" w:hint="cs"/>
            <w:sz w:val="24"/>
            <w:szCs w:val="24"/>
            <w:rtl/>
            <w:lang w:eastAsia="he-IL"/>
          </w:rPr>
          <w:t xml:space="preserve">(ללא תאריך) מאת </w:t>
        </w:r>
        <w:r w:rsidR="00B21411">
          <w:rPr>
            <w:rFonts w:ascii="Times New Roman" w:eastAsia="Times New Roman" w:hAnsi="Times New Roman" w:cs="David"/>
            <w:sz w:val="24"/>
            <w:szCs w:val="24"/>
            <w:lang w:eastAsia="he-IL"/>
          </w:rPr>
          <w:t>TECHNOLOG</w:t>
        </w:r>
      </w:ins>
      <w:ins w:id="699" w:author="הילית אראל שכטר" w:date="2020-03-16T19:28:00Z">
        <w:r w:rsidR="00B21411">
          <w:rPr>
            <w:rFonts w:ascii="Times New Roman" w:eastAsia="Times New Roman" w:hAnsi="Times New Roman" w:cs="David"/>
            <w:sz w:val="24"/>
            <w:szCs w:val="24"/>
            <w:lang w:eastAsia="he-IL"/>
          </w:rPr>
          <w:t xml:space="preserve">IES </w:t>
        </w:r>
      </w:ins>
      <w:ins w:id="700" w:author="הילית אראל שכטר" w:date="2020-03-16T19:27:00Z">
        <w:r w:rsidR="00B21411">
          <w:rPr>
            <w:rFonts w:ascii="Times New Roman" w:eastAsia="Times New Roman" w:hAnsi="Times New Roman" w:cs="David" w:hint="cs"/>
            <w:sz w:val="24"/>
            <w:szCs w:val="24"/>
            <w:rtl/>
            <w:lang w:eastAsia="he-IL"/>
          </w:rPr>
          <w:t xml:space="preserve"> </w:t>
        </w:r>
        <w:r w:rsidR="00B21411" w:rsidRPr="00B21411">
          <w:rPr>
            <w:rFonts w:ascii="Times New Roman" w:eastAsia="Times New Roman" w:hAnsi="Times New Roman" w:cs="David"/>
            <w:sz w:val="24"/>
            <w:szCs w:val="24"/>
            <w:lang w:eastAsia="he-IL"/>
          </w:rPr>
          <w:t>QPOINT</w:t>
        </w:r>
        <w:r w:rsidR="00B21411" w:rsidRPr="00B21411">
          <w:rPr>
            <w:rFonts w:ascii="Times New Roman" w:eastAsia="Times New Roman" w:hAnsi="Times New Roman" w:cs="David"/>
            <w:sz w:val="24"/>
            <w:szCs w:val="24"/>
            <w:rtl/>
            <w:lang w:eastAsia="he-IL"/>
          </w:rPr>
          <w:t xml:space="preserve"> </w:t>
        </w:r>
      </w:ins>
      <w:ins w:id="701" w:author="הילית אראל שכטר" w:date="2020-03-16T19:28:00Z">
        <w:r w:rsidR="00B21411">
          <w:rPr>
            <w:rFonts w:ascii="Times New Roman" w:eastAsia="Times New Roman" w:hAnsi="Times New Roman" w:cs="David" w:hint="cs"/>
            <w:sz w:val="24"/>
            <w:szCs w:val="24"/>
            <w:rtl/>
            <w:lang w:eastAsia="he-IL"/>
          </w:rPr>
          <w:t xml:space="preserve">אשר </w:t>
        </w:r>
      </w:ins>
      <w:ins w:id="702" w:author="הילית אראל שכטר" w:date="2020-03-16T19:14:00Z">
        <w:r>
          <w:rPr>
            <w:rFonts w:ascii="Times New Roman" w:eastAsia="Times New Roman" w:hAnsi="Times New Roman" w:cs="David" w:hint="cs"/>
            <w:sz w:val="24"/>
            <w:szCs w:val="24"/>
            <w:rtl/>
            <w:lang w:eastAsia="he-IL"/>
          </w:rPr>
          <w:t xml:space="preserve">צורף כנספח </w:t>
        </w:r>
      </w:ins>
      <w:ins w:id="703" w:author="הילית אראל שכטר" w:date="2020-03-16T19:27:00Z">
        <w:r w:rsidR="00B21411">
          <w:rPr>
            <w:rFonts w:ascii="Times New Roman" w:eastAsia="Times New Roman" w:hAnsi="Times New Roman" w:cs="David" w:hint="cs"/>
            <w:sz w:val="24"/>
            <w:szCs w:val="24"/>
            <w:rtl/>
            <w:lang w:eastAsia="he-IL"/>
          </w:rPr>
          <w:t>24</w:t>
        </w:r>
      </w:ins>
      <w:ins w:id="704" w:author="הילית אראל שכטר" w:date="2020-03-16T19:14:00Z">
        <w:r>
          <w:rPr>
            <w:rFonts w:ascii="Times New Roman" w:eastAsia="Times New Roman" w:hAnsi="Times New Roman" w:cs="David" w:hint="cs"/>
            <w:sz w:val="24"/>
            <w:szCs w:val="24"/>
            <w:lang w:eastAsia="he-IL"/>
          </w:rPr>
          <w:t xml:space="preserve"> </w:t>
        </w:r>
        <w:r>
          <w:rPr>
            <w:rFonts w:ascii="Times New Roman" w:eastAsia="Times New Roman" w:hAnsi="Times New Roman" w:cs="David" w:hint="cs"/>
            <w:sz w:val="24"/>
            <w:szCs w:val="24"/>
            <w:rtl/>
            <w:lang w:eastAsia="he-IL"/>
          </w:rPr>
          <w:t>לתצהיר עדות הראשית מטעמו של מר ניקולס לבקוביץ'</w:t>
        </w:r>
      </w:ins>
      <w:ins w:id="705" w:author="הילית אראל שכטר" w:date="2020-03-16T19:15:00Z">
        <w:r>
          <w:rPr>
            <w:rFonts w:ascii="Times New Roman" w:eastAsia="Times New Roman" w:hAnsi="Times New Roman" w:cs="David" w:hint="cs"/>
            <w:sz w:val="24"/>
            <w:szCs w:val="24"/>
            <w:rtl/>
            <w:lang w:eastAsia="he-IL"/>
          </w:rPr>
          <w:t xml:space="preserve">. </w:t>
        </w:r>
      </w:ins>
    </w:p>
    <w:p w14:paraId="1805C2E3" w14:textId="2F22FAAC" w:rsidR="00D60D79" w:rsidRDefault="008343C6">
      <w:pPr>
        <w:numPr>
          <w:ilvl w:val="1"/>
          <w:numId w:val="24"/>
        </w:numPr>
        <w:autoSpaceDE w:val="0"/>
        <w:autoSpaceDN w:val="0"/>
        <w:bidi/>
        <w:spacing w:before="120" w:after="120" w:line="360" w:lineRule="auto"/>
        <w:jc w:val="both"/>
        <w:rPr>
          <w:ins w:id="706" w:author="הילית אראל שכטר" w:date="2020-03-16T19:15:00Z"/>
          <w:rFonts w:ascii="Times New Roman" w:eastAsia="Times New Roman" w:hAnsi="Times New Roman" w:cs="David"/>
          <w:sz w:val="24"/>
          <w:szCs w:val="24"/>
          <w:lang w:eastAsia="he-IL"/>
        </w:rPr>
        <w:pPrChange w:id="707" w:author="הילית אראל שכטר" w:date="2020-03-16T21:57:00Z">
          <w:pPr>
            <w:numPr>
              <w:ilvl w:val="1"/>
              <w:numId w:val="25"/>
            </w:numPr>
            <w:autoSpaceDE w:val="0"/>
            <w:autoSpaceDN w:val="0"/>
            <w:bidi/>
            <w:spacing w:before="120" w:after="120" w:line="360" w:lineRule="auto"/>
            <w:ind w:left="1080" w:hanging="360"/>
            <w:jc w:val="both"/>
          </w:pPr>
        </w:pPrChange>
      </w:pPr>
      <w:ins w:id="708" w:author="הילית אראל שכטר" w:date="2020-03-16T21:55:00Z">
        <w:r>
          <w:rPr>
            <w:rFonts w:ascii="Times New Roman" w:eastAsia="Times New Roman" w:hAnsi="Times New Roman" w:cs="David" w:hint="cs"/>
            <w:b/>
            <w:bCs/>
            <w:sz w:val="24"/>
            <w:szCs w:val="24"/>
            <w:rtl/>
            <w:lang w:eastAsia="he-IL"/>
          </w:rPr>
          <w:t>דוחות הנתבע</w:t>
        </w:r>
      </w:ins>
      <w:ins w:id="709" w:author="הילית אראל שכטר" w:date="2020-03-16T21:56:00Z">
        <w:r>
          <w:rPr>
            <w:rFonts w:ascii="Times New Roman" w:eastAsia="Times New Roman" w:hAnsi="Times New Roman" w:cs="David" w:hint="cs"/>
            <w:b/>
            <w:bCs/>
            <w:sz w:val="24"/>
            <w:szCs w:val="24"/>
            <w:rtl/>
            <w:lang w:eastAsia="he-IL"/>
          </w:rPr>
          <w:t xml:space="preserve"> - </w:t>
        </w:r>
        <w:r w:rsidRPr="008343C6">
          <w:rPr>
            <w:rFonts w:ascii="Times New Roman" w:eastAsia="Times New Roman" w:hAnsi="Times New Roman" w:cs="David"/>
            <w:b/>
            <w:bCs/>
            <w:sz w:val="24"/>
            <w:szCs w:val="24"/>
            <w:rtl/>
            <w:lang w:eastAsia="he-IL"/>
          </w:rPr>
          <w:t xml:space="preserve">דוח </w:t>
        </w:r>
        <w:r w:rsidRPr="008343C6">
          <w:rPr>
            <w:rFonts w:ascii="Times New Roman" w:eastAsia="Times New Roman" w:hAnsi="Times New Roman" w:cs="David"/>
            <w:b/>
            <w:bCs/>
            <w:sz w:val="24"/>
            <w:szCs w:val="24"/>
            <w:lang w:eastAsia="he-IL"/>
          </w:rPr>
          <w:t>EMC</w:t>
        </w:r>
        <w:r w:rsidRPr="008343C6">
          <w:rPr>
            <w:rFonts w:ascii="Times New Roman" w:eastAsia="Times New Roman" w:hAnsi="Times New Roman" w:cs="David"/>
            <w:b/>
            <w:bCs/>
            <w:sz w:val="24"/>
            <w:szCs w:val="24"/>
            <w:rtl/>
            <w:lang w:eastAsia="he-IL"/>
          </w:rPr>
          <w:t xml:space="preserve"> ודוח </w:t>
        </w:r>
        <w:r w:rsidRPr="008343C6">
          <w:rPr>
            <w:rFonts w:ascii="Times New Roman" w:eastAsia="Times New Roman" w:hAnsi="Times New Roman" w:cs="David"/>
            <w:b/>
            <w:bCs/>
            <w:sz w:val="24"/>
            <w:szCs w:val="24"/>
            <w:lang w:eastAsia="he-IL"/>
          </w:rPr>
          <w:t>QPOINT</w:t>
        </w:r>
        <w:r w:rsidRPr="008343C6">
          <w:rPr>
            <w:rFonts w:ascii="Times New Roman" w:eastAsia="Times New Roman" w:hAnsi="Times New Roman" w:cs="David"/>
            <w:b/>
            <w:bCs/>
            <w:sz w:val="24"/>
            <w:szCs w:val="24"/>
            <w:rtl/>
            <w:lang w:eastAsia="he-IL"/>
          </w:rPr>
          <w:t xml:space="preserve"> יחד</w:t>
        </w:r>
      </w:ins>
      <w:del w:id="710" w:author="הילית אראל שכטר" w:date="2020-03-16T21:56:00Z">
        <w:r w:rsidRPr="008343C6" w:rsidDel="008343C6">
          <w:rPr>
            <w:rFonts w:ascii="Times New Roman" w:eastAsia="Times New Roman" w:hAnsi="Times New Roman" w:cs="David"/>
            <w:b/>
            <w:bCs/>
            <w:sz w:val="24"/>
            <w:szCs w:val="24"/>
            <w:rtl/>
            <w:lang w:eastAsia="he-IL"/>
          </w:rPr>
          <w:delText>.</w:delText>
        </w:r>
      </w:del>
      <w:r w:rsidR="00D60D79">
        <w:rPr>
          <w:rFonts w:ascii="Times New Roman" w:eastAsia="Times New Roman" w:hAnsi="Times New Roman" w:cs="David" w:hint="cs"/>
          <w:sz w:val="24"/>
          <w:szCs w:val="24"/>
          <w:rtl/>
          <w:lang w:eastAsia="he-IL"/>
        </w:rPr>
        <w:t>.</w:t>
      </w:r>
    </w:p>
    <w:p w14:paraId="20BC093F" w14:textId="135D910F" w:rsidR="004D5137" w:rsidRPr="004D5137" w:rsidRDefault="004D5137">
      <w:pPr>
        <w:numPr>
          <w:ilvl w:val="1"/>
          <w:numId w:val="24"/>
        </w:numPr>
        <w:autoSpaceDE w:val="0"/>
        <w:autoSpaceDN w:val="0"/>
        <w:bidi/>
        <w:spacing w:before="120" w:after="120" w:line="360" w:lineRule="auto"/>
        <w:jc w:val="both"/>
        <w:rPr>
          <w:ins w:id="711" w:author="הילית אראל שכטר" w:date="2020-03-16T19:10:00Z"/>
          <w:rFonts w:ascii="Times New Roman" w:eastAsia="Times New Roman" w:hAnsi="Times New Roman" w:cs="David"/>
          <w:sz w:val="24"/>
          <w:szCs w:val="24"/>
          <w:highlight w:val="yellow"/>
          <w:lang w:eastAsia="he-IL"/>
          <w:rPrChange w:id="712" w:author="הילית אראל שכטר" w:date="2020-03-16T19:15:00Z">
            <w:rPr>
              <w:ins w:id="713" w:author="הילית אראל שכטר" w:date="2020-03-16T19:10:00Z"/>
              <w:rFonts w:ascii="Times New Roman" w:eastAsia="Times New Roman" w:hAnsi="Times New Roman" w:cs="David"/>
              <w:sz w:val="24"/>
              <w:szCs w:val="24"/>
              <w:lang w:eastAsia="he-IL"/>
            </w:rPr>
          </w:rPrChange>
        </w:rPr>
        <w:pPrChange w:id="714" w:author="הילית אראל שכטר" w:date="2020-03-16T21:57:00Z">
          <w:pPr>
            <w:numPr>
              <w:ilvl w:val="1"/>
              <w:numId w:val="25"/>
            </w:numPr>
            <w:autoSpaceDE w:val="0"/>
            <w:autoSpaceDN w:val="0"/>
            <w:bidi/>
            <w:spacing w:before="120" w:after="120" w:line="360" w:lineRule="auto"/>
            <w:ind w:left="1080" w:hanging="360"/>
            <w:jc w:val="both"/>
          </w:pPr>
        </w:pPrChange>
      </w:pPr>
      <w:ins w:id="715" w:author="הילית אראל שכטר" w:date="2020-03-16T19:15:00Z">
        <w:r w:rsidRPr="004D5137">
          <w:rPr>
            <w:rFonts w:ascii="Times New Roman" w:eastAsia="Times New Roman" w:hAnsi="Times New Roman" w:cs="David" w:hint="eastAsia"/>
            <w:sz w:val="24"/>
            <w:szCs w:val="24"/>
            <w:highlight w:val="yellow"/>
            <w:rtl/>
            <w:lang w:eastAsia="he-IL"/>
            <w:rPrChange w:id="716" w:author="הילית אראל שכטר" w:date="2020-03-16T19:15:00Z">
              <w:rPr>
                <w:rFonts w:ascii="Times New Roman" w:eastAsia="Times New Roman" w:hAnsi="Times New Roman" w:cs="David" w:hint="eastAsia"/>
                <w:sz w:val="24"/>
                <w:szCs w:val="24"/>
                <w:rtl/>
                <w:lang w:eastAsia="he-IL"/>
              </w:rPr>
            </w:rPrChange>
          </w:rPr>
          <w:lastRenderedPageBreak/>
          <w:t>נא</w:t>
        </w:r>
        <w:r w:rsidRPr="004D5137">
          <w:rPr>
            <w:rFonts w:ascii="Times New Roman" w:eastAsia="Times New Roman" w:hAnsi="Times New Roman" w:cs="David"/>
            <w:sz w:val="24"/>
            <w:szCs w:val="24"/>
            <w:highlight w:val="yellow"/>
            <w:rtl/>
            <w:lang w:eastAsia="he-IL"/>
            <w:rPrChange w:id="717" w:author="הילית אראל שכטר" w:date="2020-03-16T19:15:00Z">
              <w:rPr>
                <w:rFonts w:ascii="Times New Roman" w:eastAsia="Times New Roman" w:hAnsi="Times New Roman" w:cs="David"/>
                <w:sz w:val="24"/>
                <w:szCs w:val="24"/>
                <w:rtl/>
                <w:lang w:eastAsia="he-IL"/>
              </w:rPr>
            </w:rPrChange>
          </w:rPr>
          <w:t xml:space="preserve"> להוסיף הגדרות נוספות שהופיעו בחוות הדעת. </w:t>
        </w:r>
      </w:ins>
    </w:p>
    <w:p w14:paraId="282EB1C0" w14:textId="3C99BE28" w:rsidR="004D5137" w:rsidRPr="004D5137" w:rsidRDefault="004D5137" w:rsidP="004D5137">
      <w:pPr>
        <w:numPr>
          <w:ilvl w:val="0"/>
          <w:numId w:val="24"/>
        </w:numPr>
        <w:bidi/>
        <w:spacing w:before="120" w:after="120" w:line="360" w:lineRule="auto"/>
        <w:jc w:val="both"/>
        <w:rPr>
          <w:ins w:id="718" w:author="הילית אראל שכטר" w:date="2020-03-16T19:10:00Z"/>
          <w:rFonts w:ascii="Times New Roman" w:eastAsia="Times New Roman" w:hAnsi="Times New Roman" w:cs="David"/>
          <w:sz w:val="24"/>
          <w:szCs w:val="24"/>
          <w:lang w:eastAsia="he-IL"/>
        </w:rPr>
      </w:pPr>
      <w:ins w:id="719" w:author="הילית אראל שכטר" w:date="2020-03-16T19:10:00Z">
        <w:r w:rsidRPr="004D5137">
          <w:rPr>
            <w:rFonts w:ascii="Times New Roman" w:eastAsia="Times New Roman" w:hAnsi="Times New Roman" w:cs="David"/>
            <w:sz w:val="24"/>
            <w:szCs w:val="24"/>
            <w:rtl/>
            <w:lang w:eastAsia="he-IL"/>
          </w:rPr>
          <w:t xml:space="preserve">לשם עריכת חוות הדעת התבססתי על </w:t>
        </w:r>
      </w:ins>
      <w:ins w:id="720" w:author="הילית אראל שכטר" w:date="2020-03-16T19:15:00Z">
        <w:r>
          <w:rPr>
            <w:rFonts w:ascii="Times New Roman" w:eastAsia="Times New Roman" w:hAnsi="Times New Roman" w:cs="David" w:hint="cs"/>
            <w:sz w:val="24"/>
            <w:szCs w:val="24"/>
            <w:rtl/>
            <w:lang w:eastAsia="he-IL"/>
          </w:rPr>
          <w:t xml:space="preserve">המסמכים </w:t>
        </w:r>
      </w:ins>
      <w:ins w:id="721" w:author="הילית אראל שכטר" w:date="2020-03-16T21:58:00Z">
        <w:r w:rsidR="008343C6">
          <w:rPr>
            <w:rFonts w:ascii="Times New Roman" w:eastAsia="Times New Roman" w:hAnsi="Times New Roman" w:cs="David" w:hint="cs"/>
            <w:sz w:val="24"/>
            <w:szCs w:val="24"/>
            <w:rtl/>
            <w:lang w:eastAsia="he-IL"/>
          </w:rPr>
          <w:t>וה</w:t>
        </w:r>
        <w:r w:rsidR="00962F91">
          <w:rPr>
            <w:rFonts w:ascii="Times New Roman" w:eastAsia="Times New Roman" w:hAnsi="Times New Roman" w:cs="David" w:hint="cs"/>
            <w:sz w:val="24"/>
            <w:szCs w:val="24"/>
            <w:rtl/>
            <w:lang w:eastAsia="he-IL"/>
          </w:rPr>
          <w:t>מכשירים הבאים</w:t>
        </w:r>
      </w:ins>
      <w:ins w:id="722" w:author="הילית אראל שכטר" w:date="2020-03-16T19:15:00Z">
        <w:r>
          <w:rPr>
            <w:rFonts w:ascii="Times New Roman" w:eastAsia="Times New Roman" w:hAnsi="Times New Roman" w:cs="David" w:hint="cs"/>
            <w:sz w:val="24"/>
            <w:szCs w:val="24"/>
            <w:rtl/>
            <w:lang w:eastAsia="he-IL"/>
          </w:rPr>
          <w:t xml:space="preserve">: </w:t>
        </w:r>
      </w:ins>
    </w:p>
    <w:p w14:paraId="0774E354" w14:textId="0FD25502" w:rsidR="004D5137" w:rsidRDefault="004D5137">
      <w:pPr>
        <w:numPr>
          <w:ilvl w:val="1"/>
          <w:numId w:val="24"/>
        </w:numPr>
        <w:autoSpaceDE w:val="0"/>
        <w:autoSpaceDN w:val="0"/>
        <w:bidi/>
        <w:spacing w:before="120" w:after="120" w:line="360" w:lineRule="auto"/>
        <w:jc w:val="both"/>
        <w:rPr>
          <w:ins w:id="723" w:author="הילית אראל שכטר" w:date="2020-03-16T19:16:00Z"/>
          <w:rFonts w:ascii="Times New Roman" w:eastAsia="Times New Roman" w:hAnsi="Times New Roman" w:cs="David"/>
          <w:sz w:val="24"/>
          <w:szCs w:val="24"/>
          <w:lang w:eastAsia="he-IL"/>
        </w:rPr>
        <w:pPrChange w:id="724" w:author="הילית אראל שכטר" w:date="2020-03-16T21:57:00Z">
          <w:pPr>
            <w:numPr>
              <w:numId w:val="26"/>
            </w:numPr>
            <w:autoSpaceDE w:val="0"/>
            <w:autoSpaceDN w:val="0"/>
            <w:bidi/>
            <w:spacing w:before="120" w:after="120" w:line="360" w:lineRule="auto"/>
            <w:ind w:left="1080" w:hanging="360"/>
            <w:jc w:val="both"/>
          </w:pPr>
        </w:pPrChange>
      </w:pPr>
      <w:ins w:id="725" w:author="הילית אראל שכטר" w:date="2020-03-16T19:16:00Z">
        <w:r>
          <w:rPr>
            <w:rFonts w:ascii="Times New Roman" w:eastAsia="Times New Roman" w:hAnsi="Times New Roman" w:cs="David" w:hint="cs"/>
            <w:sz w:val="24"/>
            <w:szCs w:val="24"/>
            <w:rtl/>
            <w:lang w:eastAsia="he-IL"/>
          </w:rPr>
          <w:t>הפטנט</w:t>
        </w:r>
      </w:ins>
      <w:ins w:id="726" w:author="הילית אראל שכטר" w:date="2020-03-16T20:16:00Z">
        <w:r w:rsidR="001306F3">
          <w:rPr>
            <w:rFonts w:ascii="Times New Roman" w:eastAsia="Times New Roman" w:hAnsi="Times New Roman" w:cs="David" w:hint="cs"/>
            <w:sz w:val="24"/>
            <w:szCs w:val="24"/>
            <w:rtl/>
            <w:lang w:eastAsia="he-IL"/>
          </w:rPr>
          <w:t xml:space="preserve"> </w:t>
        </w:r>
      </w:ins>
    </w:p>
    <w:p w14:paraId="0695DFEC" w14:textId="31316CB7" w:rsidR="004D5137" w:rsidRDefault="004D5137">
      <w:pPr>
        <w:numPr>
          <w:ilvl w:val="1"/>
          <w:numId w:val="24"/>
        </w:numPr>
        <w:autoSpaceDE w:val="0"/>
        <w:autoSpaceDN w:val="0"/>
        <w:bidi/>
        <w:spacing w:before="120" w:after="120" w:line="360" w:lineRule="auto"/>
        <w:jc w:val="both"/>
        <w:rPr>
          <w:ins w:id="727" w:author="הילית אראל שכטר" w:date="2020-03-16T19:16:00Z"/>
          <w:rFonts w:ascii="Times New Roman" w:eastAsia="Times New Roman" w:hAnsi="Times New Roman" w:cs="David"/>
          <w:sz w:val="24"/>
          <w:szCs w:val="24"/>
          <w:lang w:eastAsia="he-IL"/>
        </w:rPr>
        <w:pPrChange w:id="728" w:author="Amos Baranes" w:date="2020-03-21T20:32:00Z">
          <w:pPr>
            <w:numPr>
              <w:numId w:val="26"/>
            </w:numPr>
            <w:autoSpaceDE w:val="0"/>
            <w:autoSpaceDN w:val="0"/>
            <w:bidi/>
            <w:spacing w:before="120" w:after="120" w:line="360" w:lineRule="auto"/>
            <w:ind w:left="1080" w:hanging="360"/>
            <w:jc w:val="both"/>
          </w:pPr>
        </w:pPrChange>
      </w:pPr>
      <w:ins w:id="729" w:author="הילית אראל שכטר" w:date="2020-03-16T19:16:00Z">
        <w:r>
          <w:rPr>
            <w:rFonts w:ascii="Times New Roman" w:eastAsia="Times New Roman" w:hAnsi="Times New Roman" w:cs="David" w:hint="cs"/>
            <w:sz w:val="24"/>
            <w:szCs w:val="24"/>
            <w:rtl/>
            <w:lang w:eastAsia="he-IL"/>
          </w:rPr>
          <w:t xml:space="preserve">מצלמות </w:t>
        </w:r>
        <w:del w:id="730" w:author="Amos Baranes" w:date="2020-03-17T07:32:00Z">
          <w:r w:rsidDel="008525E1">
            <w:rPr>
              <w:rFonts w:ascii="Times New Roman" w:eastAsia="Times New Roman" w:hAnsi="Times New Roman" w:cs="David" w:hint="cs"/>
              <w:sz w:val="24"/>
              <w:szCs w:val="24"/>
              <w:rtl/>
              <w:lang w:eastAsia="he-IL"/>
            </w:rPr>
            <w:delText>___________</w:delText>
          </w:r>
        </w:del>
      </w:ins>
      <w:ins w:id="731" w:author="Amos Baranes" w:date="2020-03-17T07:32:00Z">
        <w:r w:rsidR="008525E1">
          <w:rPr>
            <w:rFonts w:ascii="Times New Roman" w:eastAsia="Times New Roman" w:hAnsi="Times New Roman" w:cs="David" w:hint="cs"/>
            <w:sz w:val="24"/>
            <w:szCs w:val="24"/>
            <w:lang w:eastAsia="he-IL"/>
          </w:rPr>
          <w:t>HIP</w:t>
        </w:r>
        <w:r w:rsidR="008525E1">
          <w:rPr>
            <w:rFonts w:ascii="Times New Roman" w:eastAsia="Times New Roman" w:hAnsi="Times New Roman" w:cs="David" w:hint="cs"/>
            <w:sz w:val="24"/>
            <w:szCs w:val="24"/>
            <w:rtl/>
            <w:lang w:eastAsia="he-IL"/>
          </w:rPr>
          <w:t xml:space="preserve">, </w:t>
        </w:r>
      </w:ins>
      <w:ins w:id="732" w:author="Amos Baranes" w:date="2020-03-17T07:33:00Z">
        <w:r w:rsidR="008525E1">
          <w:rPr>
            <w:rFonts w:ascii="Times New Roman" w:eastAsia="Times New Roman" w:hAnsi="Times New Roman" w:cs="David" w:hint="cs"/>
            <w:sz w:val="24"/>
            <w:szCs w:val="24"/>
            <w:lang w:eastAsia="he-IL"/>
          </w:rPr>
          <w:t>HD</w:t>
        </w:r>
      </w:ins>
    </w:p>
    <w:p w14:paraId="660AAB0B" w14:textId="7638BC2F" w:rsidR="00B21411" w:rsidRDefault="00B21411">
      <w:pPr>
        <w:numPr>
          <w:ilvl w:val="1"/>
          <w:numId w:val="24"/>
        </w:numPr>
        <w:autoSpaceDE w:val="0"/>
        <w:autoSpaceDN w:val="0"/>
        <w:bidi/>
        <w:spacing w:before="120" w:after="120" w:line="360" w:lineRule="auto"/>
        <w:jc w:val="both"/>
        <w:rPr>
          <w:ins w:id="733" w:author="הילית אראל שכטר" w:date="2020-03-16T19:28:00Z"/>
          <w:rFonts w:ascii="Times New Roman" w:eastAsia="Times New Roman" w:hAnsi="Times New Roman" w:cs="David"/>
          <w:sz w:val="24"/>
          <w:szCs w:val="24"/>
          <w:lang w:eastAsia="he-IL"/>
        </w:rPr>
        <w:pPrChange w:id="734" w:author="הילית אראל שכטר" w:date="2020-03-16T21:57:00Z">
          <w:pPr>
            <w:numPr>
              <w:numId w:val="26"/>
            </w:numPr>
            <w:autoSpaceDE w:val="0"/>
            <w:autoSpaceDN w:val="0"/>
            <w:bidi/>
            <w:spacing w:before="120" w:after="120" w:line="360" w:lineRule="auto"/>
            <w:ind w:left="1080" w:hanging="360"/>
            <w:jc w:val="both"/>
          </w:pPr>
        </w:pPrChange>
      </w:pPr>
      <w:ins w:id="735"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6634D85D" w14:textId="19B2BCBC" w:rsidR="00B21411" w:rsidRDefault="00B21411">
      <w:pPr>
        <w:numPr>
          <w:ilvl w:val="1"/>
          <w:numId w:val="24"/>
        </w:numPr>
        <w:autoSpaceDE w:val="0"/>
        <w:autoSpaceDN w:val="0"/>
        <w:bidi/>
        <w:spacing w:before="120" w:after="120" w:line="360" w:lineRule="auto"/>
        <w:jc w:val="both"/>
        <w:rPr>
          <w:ins w:id="736" w:author="הילית אראל שכטר" w:date="2020-03-16T20:16:00Z"/>
          <w:rFonts w:ascii="Times New Roman" w:eastAsia="Times New Roman" w:hAnsi="Times New Roman" w:cs="David"/>
          <w:sz w:val="24"/>
          <w:szCs w:val="24"/>
          <w:lang w:eastAsia="he-IL"/>
        </w:rPr>
        <w:pPrChange w:id="737" w:author="הילית אראל שכטר" w:date="2020-03-16T21:57:00Z">
          <w:pPr>
            <w:numPr>
              <w:numId w:val="26"/>
            </w:numPr>
            <w:autoSpaceDE w:val="0"/>
            <w:autoSpaceDN w:val="0"/>
            <w:bidi/>
            <w:spacing w:before="120" w:after="120" w:line="360" w:lineRule="auto"/>
            <w:ind w:left="1080" w:hanging="360"/>
            <w:jc w:val="both"/>
          </w:pPr>
        </w:pPrChange>
      </w:pPr>
      <w:ins w:id="738"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78FF3ECD" w14:textId="1DEB984C" w:rsidR="001306F3" w:rsidRDefault="001306F3">
      <w:pPr>
        <w:numPr>
          <w:ilvl w:val="1"/>
          <w:numId w:val="24"/>
        </w:numPr>
        <w:autoSpaceDE w:val="0"/>
        <w:autoSpaceDN w:val="0"/>
        <w:bidi/>
        <w:spacing w:before="120" w:after="120" w:line="360" w:lineRule="auto"/>
        <w:jc w:val="both"/>
        <w:rPr>
          <w:ins w:id="739" w:author="Amos Baranes" w:date="2020-03-21T21:14:00Z"/>
          <w:rFonts w:ascii="Times New Roman" w:eastAsia="Times New Roman" w:hAnsi="Times New Roman" w:cs="David"/>
          <w:sz w:val="24"/>
          <w:szCs w:val="24"/>
          <w:lang w:eastAsia="he-IL"/>
        </w:rPr>
        <w:pPrChange w:id="740" w:author="Amos Baranes" w:date="2020-03-17T07:16:00Z">
          <w:pPr>
            <w:numPr>
              <w:numId w:val="26"/>
            </w:numPr>
            <w:autoSpaceDE w:val="0"/>
            <w:autoSpaceDN w:val="0"/>
            <w:bidi/>
            <w:spacing w:before="120" w:after="120" w:line="360" w:lineRule="auto"/>
            <w:ind w:left="1080" w:hanging="360"/>
            <w:jc w:val="both"/>
          </w:pPr>
        </w:pPrChange>
      </w:pPr>
      <w:ins w:id="741" w:author="הילית אראל שכטר" w:date="2020-03-16T20:16:00Z">
        <w:r w:rsidRPr="008343C6">
          <w:rPr>
            <w:rFonts w:ascii="Times New Roman" w:eastAsia="Times New Roman" w:hAnsi="Times New Roman" w:cs="David" w:hint="eastAsia"/>
            <w:sz w:val="24"/>
            <w:szCs w:val="24"/>
            <w:highlight w:val="yellow"/>
            <w:rtl/>
            <w:lang w:eastAsia="he-IL"/>
            <w:rPrChange w:id="742" w:author="הילית אראל שכטר" w:date="2020-03-16T21:57:00Z">
              <w:rPr>
                <w:rFonts w:ascii="Times New Roman" w:eastAsia="Times New Roman" w:hAnsi="Times New Roman" w:cs="David" w:hint="eastAsia"/>
                <w:sz w:val="24"/>
                <w:szCs w:val="24"/>
                <w:rtl/>
                <w:lang w:eastAsia="he-IL"/>
              </w:rPr>
            </w:rPrChange>
          </w:rPr>
          <w:t>אתר</w:t>
        </w:r>
        <w:r>
          <w:rPr>
            <w:rFonts w:ascii="Times New Roman" w:eastAsia="Times New Roman" w:hAnsi="Times New Roman" w:cs="David" w:hint="cs"/>
            <w:sz w:val="24"/>
            <w:szCs w:val="24"/>
            <w:rtl/>
            <w:lang w:eastAsia="he-IL"/>
          </w:rPr>
          <w:t xml:space="preserve"> האינטנט של </w:t>
        </w:r>
        <w:del w:id="743" w:author="Amos Baranes" w:date="2020-03-17T07:16:00Z">
          <w:r w:rsidDel="00835CE0">
            <w:rPr>
              <w:rFonts w:ascii="Times New Roman" w:eastAsia="Times New Roman" w:hAnsi="Times New Roman" w:cs="David" w:hint="cs"/>
              <w:sz w:val="24"/>
              <w:szCs w:val="24"/>
              <w:rtl/>
              <w:lang w:eastAsia="he-IL"/>
            </w:rPr>
            <w:delText>_____________</w:delText>
          </w:r>
        </w:del>
      </w:ins>
      <w:proofErr w:type="spellStart"/>
      <w:ins w:id="744" w:author="Amos Baranes" w:date="2020-03-17T07:16:00Z">
        <w:r w:rsidR="00835CE0">
          <w:rPr>
            <w:rFonts w:ascii="Times New Roman" w:eastAsia="Times New Roman" w:hAnsi="Times New Roman" w:cs="David"/>
            <w:sz w:val="24"/>
            <w:szCs w:val="24"/>
            <w:lang w:eastAsia="he-IL"/>
          </w:rPr>
          <w:t>Hipcam</w:t>
        </w:r>
      </w:ins>
      <w:proofErr w:type="spellEnd"/>
      <w:ins w:id="745" w:author="הילית אראל שכטר" w:date="2020-03-16T20:16:00Z">
        <w:r>
          <w:rPr>
            <w:rFonts w:ascii="Times New Roman" w:eastAsia="Times New Roman" w:hAnsi="Times New Roman" w:cs="David" w:hint="cs"/>
            <w:sz w:val="24"/>
            <w:szCs w:val="24"/>
            <w:rtl/>
            <w:lang w:eastAsia="he-IL"/>
          </w:rPr>
          <w:t xml:space="preserve"> </w:t>
        </w:r>
      </w:ins>
      <w:ins w:id="746" w:author="Amos Baranes" w:date="2020-03-17T07:33:00Z">
        <w:r w:rsidR="008525E1">
          <w:rPr>
            <w:rFonts w:ascii="Times New Roman" w:eastAsia="Times New Roman" w:hAnsi="Times New Roman" w:cs="David" w:hint="cs"/>
            <w:sz w:val="24"/>
            <w:szCs w:val="24"/>
            <w:rtl/>
            <w:lang w:eastAsia="he-IL"/>
          </w:rPr>
          <w:t>(</w:t>
        </w:r>
      </w:ins>
      <w:ins w:id="747" w:author="Amos Baranes" w:date="2020-03-21T21:14:00Z">
        <w:r w:rsidR="00865FFC">
          <w:rPr>
            <w:rFonts w:ascii="Times New Roman" w:eastAsia="Times New Roman" w:hAnsi="Times New Roman" w:cs="David"/>
            <w:sz w:val="24"/>
            <w:szCs w:val="24"/>
            <w:lang w:eastAsia="he-IL"/>
          </w:rPr>
          <w:fldChar w:fldCharType="begin"/>
        </w:r>
        <w:r w:rsidR="00865FFC">
          <w:rPr>
            <w:rFonts w:ascii="Times New Roman" w:eastAsia="Times New Roman" w:hAnsi="Times New Roman" w:cs="David"/>
            <w:sz w:val="24"/>
            <w:szCs w:val="24"/>
            <w:lang w:eastAsia="he-IL"/>
          </w:rPr>
          <w:instrText xml:space="preserve"> HYPERLINK "http://</w:instrText>
        </w:r>
      </w:ins>
      <w:ins w:id="748" w:author="Amos Baranes" w:date="2020-03-17T07:33:00Z">
        <w:r w:rsidR="00865FFC">
          <w:rPr>
            <w:rFonts w:ascii="Times New Roman" w:eastAsia="Times New Roman" w:hAnsi="Times New Roman" w:cs="David"/>
            <w:sz w:val="24"/>
            <w:szCs w:val="24"/>
            <w:lang w:eastAsia="he-IL"/>
          </w:rPr>
          <w:instrText>www.hipcam.com</w:instrText>
        </w:r>
      </w:ins>
      <w:ins w:id="749" w:author="Amos Baranes" w:date="2020-03-21T21:14:00Z">
        <w:r w:rsidR="00865FFC">
          <w:rPr>
            <w:rFonts w:ascii="Times New Roman" w:eastAsia="Times New Roman" w:hAnsi="Times New Roman" w:cs="David"/>
            <w:sz w:val="24"/>
            <w:szCs w:val="24"/>
            <w:lang w:eastAsia="he-IL"/>
          </w:rPr>
          <w:instrText xml:space="preserve">" </w:instrText>
        </w:r>
        <w:r w:rsidR="00865FFC">
          <w:rPr>
            <w:rFonts w:ascii="Times New Roman" w:eastAsia="Times New Roman" w:hAnsi="Times New Roman" w:cs="David"/>
            <w:sz w:val="24"/>
            <w:szCs w:val="24"/>
            <w:lang w:eastAsia="he-IL"/>
          </w:rPr>
          <w:fldChar w:fldCharType="separate"/>
        </w:r>
      </w:ins>
      <w:ins w:id="750" w:author="Amos Baranes" w:date="2020-03-17T07:33:00Z">
        <w:r w:rsidR="00865FFC" w:rsidRPr="00DB2993">
          <w:rPr>
            <w:rStyle w:val="Hyperlink"/>
            <w:rFonts w:ascii="Times New Roman" w:eastAsia="Times New Roman" w:hAnsi="Times New Roman" w:cs="David"/>
            <w:sz w:val="24"/>
            <w:szCs w:val="24"/>
            <w:lang w:eastAsia="he-IL"/>
          </w:rPr>
          <w:t>www.hipcam.com</w:t>
        </w:r>
      </w:ins>
      <w:ins w:id="751" w:author="Amos Baranes" w:date="2020-03-21T21:14:00Z">
        <w:r w:rsidR="00865FFC">
          <w:rPr>
            <w:rFonts w:ascii="Times New Roman" w:eastAsia="Times New Roman" w:hAnsi="Times New Roman" w:cs="David"/>
            <w:sz w:val="24"/>
            <w:szCs w:val="24"/>
            <w:lang w:eastAsia="he-IL"/>
          </w:rPr>
          <w:fldChar w:fldCharType="end"/>
        </w:r>
      </w:ins>
      <w:ins w:id="752" w:author="Amos Baranes" w:date="2020-03-17T07:33:00Z">
        <w:r w:rsidR="008525E1">
          <w:rPr>
            <w:rFonts w:ascii="Times New Roman" w:eastAsia="Times New Roman" w:hAnsi="Times New Roman" w:cs="David" w:hint="cs"/>
            <w:sz w:val="24"/>
            <w:szCs w:val="24"/>
            <w:rtl/>
            <w:lang w:eastAsia="he-IL"/>
          </w:rPr>
          <w:t>)</w:t>
        </w:r>
      </w:ins>
    </w:p>
    <w:p w14:paraId="0FD40239" w14:textId="2C97A8D6" w:rsidR="00865FFC" w:rsidRPr="00865FFC" w:rsidRDefault="00865FFC">
      <w:pPr>
        <w:numPr>
          <w:ilvl w:val="1"/>
          <w:numId w:val="24"/>
        </w:numPr>
        <w:autoSpaceDE w:val="0"/>
        <w:autoSpaceDN w:val="0"/>
        <w:bidi/>
        <w:spacing w:before="120" w:after="120" w:line="360" w:lineRule="auto"/>
        <w:jc w:val="both"/>
        <w:rPr>
          <w:ins w:id="753" w:author="Amos Baranes" w:date="2020-03-21T21:20:00Z"/>
          <w:rFonts w:ascii="Times New Roman" w:eastAsia="Times New Roman" w:hAnsi="Times New Roman" w:cs="David"/>
          <w:sz w:val="24"/>
          <w:szCs w:val="24"/>
          <w:rtl/>
          <w:lang w:eastAsia="he-IL"/>
          <w:rPrChange w:id="754" w:author="Amos Baranes" w:date="2020-03-21T21:20:00Z">
            <w:rPr>
              <w:ins w:id="755" w:author="Amos Baranes" w:date="2020-03-21T21:20:00Z"/>
              <w:rtl/>
            </w:rPr>
          </w:rPrChange>
        </w:rPr>
        <w:pPrChange w:id="756" w:author="Amos Baranes" w:date="2020-03-21T21:17:00Z">
          <w:pPr>
            <w:numPr>
              <w:numId w:val="26"/>
            </w:numPr>
            <w:autoSpaceDE w:val="0"/>
            <w:autoSpaceDN w:val="0"/>
            <w:bidi/>
            <w:spacing w:before="120" w:after="120" w:line="360" w:lineRule="auto"/>
            <w:ind w:left="1080" w:hanging="360"/>
            <w:jc w:val="both"/>
          </w:pPr>
        </w:pPrChange>
      </w:pPr>
    </w:p>
    <w:p w14:paraId="2AFCCAE5" w14:textId="77777777" w:rsidR="00865FFC" w:rsidRDefault="00865FFC">
      <w:pPr>
        <w:numPr>
          <w:ilvl w:val="1"/>
          <w:numId w:val="24"/>
        </w:numPr>
        <w:autoSpaceDE w:val="0"/>
        <w:autoSpaceDN w:val="0"/>
        <w:bidi/>
        <w:spacing w:before="120" w:after="120" w:line="360" w:lineRule="auto"/>
        <w:jc w:val="both"/>
        <w:rPr>
          <w:ins w:id="757" w:author="הילית אראל שכטר" w:date="2020-03-16T20:16:00Z"/>
          <w:rFonts w:ascii="Times New Roman" w:eastAsia="Times New Roman" w:hAnsi="Times New Roman" w:cs="David"/>
          <w:sz w:val="24"/>
          <w:szCs w:val="24"/>
          <w:lang w:eastAsia="he-IL"/>
        </w:rPr>
        <w:pPrChange w:id="758" w:author="Amos Baranes" w:date="2020-03-21T21:20:00Z">
          <w:pPr>
            <w:numPr>
              <w:numId w:val="26"/>
            </w:numPr>
            <w:autoSpaceDE w:val="0"/>
            <w:autoSpaceDN w:val="0"/>
            <w:bidi/>
            <w:spacing w:before="120" w:after="120" w:line="360" w:lineRule="auto"/>
            <w:ind w:left="1080" w:hanging="360"/>
            <w:jc w:val="both"/>
          </w:pPr>
        </w:pPrChange>
      </w:pPr>
    </w:p>
    <w:p w14:paraId="3B879CFB" w14:textId="23208713" w:rsidR="001306F3" w:rsidRDefault="001306F3">
      <w:pPr>
        <w:numPr>
          <w:ilvl w:val="1"/>
          <w:numId w:val="24"/>
        </w:numPr>
        <w:autoSpaceDE w:val="0"/>
        <w:autoSpaceDN w:val="0"/>
        <w:bidi/>
        <w:spacing w:before="120" w:after="120" w:line="360" w:lineRule="auto"/>
        <w:jc w:val="both"/>
        <w:rPr>
          <w:ins w:id="759" w:author="הילית אראל שכטר" w:date="2020-03-16T19:28:00Z"/>
          <w:rFonts w:ascii="Times New Roman" w:eastAsia="Times New Roman" w:hAnsi="Times New Roman" w:cs="David"/>
          <w:sz w:val="24"/>
          <w:szCs w:val="24"/>
          <w:lang w:eastAsia="he-IL"/>
        </w:rPr>
        <w:pPrChange w:id="760" w:author="הילית אראל שכטר" w:date="2020-03-16T21:57:00Z">
          <w:pPr>
            <w:numPr>
              <w:numId w:val="26"/>
            </w:numPr>
            <w:autoSpaceDE w:val="0"/>
            <w:autoSpaceDN w:val="0"/>
            <w:bidi/>
            <w:spacing w:before="120" w:after="120" w:line="360" w:lineRule="auto"/>
            <w:ind w:left="1080" w:hanging="360"/>
            <w:jc w:val="both"/>
          </w:pPr>
        </w:pPrChange>
      </w:pPr>
      <w:ins w:id="761" w:author="הילית אראל שכטר" w:date="2020-03-16T20:16:00Z">
        <w:r>
          <w:rPr>
            <w:rFonts w:ascii="Times New Roman" w:eastAsia="Times New Roman" w:hAnsi="Times New Roman" w:cs="David" w:hint="cs"/>
            <w:sz w:val="24"/>
            <w:szCs w:val="24"/>
            <w:rtl/>
            <w:lang w:eastAsia="he-IL"/>
          </w:rPr>
          <w:t xml:space="preserve">חומרים שיווקיים ופרסומיים בקשר למצלמות המצורפות לחוות דעתי זו כנספח __. </w:t>
        </w:r>
      </w:ins>
    </w:p>
    <w:p w14:paraId="3AA4762A" w14:textId="774C25F6" w:rsidR="004D5137" w:rsidRPr="00B21411" w:rsidRDefault="00B21411">
      <w:pPr>
        <w:numPr>
          <w:ilvl w:val="1"/>
          <w:numId w:val="24"/>
        </w:numPr>
        <w:autoSpaceDE w:val="0"/>
        <w:autoSpaceDN w:val="0"/>
        <w:bidi/>
        <w:spacing w:before="120" w:after="120" w:line="360" w:lineRule="auto"/>
        <w:jc w:val="both"/>
        <w:rPr>
          <w:ins w:id="762" w:author="הילית אראל שכטר" w:date="2020-03-16T19:10:00Z"/>
          <w:rFonts w:ascii="Times New Roman" w:eastAsia="Times New Roman" w:hAnsi="Times New Roman" w:cs="David"/>
          <w:sz w:val="24"/>
          <w:szCs w:val="24"/>
          <w:highlight w:val="yellow"/>
          <w:lang w:eastAsia="he-IL"/>
          <w:rPrChange w:id="763" w:author="הילית אראל שכטר" w:date="2020-03-16T19:29:00Z">
            <w:rPr>
              <w:ins w:id="764" w:author="הילית אראל שכטר" w:date="2020-03-16T19:10:00Z"/>
              <w:rFonts w:ascii="Times New Roman" w:eastAsia="Times New Roman" w:hAnsi="Times New Roman" w:cs="David"/>
              <w:sz w:val="24"/>
              <w:szCs w:val="24"/>
              <w:lang w:eastAsia="he-IL"/>
            </w:rPr>
          </w:rPrChange>
        </w:rPr>
        <w:pPrChange w:id="765" w:author="הילית אראל שכטר" w:date="2020-03-16T21:57:00Z">
          <w:pPr>
            <w:numPr>
              <w:numId w:val="26"/>
            </w:numPr>
            <w:autoSpaceDE w:val="0"/>
            <w:autoSpaceDN w:val="0"/>
            <w:bidi/>
            <w:spacing w:before="120" w:after="120" w:line="360" w:lineRule="auto"/>
            <w:ind w:left="1080" w:hanging="360"/>
            <w:jc w:val="both"/>
          </w:pPr>
        </w:pPrChange>
      </w:pPr>
      <w:ins w:id="766" w:author="הילית אראל שכטר" w:date="2020-03-16T19:29:00Z">
        <w:r w:rsidRPr="00B21411">
          <w:rPr>
            <w:rFonts w:ascii="Times New Roman" w:eastAsia="Times New Roman" w:hAnsi="Times New Roman" w:cs="David" w:hint="eastAsia"/>
            <w:sz w:val="24"/>
            <w:szCs w:val="24"/>
            <w:highlight w:val="yellow"/>
            <w:rtl/>
            <w:lang w:eastAsia="he-IL"/>
            <w:rPrChange w:id="767" w:author="הילית אראל שכטר" w:date="2020-03-16T19:29:00Z">
              <w:rPr>
                <w:rFonts w:ascii="Times New Roman" w:eastAsia="Times New Roman" w:hAnsi="Times New Roman" w:cs="David" w:hint="eastAsia"/>
                <w:sz w:val="24"/>
                <w:szCs w:val="24"/>
                <w:rtl/>
                <w:lang w:eastAsia="he-IL"/>
              </w:rPr>
            </w:rPrChange>
          </w:rPr>
          <w:t>מה</w:t>
        </w:r>
        <w:r w:rsidRPr="00B21411">
          <w:rPr>
            <w:rFonts w:ascii="Times New Roman" w:eastAsia="Times New Roman" w:hAnsi="Times New Roman" w:cs="David"/>
            <w:sz w:val="24"/>
            <w:szCs w:val="24"/>
            <w:highlight w:val="yellow"/>
            <w:rtl/>
            <w:lang w:eastAsia="he-IL"/>
            <w:rPrChange w:id="768" w:author="הילית אראל שכטר" w:date="2020-03-16T19:29:00Z">
              <w:rPr>
                <w:rFonts w:ascii="Times New Roman" w:eastAsia="Times New Roman" w:hAnsi="Times New Roman" w:cs="David"/>
                <w:sz w:val="24"/>
                <w:szCs w:val="24"/>
                <w:rtl/>
                <w:lang w:eastAsia="he-IL"/>
              </w:rPr>
            </w:rPrChange>
          </w:rPr>
          <w:t xml:space="preserve"> </w:t>
        </w:r>
        <w:r w:rsidRPr="00B21411">
          <w:rPr>
            <w:rFonts w:ascii="Times New Roman" w:eastAsia="Times New Roman" w:hAnsi="Times New Roman" w:cs="David" w:hint="eastAsia"/>
            <w:sz w:val="24"/>
            <w:szCs w:val="24"/>
            <w:highlight w:val="yellow"/>
            <w:rtl/>
            <w:lang w:eastAsia="he-IL"/>
            <w:rPrChange w:id="769" w:author="הילית אראל שכטר" w:date="2020-03-16T19:29:00Z">
              <w:rPr>
                <w:rFonts w:ascii="Times New Roman" w:eastAsia="Times New Roman" w:hAnsi="Times New Roman" w:cs="David" w:hint="eastAsia"/>
                <w:sz w:val="24"/>
                <w:szCs w:val="24"/>
                <w:rtl/>
                <w:lang w:eastAsia="he-IL"/>
              </w:rPr>
            </w:rPrChange>
          </w:rPr>
          <w:t>עוד</w:t>
        </w:r>
        <w:r w:rsidRPr="00B21411">
          <w:rPr>
            <w:rFonts w:ascii="Times New Roman" w:eastAsia="Times New Roman" w:hAnsi="Times New Roman" w:cs="David"/>
            <w:sz w:val="24"/>
            <w:szCs w:val="24"/>
            <w:highlight w:val="yellow"/>
            <w:rtl/>
            <w:lang w:eastAsia="he-IL"/>
            <w:rPrChange w:id="770" w:author="הילית אראל שכטר" w:date="2020-03-16T19:29:00Z">
              <w:rPr>
                <w:rFonts w:ascii="Times New Roman" w:eastAsia="Times New Roman" w:hAnsi="Times New Roman" w:cs="David"/>
                <w:sz w:val="24"/>
                <w:szCs w:val="24"/>
                <w:rtl/>
                <w:lang w:eastAsia="he-IL"/>
              </w:rPr>
            </w:rPrChange>
          </w:rPr>
          <w:t>?</w:t>
        </w:r>
      </w:ins>
    </w:p>
    <w:p w14:paraId="52560C63" w14:textId="73A9E1BA" w:rsidR="004D5137" w:rsidRDefault="004D5137" w:rsidP="004D5137">
      <w:pPr>
        <w:numPr>
          <w:ilvl w:val="0"/>
          <w:numId w:val="24"/>
        </w:numPr>
        <w:autoSpaceDE w:val="0"/>
        <w:autoSpaceDN w:val="0"/>
        <w:bidi/>
        <w:spacing w:before="120" w:after="120" w:line="360" w:lineRule="auto"/>
        <w:jc w:val="both"/>
        <w:rPr>
          <w:ins w:id="771" w:author="Amos Baranes" w:date="2020-03-20T09:13:00Z"/>
          <w:rFonts w:ascii="Times New Roman" w:eastAsia="Times New Roman" w:hAnsi="Times New Roman" w:cs="David"/>
          <w:sz w:val="24"/>
          <w:szCs w:val="24"/>
          <w:lang w:eastAsia="he-IL"/>
        </w:rPr>
      </w:pPr>
      <w:ins w:id="772" w:author="הילית אראל שכטר" w:date="2020-03-16T19:10:00Z">
        <w:r w:rsidRPr="004D5137">
          <w:rPr>
            <w:rFonts w:ascii="Times New Roman" w:eastAsia="Times New Roman" w:hAnsi="Times New Roman" w:cs="David" w:hint="cs"/>
            <w:sz w:val="24"/>
            <w:szCs w:val="24"/>
            <w:rtl/>
            <w:lang w:eastAsia="he-IL"/>
          </w:rPr>
          <w:t xml:space="preserve">לצורך עריכת חוות הדעת נפגשתי עם </w:t>
        </w:r>
      </w:ins>
      <w:ins w:id="773" w:author="הילית אראל שכטר" w:date="2020-03-16T19:29:00Z">
        <w:r w:rsidR="00B21411">
          <w:rPr>
            <w:rFonts w:ascii="Times New Roman" w:eastAsia="Times New Roman" w:hAnsi="Times New Roman" w:cs="David" w:hint="cs"/>
            <w:sz w:val="24"/>
            <w:szCs w:val="24"/>
            <w:rtl/>
            <w:lang w:eastAsia="he-IL"/>
          </w:rPr>
          <w:t>ב"כ של פויזר, ושוחחתי עם ______________</w:t>
        </w:r>
        <w:r w:rsidR="00B21411">
          <w:rPr>
            <w:rFonts w:ascii="Times New Roman" w:eastAsia="Times New Roman" w:hAnsi="Times New Roman" w:cs="David" w:hint="cs"/>
            <w:sz w:val="24"/>
            <w:szCs w:val="24"/>
            <w:lang w:eastAsia="he-IL"/>
          </w:rPr>
          <w:t xml:space="preserve"> </w:t>
        </w:r>
      </w:ins>
      <w:ins w:id="774" w:author="הילית אראל שכטר" w:date="2020-03-16T19:10:00Z">
        <w:r w:rsidRPr="004D5137">
          <w:rPr>
            <w:rFonts w:ascii="Times New Roman" w:eastAsia="Times New Roman" w:hAnsi="Times New Roman" w:cs="David" w:hint="cs"/>
            <w:sz w:val="24"/>
            <w:szCs w:val="24"/>
            <w:rtl/>
            <w:lang w:eastAsia="he-IL"/>
          </w:rPr>
          <w:t>.</w:t>
        </w:r>
      </w:ins>
    </w:p>
    <w:p w14:paraId="375F712F" w14:textId="30C5DF82" w:rsidR="00B54E0E" w:rsidRDefault="00B54E0E">
      <w:pPr>
        <w:numPr>
          <w:ilvl w:val="0"/>
          <w:numId w:val="24"/>
        </w:numPr>
        <w:autoSpaceDE w:val="0"/>
        <w:autoSpaceDN w:val="0"/>
        <w:bidi/>
        <w:spacing w:before="120" w:after="120" w:line="360" w:lineRule="auto"/>
        <w:jc w:val="both"/>
        <w:rPr>
          <w:ins w:id="775" w:author="Amos Baranes" w:date="2020-03-20T09:14:00Z"/>
          <w:rFonts w:ascii="Times New Roman" w:eastAsia="Times New Roman" w:hAnsi="Times New Roman" w:cs="David"/>
          <w:sz w:val="24"/>
          <w:szCs w:val="24"/>
          <w:lang w:eastAsia="he-IL"/>
        </w:rPr>
        <w:pPrChange w:id="776" w:author="Amos Baranes" w:date="2020-03-20T09:15:00Z">
          <w:pPr>
            <w:numPr>
              <w:numId w:val="24"/>
            </w:numPr>
            <w:autoSpaceDE w:val="0"/>
            <w:autoSpaceDN w:val="0"/>
            <w:bidi/>
            <w:spacing w:before="120" w:after="120" w:line="360" w:lineRule="auto"/>
            <w:ind w:left="360" w:hanging="360"/>
            <w:jc w:val="both"/>
          </w:pPr>
        </w:pPrChange>
      </w:pPr>
      <w:ins w:id="777" w:author="Amos Baranes" w:date="2020-03-20T09:14:00Z">
        <w:r w:rsidRPr="004D5137">
          <w:rPr>
            <w:rFonts w:ascii="Times New Roman" w:eastAsia="Times New Roman" w:hAnsi="Times New Roman" w:cs="David" w:hint="cs"/>
            <w:sz w:val="24"/>
            <w:szCs w:val="24"/>
            <w:rtl/>
            <w:lang w:eastAsia="he-IL"/>
          </w:rPr>
          <w:t xml:space="preserve">לצורך עריכת חוות הדעת נפגשתי </w:t>
        </w:r>
        <w:r>
          <w:rPr>
            <w:rFonts w:ascii="Times New Roman" w:eastAsia="Times New Roman" w:hAnsi="Times New Roman" w:cs="David" w:hint="cs"/>
            <w:sz w:val="24"/>
            <w:szCs w:val="24"/>
            <w:rtl/>
            <w:lang w:eastAsia="he-IL"/>
          </w:rPr>
          <w:t xml:space="preserve">דרך האינטרנט </w:t>
        </w:r>
        <w:r w:rsidRPr="004D5137">
          <w:rPr>
            <w:rFonts w:ascii="Times New Roman" w:eastAsia="Times New Roman" w:hAnsi="Times New Roman" w:cs="David" w:hint="cs"/>
            <w:sz w:val="24"/>
            <w:szCs w:val="24"/>
            <w:rtl/>
            <w:lang w:eastAsia="he-IL"/>
          </w:rPr>
          <w:t xml:space="preserve">עם </w:t>
        </w:r>
      </w:ins>
      <w:ins w:id="778" w:author="Amos Baranes" w:date="2020-03-20T09:15:00Z">
        <w:r>
          <w:rPr>
            <w:rFonts w:ascii="Times New Roman" w:eastAsia="Times New Roman" w:hAnsi="Times New Roman" w:cs="David" w:hint="cs"/>
            <w:sz w:val="24"/>
            <w:szCs w:val="24"/>
            <w:rtl/>
            <w:lang w:eastAsia="he-IL"/>
          </w:rPr>
          <w:t>מנהל הפ</w:t>
        </w:r>
      </w:ins>
      <w:ins w:id="779" w:author="Amos Baranes" w:date="2020-03-20T09:16:00Z">
        <w:r>
          <w:rPr>
            <w:rFonts w:ascii="Times New Roman" w:eastAsia="Times New Roman" w:hAnsi="Times New Roman" w:cs="David" w:hint="cs"/>
            <w:sz w:val="24"/>
            <w:szCs w:val="24"/>
            <w:rtl/>
            <w:lang w:eastAsia="he-IL"/>
          </w:rPr>
          <w:t>י</w:t>
        </w:r>
      </w:ins>
      <w:ins w:id="780" w:author="Amos Baranes" w:date="2020-03-20T09:15:00Z">
        <w:r>
          <w:rPr>
            <w:rFonts w:ascii="Times New Roman" w:eastAsia="Times New Roman" w:hAnsi="Times New Roman" w:cs="David" w:hint="cs"/>
            <w:sz w:val="24"/>
            <w:szCs w:val="24"/>
            <w:rtl/>
            <w:lang w:eastAsia="he-IL"/>
          </w:rPr>
          <w:t>תוח אדון</w:t>
        </w:r>
      </w:ins>
      <w:ins w:id="781" w:author="Amos Baranes" w:date="2020-03-20T09:14:00Z">
        <w:r>
          <w:rPr>
            <w:rFonts w:ascii="Times New Roman" w:eastAsia="Times New Roman" w:hAnsi="Times New Roman" w:cs="David" w:hint="cs"/>
            <w:sz w:val="24"/>
            <w:szCs w:val="24"/>
            <w:rtl/>
            <w:lang w:eastAsia="he-IL"/>
          </w:rPr>
          <w:t>, ושוחחתי עם ______________</w:t>
        </w:r>
        <w:r>
          <w:rPr>
            <w:rFonts w:ascii="Times New Roman" w:eastAsia="Times New Roman" w:hAnsi="Times New Roman" w:cs="David" w:hint="cs"/>
            <w:sz w:val="24"/>
            <w:szCs w:val="24"/>
            <w:lang w:eastAsia="he-IL"/>
          </w:rPr>
          <w:t xml:space="preserve"> </w:t>
        </w:r>
        <w:r w:rsidRPr="004D5137">
          <w:rPr>
            <w:rFonts w:ascii="Times New Roman" w:eastAsia="Times New Roman" w:hAnsi="Times New Roman" w:cs="David" w:hint="cs"/>
            <w:sz w:val="24"/>
            <w:szCs w:val="24"/>
            <w:rtl/>
            <w:lang w:eastAsia="he-IL"/>
          </w:rPr>
          <w:t>.</w:t>
        </w:r>
      </w:ins>
    </w:p>
    <w:p w14:paraId="305E38F8" w14:textId="77777777" w:rsidR="00B54E0E" w:rsidRDefault="00B54E0E">
      <w:pPr>
        <w:numPr>
          <w:ilvl w:val="0"/>
          <w:numId w:val="24"/>
        </w:numPr>
        <w:autoSpaceDE w:val="0"/>
        <w:autoSpaceDN w:val="0"/>
        <w:bidi/>
        <w:spacing w:before="120" w:after="120" w:line="360" w:lineRule="auto"/>
        <w:jc w:val="both"/>
        <w:rPr>
          <w:ins w:id="782" w:author="הילית אראל שכטר" w:date="2020-03-16T19:32:00Z"/>
          <w:rFonts w:ascii="Times New Roman" w:eastAsia="Times New Roman" w:hAnsi="Times New Roman" w:cs="David"/>
          <w:sz w:val="24"/>
          <w:szCs w:val="24"/>
          <w:lang w:eastAsia="he-IL"/>
        </w:rPr>
        <w:pPrChange w:id="783" w:author="Amos Baranes" w:date="2020-03-20T09:13:00Z">
          <w:pPr>
            <w:numPr>
              <w:numId w:val="24"/>
            </w:numPr>
            <w:autoSpaceDE w:val="0"/>
            <w:autoSpaceDN w:val="0"/>
            <w:bidi/>
            <w:spacing w:before="120" w:after="120" w:line="360" w:lineRule="auto"/>
            <w:ind w:left="360" w:hanging="360"/>
            <w:jc w:val="both"/>
          </w:pPr>
        </w:pPrChange>
      </w:pPr>
    </w:p>
    <w:p w14:paraId="5745883E" w14:textId="560965DD" w:rsidR="00D061D1" w:rsidRPr="00D061D1" w:rsidRDefault="00D061D1">
      <w:pPr>
        <w:bidi/>
        <w:spacing w:before="120" w:after="120" w:line="360" w:lineRule="auto"/>
        <w:jc w:val="center"/>
        <w:outlineLvl w:val="0"/>
        <w:rPr>
          <w:ins w:id="784" w:author="הילית אראל שכטר" w:date="2020-03-16T19:31:00Z"/>
          <w:rFonts w:ascii="Times New Roman" w:eastAsia="Times New Roman" w:hAnsi="Times New Roman" w:cs="David"/>
          <w:bCs/>
          <w:i/>
          <w:sz w:val="36"/>
          <w:szCs w:val="36"/>
          <w:u w:val="thick"/>
          <w:lang w:eastAsia="he-IL"/>
          <w:rPrChange w:id="785" w:author="הילית אראל שכטר" w:date="2020-03-16T19:32:00Z">
            <w:rPr>
              <w:ins w:id="786" w:author="הילית אראל שכטר" w:date="2020-03-16T19:31:00Z"/>
              <w:rFonts w:ascii="Times New Roman" w:eastAsia="Times New Roman" w:hAnsi="Times New Roman" w:cs="David"/>
              <w:sz w:val="24"/>
              <w:szCs w:val="24"/>
              <w:lang w:eastAsia="he-IL"/>
            </w:rPr>
          </w:rPrChange>
        </w:rPr>
        <w:pPrChange w:id="787" w:author="הילית אראל שכטר" w:date="2020-03-16T19:32:00Z">
          <w:pPr>
            <w:numPr>
              <w:numId w:val="24"/>
            </w:numPr>
            <w:autoSpaceDE w:val="0"/>
            <w:autoSpaceDN w:val="0"/>
            <w:bidi/>
            <w:spacing w:before="120" w:after="120" w:line="360" w:lineRule="auto"/>
            <w:ind w:left="360" w:hanging="360"/>
            <w:jc w:val="both"/>
          </w:pPr>
        </w:pPrChange>
      </w:pPr>
      <w:ins w:id="788" w:author="הילית אראל שכטר" w:date="2020-03-16T19:32:00Z">
        <w:r w:rsidRPr="00D061D1">
          <w:rPr>
            <w:rFonts w:ascii="Times New Roman" w:eastAsia="Times New Roman" w:hAnsi="Times New Roman" w:cs="David" w:hint="eastAsia"/>
            <w:bCs/>
            <w:i/>
            <w:sz w:val="36"/>
            <w:szCs w:val="36"/>
            <w:u w:val="thick"/>
            <w:rtl/>
            <w:lang w:eastAsia="he-IL"/>
            <w:rPrChange w:id="789" w:author="הילית אראל שכטר" w:date="2020-03-16T19:32:00Z">
              <w:rPr>
                <w:rFonts w:ascii="Times New Roman" w:eastAsia="Times New Roman" w:hAnsi="Times New Roman" w:cs="David" w:hint="eastAsia"/>
                <w:sz w:val="24"/>
                <w:szCs w:val="24"/>
                <w:rtl/>
                <w:lang w:eastAsia="he-IL"/>
              </w:rPr>
            </w:rPrChange>
          </w:rPr>
          <w:t>פרק</w:t>
        </w:r>
        <w:r w:rsidRPr="00D061D1">
          <w:rPr>
            <w:rFonts w:ascii="Times New Roman" w:eastAsia="Times New Roman" w:hAnsi="Times New Roman" w:cs="David"/>
            <w:bCs/>
            <w:i/>
            <w:sz w:val="36"/>
            <w:szCs w:val="36"/>
            <w:u w:val="thick"/>
            <w:rtl/>
            <w:lang w:eastAsia="he-IL"/>
            <w:rPrChange w:id="790" w:author="הילית אראל שכטר" w:date="2020-03-16T19:32:00Z">
              <w:rPr>
                <w:rFonts w:ascii="Times New Roman" w:eastAsia="Times New Roman" w:hAnsi="Times New Roman" w:cs="David"/>
                <w:sz w:val="24"/>
                <w:szCs w:val="24"/>
                <w:rtl/>
                <w:lang w:eastAsia="he-IL"/>
              </w:rPr>
            </w:rPrChange>
          </w:rPr>
          <w:t xml:space="preserve"> 2 – עיקרי </w:t>
        </w:r>
      </w:ins>
      <w:ins w:id="791" w:author="הילית אראל שכטר" w:date="2020-03-16T19:33:00Z">
        <w:r>
          <w:rPr>
            <w:rFonts w:ascii="Times New Roman" w:eastAsia="Times New Roman" w:hAnsi="Times New Roman" w:cs="David" w:hint="cs"/>
            <w:bCs/>
            <w:i/>
            <w:sz w:val="36"/>
            <w:szCs w:val="36"/>
            <w:u w:val="thick"/>
            <w:rtl/>
            <w:lang w:eastAsia="he-IL"/>
          </w:rPr>
          <w:t>מסקנותיי</w:t>
        </w:r>
      </w:ins>
    </w:p>
    <w:p w14:paraId="64C70E2F" w14:textId="39F58B0A" w:rsidR="00D061D1" w:rsidRPr="005C0F5B" w:rsidRDefault="00962F91" w:rsidP="00CB15CF">
      <w:pPr>
        <w:autoSpaceDE w:val="0"/>
        <w:autoSpaceDN w:val="0"/>
        <w:bidi/>
        <w:spacing w:before="120" w:after="120" w:line="360" w:lineRule="auto"/>
        <w:ind w:left="360"/>
        <w:jc w:val="both"/>
        <w:rPr>
          <w:ins w:id="792" w:author="הילית אראל שכטר" w:date="2020-03-16T19:45:00Z"/>
          <w:rFonts w:ascii="Times New Roman" w:eastAsia="Times New Roman" w:hAnsi="Times New Roman" w:cs="David"/>
          <w:sz w:val="24"/>
          <w:szCs w:val="24"/>
          <w:highlight w:val="yellow"/>
          <w:lang w:eastAsia="he-IL"/>
          <w:rPrChange w:id="793" w:author="הילית אראל שכטר" w:date="2020-03-16T19:49:00Z">
            <w:rPr>
              <w:ins w:id="794" w:author="הילית אראל שכטר" w:date="2020-03-16T19:45:00Z"/>
              <w:rFonts w:ascii="Times New Roman" w:eastAsia="Times New Roman" w:hAnsi="Times New Roman" w:cs="David"/>
              <w:sz w:val="24"/>
              <w:szCs w:val="24"/>
              <w:lang w:eastAsia="he-IL"/>
            </w:rPr>
          </w:rPrChange>
        </w:rPr>
      </w:pPr>
      <w:ins w:id="795" w:author="הילית אראל שכטר" w:date="2020-03-16T21:58:00Z">
        <w:r>
          <w:rPr>
            <w:rFonts w:ascii="Times New Roman" w:eastAsia="Times New Roman" w:hAnsi="Times New Roman" w:cs="David" w:hint="cs"/>
            <w:sz w:val="24"/>
            <w:szCs w:val="24"/>
            <w:highlight w:val="yellow"/>
            <w:rtl/>
            <w:lang w:eastAsia="he-IL"/>
          </w:rPr>
          <w:t xml:space="preserve">עמוס- </w:t>
        </w:r>
      </w:ins>
      <w:ins w:id="796"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797" w:author="הילית אראל שכטר" w:date="2020-03-16T19:49:00Z">
              <w:rPr>
                <w:rFonts w:ascii="Times New Roman" w:eastAsia="Times New Roman" w:hAnsi="Times New Roman" w:cs="David" w:hint="eastAsia"/>
                <w:sz w:val="24"/>
                <w:szCs w:val="24"/>
                <w:rtl/>
                <w:lang w:eastAsia="he-IL"/>
              </w:rPr>
            </w:rPrChange>
          </w:rPr>
          <w:t>יש</w:t>
        </w:r>
        <w:r w:rsidR="00D061D1" w:rsidRPr="005C0F5B">
          <w:rPr>
            <w:rFonts w:ascii="Times New Roman" w:eastAsia="Times New Roman" w:hAnsi="Times New Roman" w:cs="David"/>
            <w:sz w:val="24"/>
            <w:szCs w:val="24"/>
            <w:highlight w:val="yellow"/>
            <w:rtl/>
            <w:lang w:eastAsia="he-IL"/>
            <w:rPrChange w:id="798" w:author="הילית אראל שכטר" w:date="2020-03-16T19:49:00Z">
              <w:rPr>
                <w:rFonts w:ascii="Times New Roman" w:eastAsia="Times New Roman" w:hAnsi="Times New Roman" w:cs="David"/>
                <w:sz w:val="24"/>
                <w:szCs w:val="24"/>
                <w:rtl/>
                <w:lang w:eastAsia="he-IL"/>
              </w:rPr>
            </w:rPrChange>
          </w:rPr>
          <w:t xml:space="preserve"> </w:t>
        </w:r>
      </w:ins>
      <w:ins w:id="799" w:author="הילית אראל שכטר" w:date="2020-03-16T21:58:00Z">
        <w:r>
          <w:rPr>
            <w:rFonts w:ascii="Times New Roman" w:eastAsia="Times New Roman" w:hAnsi="Times New Roman" w:cs="David" w:hint="cs"/>
            <w:sz w:val="24"/>
            <w:szCs w:val="24"/>
            <w:highlight w:val="yellow"/>
            <w:rtl/>
            <w:lang w:eastAsia="he-IL"/>
          </w:rPr>
          <w:t>ל</w:t>
        </w:r>
      </w:ins>
      <w:ins w:id="800"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801" w:author="הילית אראל שכטר" w:date="2020-03-16T19:49:00Z">
              <w:rPr>
                <w:rFonts w:ascii="Times New Roman" w:eastAsia="Times New Roman" w:hAnsi="Times New Roman" w:cs="David" w:hint="eastAsia"/>
                <w:sz w:val="24"/>
                <w:szCs w:val="24"/>
                <w:rtl/>
                <w:lang w:eastAsia="he-IL"/>
              </w:rPr>
            </w:rPrChange>
          </w:rPr>
          <w:t>פרט</w:t>
        </w:r>
        <w:r w:rsidR="00D061D1" w:rsidRPr="005C0F5B">
          <w:rPr>
            <w:rFonts w:ascii="Times New Roman" w:eastAsia="Times New Roman" w:hAnsi="Times New Roman" w:cs="David"/>
            <w:sz w:val="24"/>
            <w:szCs w:val="24"/>
            <w:highlight w:val="yellow"/>
            <w:rtl/>
            <w:lang w:eastAsia="he-IL"/>
            <w:rPrChange w:id="802" w:author="הילית אראל שכטר" w:date="2020-03-16T19:49:00Z">
              <w:rPr>
                <w:rFonts w:ascii="Times New Roman" w:eastAsia="Times New Roman" w:hAnsi="Times New Roman" w:cs="David"/>
                <w:sz w:val="24"/>
                <w:szCs w:val="24"/>
                <w:rtl/>
                <w:lang w:eastAsia="he-IL"/>
              </w:rPr>
            </w:rPrChange>
          </w:rPr>
          <w:t xml:space="preserve"> </w:t>
        </w:r>
      </w:ins>
      <w:r w:rsidR="00CB15CF">
        <w:rPr>
          <w:rFonts w:ascii="Times New Roman" w:eastAsia="Times New Roman" w:hAnsi="Times New Roman" w:cs="David" w:hint="cs"/>
          <w:sz w:val="24"/>
          <w:szCs w:val="24"/>
          <w:highlight w:val="yellow"/>
          <w:rtl/>
          <w:lang w:eastAsia="he-IL"/>
        </w:rPr>
        <w:t xml:space="preserve">בחלק זה את </w:t>
      </w:r>
      <w:ins w:id="803"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804" w:author="הילית אראל שכטר" w:date="2020-03-16T19:49:00Z">
              <w:rPr>
                <w:rFonts w:ascii="Times New Roman" w:eastAsia="Times New Roman" w:hAnsi="Times New Roman" w:cs="David" w:hint="eastAsia"/>
                <w:sz w:val="24"/>
                <w:szCs w:val="24"/>
                <w:rtl/>
                <w:lang w:eastAsia="he-IL"/>
              </w:rPr>
            </w:rPrChange>
          </w:rPr>
          <w:t>תמצית</w:t>
        </w:r>
        <w:r w:rsidR="00D061D1" w:rsidRPr="005C0F5B">
          <w:rPr>
            <w:rFonts w:ascii="Times New Roman" w:eastAsia="Times New Roman" w:hAnsi="Times New Roman" w:cs="David"/>
            <w:sz w:val="24"/>
            <w:szCs w:val="24"/>
            <w:highlight w:val="yellow"/>
            <w:rtl/>
            <w:lang w:eastAsia="he-IL"/>
            <w:rPrChange w:id="805"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806" w:author="הילית אראל שכטר" w:date="2020-03-16T19:49:00Z">
              <w:rPr>
                <w:rFonts w:ascii="Times New Roman" w:eastAsia="Times New Roman" w:hAnsi="Times New Roman" w:cs="David" w:hint="eastAsia"/>
                <w:sz w:val="24"/>
                <w:szCs w:val="24"/>
                <w:rtl/>
                <w:lang w:eastAsia="he-IL"/>
              </w:rPr>
            </w:rPrChange>
          </w:rPr>
          <w:t>המסקנות</w:t>
        </w:r>
        <w:r w:rsidR="00D061D1" w:rsidRPr="005C0F5B">
          <w:rPr>
            <w:rFonts w:ascii="Times New Roman" w:eastAsia="Times New Roman" w:hAnsi="Times New Roman" w:cs="David"/>
            <w:sz w:val="24"/>
            <w:szCs w:val="24"/>
            <w:highlight w:val="yellow"/>
            <w:rtl/>
            <w:lang w:eastAsia="he-IL"/>
            <w:rPrChange w:id="807"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808" w:author="הילית אראל שכטר" w:date="2020-03-16T19:49:00Z">
              <w:rPr>
                <w:rFonts w:ascii="Times New Roman" w:eastAsia="Times New Roman" w:hAnsi="Times New Roman" w:cs="David" w:hint="eastAsia"/>
                <w:sz w:val="24"/>
                <w:szCs w:val="24"/>
                <w:rtl/>
                <w:lang w:eastAsia="he-IL"/>
              </w:rPr>
            </w:rPrChange>
          </w:rPr>
          <w:t>בשפה</w:t>
        </w:r>
        <w:r w:rsidR="00D061D1" w:rsidRPr="005C0F5B">
          <w:rPr>
            <w:rFonts w:ascii="Times New Roman" w:eastAsia="Times New Roman" w:hAnsi="Times New Roman" w:cs="David"/>
            <w:sz w:val="24"/>
            <w:szCs w:val="24"/>
            <w:highlight w:val="yellow"/>
            <w:rtl/>
            <w:lang w:eastAsia="he-IL"/>
            <w:rPrChange w:id="809"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810" w:author="הילית אראל שכטר" w:date="2020-03-16T19:49:00Z">
              <w:rPr>
                <w:rFonts w:ascii="Times New Roman" w:eastAsia="Times New Roman" w:hAnsi="Times New Roman" w:cs="David" w:hint="eastAsia"/>
                <w:sz w:val="24"/>
                <w:szCs w:val="24"/>
                <w:rtl/>
                <w:lang w:eastAsia="he-IL"/>
              </w:rPr>
            </w:rPrChange>
          </w:rPr>
          <w:t>פשוטה</w:t>
        </w:r>
        <w:r w:rsidR="00D061D1" w:rsidRPr="005C0F5B">
          <w:rPr>
            <w:rFonts w:ascii="Times New Roman" w:eastAsia="Times New Roman" w:hAnsi="Times New Roman" w:cs="David"/>
            <w:sz w:val="24"/>
            <w:szCs w:val="24"/>
            <w:highlight w:val="yellow"/>
            <w:rtl/>
            <w:lang w:eastAsia="he-IL"/>
            <w:rPrChange w:id="811"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812" w:author="הילית אראל שכטר" w:date="2020-03-16T19:49:00Z">
              <w:rPr>
                <w:rFonts w:ascii="Times New Roman" w:eastAsia="Times New Roman" w:hAnsi="Times New Roman" w:cs="David" w:hint="eastAsia"/>
                <w:sz w:val="24"/>
                <w:szCs w:val="24"/>
                <w:rtl/>
                <w:lang w:eastAsia="he-IL"/>
              </w:rPr>
            </w:rPrChange>
          </w:rPr>
          <w:t>ולא</w:t>
        </w:r>
        <w:r w:rsidR="00D061D1" w:rsidRPr="005C0F5B">
          <w:rPr>
            <w:rFonts w:ascii="Times New Roman" w:eastAsia="Times New Roman" w:hAnsi="Times New Roman" w:cs="David"/>
            <w:sz w:val="24"/>
            <w:szCs w:val="24"/>
            <w:highlight w:val="yellow"/>
            <w:rtl/>
            <w:lang w:eastAsia="he-IL"/>
            <w:rPrChange w:id="813"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814" w:author="הילית אראל שכטר" w:date="2020-03-16T19:49:00Z">
              <w:rPr>
                <w:rFonts w:ascii="Times New Roman" w:eastAsia="Times New Roman" w:hAnsi="Times New Roman" w:cs="David" w:hint="eastAsia"/>
                <w:sz w:val="24"/>
                <w:szCs w:val="24"/>
                <w:rtl/>
                <w:lang w:eastAsia="he-IL"/>
              </w:rPr>
            </w:rPrChange>
          </w:rPr>
          <w:t>טכנית</w:t>
        </w:r>
      </w:ins>
      <w:ins w:id="815" w:author="הילית אראל שכטר" w:date="2020-03-16T19:48:00Z">
        <w:r w:rsidR="005C0F5B" w:rsidRPr="005C0F5B">
          <w:rPr>
            <w:rFonts w:ascii="Times New Roman" w:eastAsia="Times New Roman" w:hAnsi="Times New Roman" w:cs="David"/>
            <w:sz w:val="24"/>
            <w:szCs w:val="24"/>
            <w:highlight w:val="yellow"/>
            <w:rtl/>
            <w:lang w:eastAsia="he-IL"/>
            <w:rPrChange w:id="816" w:author="הילית אראל שכטר" w:date="2020-03-16T19:49:00Z">
              <w:rPr>
                <w:rFonts w:ascii="Times New Roman" w:eastAsia="Times New Roman" w:hAnsi="Times New Roman" w:cs="David"/>
                <w:sz w:val="24"/>
                <w:szCs w:val="24"/>
                <w:rtl/>
                <w:lang w:eastAsia="he-IL"/>
              </w:rPr>
            </w:rPrChange>
          </w:rPr>
          <w:t xml:space="preserve"> – העתקתי מסוף חווה"ד את הפסק</w:t>
        </w:r>
      </w:ins>
      <w:ins w:id="817" w:author="הילית אראל שכטר" w:date="2020-03-16T19:49:00Z">
        <w:r w:rsidR="005C0F5B" w:rsidRPr="005C0F5B">
          <w:rPr>
            <w:rFonts w:ascii="Times New Roman" w:eastAsia="Times New Roman" w:hAnsi="Times New Roman" w:cs="David" w:hint="eastAsia"/>
            <w:sz w:val="24"/>
            <w:szCs w:val="24"/>
            <w:highlight w:val="yellow"/>
            <w:rtl/>
            <w:lang w:eastAsia="he-IL"/>
            <w:rPrChange w:id="818" w:author="הילית אראל שכטר" w:date="2020-03-16T19:49:00Z">
              <w:rPr>
                <w:rFonts w:ascii="Times New Roman" w:eastAsia="Times New Roman" w:hAnsi="Times New Roman" w:cs="David" w:hint="eastAsia"/>
                <w:sz w:val="24"/>
                <w:szCs w:val="24"/>
                <w:rtl/>
                <w:lang w:eastAsia="he-IL"/>
              </w:rPr>
            </w:rPrChange>
          </w:rPr>
          <w:t>אות</w:t>
        </w:r>
        <w:r w:rsidR="005C0F5B" w:rsidRPr="005C0F5B">
          <w:rPr>
            <w:rFonts w:ascii="Times New Roman" w:eastAsia="Times New Roman" w:hAnsi="Times New Roman" w:cs="David"/>
            <w:sz w:val="24"/>
            <w:szCs w:val="24"/>
            <w:highlight w:val="yellow"/>
            <w:rtl/>
            <w:lang w:eastAsia="he-IL"/>
            <w:rPrChange w:id="819"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20" w:author="הילית אראל שכטר" w:date="2020-03-16T19:49:00Z">
              <w:rPr>
                <w:rFonts w:ascii="Times New Roman" w:eastAsia="Times New Roman" w:hAnsi="Times New Roman" w:cs="David" w:hint="eastAsia"/>
                <w:sz w:val="24"/>
                <w:szCs w:val="24"/>
                <w:rtl/>
                <w:lang w:eastAsia="he-IL"/>
              </w:rPr>
            </w:rPrChange>
          </w:rPr>
          <w:t>הרלוונטיות</w:t>
        </w:r>
        <w:r w:rsidR="005C0F5B" w:rsidRPr="005C0F5B">
          <w:rPr>
            <w:rFonts w:ascii="Times New Roman" w:eastAsia="Times New Roman" w:hAnsi="Times New Roman" w:cs="David"/>
            <w:sz w:val="24"/>
            <w:szCs w:val="24"/>
            <w:highlight w:val="yellow"/>
            <w:rtl/>
            <w:lang w:eastAsia="he-IL"/>
            <w:rPrChange w:id="821"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22" w:author="הילית אראל שכטר" w:date="2020-03-16T19:49:00Z">
              <w:rPr>
                <w:rFonts w:ascii="Times New Roman" w:eastAsia="Times New Roman" w:hAnsi="Times New Roman" w:cs="David" w:hint="eastAsia"/>
                <w:sz w:val="24"/>
                <w:szCs w:val="24"/>
                <w:rtl/>
                <w:lang w:eastAsia="he-IL"/>
              </w:rPr>
            </w:rPrChange>
          </w:rPr>
          <w:t>אך</w:t>
        </w:r>
        <w:r w:rsidR="005C0F5B" w:rsidRPr="005C0F5B">
          <w:rPr>
            <w:rFonts w:ascii="Times New Roman" w:eastAsia="Times New Roman" w:hAnsi="Times New Roman" w:cs="David"/>
            <w:sz w:val="24"/>
            <w:szCs w:val="24"/>
            <w:highlight w:val="yellow"/>
            <w:rtl/>
            <w:lang w:eastAsia="he-IL"/>
            <w:rPrChange w:id="823"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24" w:author="הילית אראל שכטר" w:date="2020-03-16T19:49:00Z">
              <w:rPr>
                <w:rFonts w:ascii="Times New Roman" w:eastAsia="Times New Roman" w:hAnsi="Times New Roman" w:cs="David" w:hint="eastAsia"/>
                <w:sz w:val="24"/>
                <w:szCs w:val="24"/>
                <w:rtl/>
                <w:lang w:eastAsia="he-IL"/>
              </w:rPr>
            </w:rPrChange>
          </w:rPr>
          <w:t>יש</w:t>
        </w:r>
        <w:r w:rsidR="005C0F5B" w:rsidRPr="005C0F5B">
          <w:rPr>
            <w:rFonts w:ascii="Times New Roman" w:eastAsia="Times New Roman" w:hAnsi="Times New Roman" w:cs="David"/>
            <w:sz w:val="24"/>
            <w:szCs w:val="24"/>
            <w:highlight w:val="yellow"/>
            <w:rtl/>
            <w:lang w:eastAsia="he-IL"/>
            <w:rPrChange w:id="825"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26" w:author="הילית אראל שכטר" w:date="2020-03-16T19:49:00Z">
              <w:rPr>
                <w:rFonts w:ascii="Times New Roman" w:eastAsia="Times New Roman" w:hAnsi="Times New Roman" w:cs="David" w:hint="eastAsia"/>
                <w:sz w:val="24"/>
                <w:szCs w:val="24"/>
                <w:rtl/>
                <w:lang w:eastAsia="he-IL"/>
              </w:rPr>
            </w:rPrChange>
          </w:rPr>
          <w:t>לעבות</w:t>
        </w:r>
        <w:r w:rsidR="005C0F5B" w:rsidRPr="005C0F5B">
          <w:rPr>
            <w:rFonts w:ascii="Times New Roman" w:eastAsia="Times New Roman" w:hAnsi="Times New Roman" w:cs="David"/>
            <w:sz w:val="24"/>
            <w:szCs w:val="24"/>
            <w:highlight w:val="yellow"/>
            <w:rtl/>
            <w:lang w:eastAsia="he-IL"/>
            <w:rPrChange w:id="827"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828" w:author="הילית אראל שכטר" w:date="2020-03-16T19:49:00Z">
              <w:rPr>
                <w:rFonts w:ascii="Times New Roman" w:eastAsia="Times New Roman" w:hAnsi="Times New Roman" w:cs="David" w:hint="eastAsia"/>
                <w:sz w:val="24"/>
                <w:szCs w:val="24"/>
                <w:rtl/>
                <w:lang w:eastAsia="he-IL"/>
              </w:rPr>
            </w:rPrChange>
          </w:rPr>
          <w:t>אותן</w:t>
        </w:r>
      </w:ins>
      <w:ins w:id="829" w:author="הילית אראל שכטר" w:date="2020-03-16T20:23:00Z">
        <w:r w:rsidR="001306F3">
          <w:rPr>
            <w:rFonts w:ascii="Times New Roman" w:eastAsia="Times New Roman" w:hAnsi="Times New Roman" w:cs="David" w:hint="cs"/>
            <w:sz w:val="24"/>
            <w:szCs w:val="24"/>
            <w:highlight w:val="yellow"/>
            <w:rtl/>
            <w:lang w:eastAsia="he-IL"/>
          </w:rPr>
          <w:t xml:space="preserve"> באופן משמעותי. </w:t>
        </w:r>
      </w:ins>
      <w:ins w:id="830" w:author="הילית אראל שכטר" w:date="2020-03-16T20:24:00Z">
        <w:r w:rsidR="001306F3">
          <w:rPr>
            <w:rFonts w:ascii="Times New Roman" w:eastAsia="Times New Roman" w:hAnsi="Times New Roman" w:cs="David" w:hint="cs"/>
            <w:sz w:val="24"/>
            <w:szCs w:val="24"/>
            <w:highlight w:val="yellow"/>
            <w:rtl/>
            <w:lang w:eastAsia="he-IL"/>
          </w:rPr>
          <w:t xml:space="preserve">זהו הפרק חשוב </w:t>
        </w:r>
      </w:ins>
      <w:ins w:id="831" w:author="הילית אראל שכטר" w:date="2020-03-16T21:58:00Z">
        <w:r>
          <w:rPr>
            <w:rFonts w:ascii="Times New Roman" w:eastAsia="Times New Roman" w:hAnsi="Times New Roman" w:cs="David" w:hint="cs"/>
            <w:sz w:val="24"/>
            <w:szCs w:val="24"/>
            <w:highlight w:val="yellow"/>
            <w:rtl/>
            <w:lang w:eastAsia="he-IL"/>
          </w:rPr>
          <w:t xml:space="preserve">מאוד </w:t>
        </w:r>
      </w:ins>
      <w:ins w:id="832" w:author="הילית אראל שכטר" w:date="2020-03-16T20:24:00Z">
        <w:r w:rsidR="001306F3">
          <w:rPr>
            <w:rFonts w:ascii="Times New Roman" w:eastAsia="Times New Roman" w:hAnsi="Times New Roman" w:cs="David" w:hint="cs"/>
            <w:sz w:val="24"/>
            <w:szCs w:val="24"/>
            <w:highlight w:val="yellow"/>
            <w:rtl/>
            <w:lang w:eastAsia="he-IL"/>
          </w:rPr>
          <w:t xml:space="preserve">בחוות הדעת ולצערי הוא לא מספיק ברור להדיוטות. ראה הערות מטה. </w:t>
        </w:r>
      </w:ins>
    </w:p>
    <w:p w14:paraId="15704D6A" w14:textId="77777777" w:rsidR="000638D1" w:rsidRDefault="005C0F5B" w:rsidP="005C0F5B">
      <w:pPr>
        <w:numPr>
          <w:ilvl w:val="0"/>
          <w:numId w:val="24"/>
        </w:numPr>
        <w:autoSpaceDE w:val="0"/>
        <w:autoSpaceDN w:val="0"/>
        <w:bidi/>
        <w:spacing w:before="120" w:after="120" w:line="360" w:lineRule="auto"/>
        <w:jc w:val="both"/>
        <w:rPr>
          <w:ins w:id="833" w:author="הילית אראל שכטר" w:date="2020-03-16T19:55:00Z"/>
          <w:rFonts w:ascii="Times New Roman" w:eastAsia="Times New Roman" w:hAnsi="Times New Roman" w:cs="David"/>
          <w:sz w:val="24"/>
          <w:szCs w:val="24"/>
          <w:lang w:eastAsia="he-IL"/>
        </w:rPr>
      </w:pPr>
      <w:del w:id="834" w:author="הילית אראל שכטר" w:date="2020-03-16T19:49:00Z">
        <w:r w:rsidRPr="005C0F5B" w:rsidDel="005C0F5B">
          <w:rPr>
            <w:rFonts w:ascii="Times New Roman" w:eastAsia="Times New Roman" w:hAnsi="Times New Roman" w:cs="David"/>
            <w:sz w:val="24"/>
            <w:szCs w:val="24"/>
            <w:rtl/>
            <w:lang w:eastAsia="he-IL"/>
          </w:rPr>
          <w:delText xml:space="preserve">המכשירים </w:delText>
        </w:r>
      </w:del>
      <w:ins w:id="835" w:author="הילית אראל שכטר" w:date="2020-03-16T19:49:00Z">
        <w:r>
          <w:rPr>
            <w:rFonts w:ascii="Times New Roman" w:eastAsia="Times New Roman" w:hAnsi="Times New Roman" w:cs="David" w:hint="cs"/>
            <w:sz w:val="24"/>
            <w:szCs w:val="24"/>
            <w:rtl/>
            <w:lang w:eastAsia="he-IL"/>
          </w:rPr>
          <w:t xml:space="preserve">המצלמות </w:t>
        </w:r>
        <w:r w:rsidRPr="005C0F5B">
          <w:rPr>
            <w:rFonts w:ascii="Times New Roman" w:eastAsia="Times New Roman" w:hAnsi="Times New Roman" w:cs="David"/>
            <w:sz w:val="24"/>
            <w:szCs w:val="24"/>
            <w:rtl/>
            <w:lang w:eastAsia="he-IL"/>
          </w:rPr>
          <w:t xml:space="preserve"> </w:t>
        </w:r>
      </w:ins>
      <w:del w:id="836" w:author="הילית אראל שכטר" w:date="2020-03-16T19:49:00Z">
        <w:r w:rsidRPr="005C0F5B" w:rsidDel="005C0F5B">
          <w:rPr>
            <w:rFonts w:ascii="Times New Roman" w:eastAsia="Times New Roman" w:hAnsi="Times New Roman" w:cs="David"/>
            <w:sz w:val="24"/>
            <w:szCs w:val="24"/>
            <w:lang w:eastAsia="he-IL"/>
          </w:rPr>
          <w:delText>Hipcam Indoor Pro (HIP)</w:delText>
        </w:r>
        <w:r w:rsidRPr="005C0F5B" w:rsidDel="005C0F5B">
          <w:rPr>
            <w:rFonts w:ascii="Times New Roman" w:eastAsia="Times New Roman" w:hAnsi="Times New Roman" w:cs="David"/>
            <w:sz w:val="24"/>
            <w:szCs w:val="24"/>
            <w:rtl/>
            <w:lang w:eastAsia="he-IL"/>
          </w:rPr>
          <w:delText xml:space="preserve"> ו </w:delText>
        </w:r>
        <w:r w:rsidRPr="005C0F5B" w:rsidDel="005C0F5B">
          <w:rPr>
            <w:rFonts w:ascii="Times New Roman" w:eastAsia="Times New Roman" w:hAnsi="Times New Roman" w:cs="David"/>
            <w:sz w:val="24"/>
            <w:szCs w:val="24"/>
            <w:lang w:eastAsia="he-IL"/>
          </w:rPr>
          <w:delText>(HD)  Hipcam Doorbell</w:delText>
        </w:r>
      </w:del>
      <w:r w:rsidRPr="005C0F5B">
        <w:rPr>
          <w:rFonts w:ascii="Times New Roman" w:eastAsia="Times New Roman" w:hAnsi="Times New Roman" w:cs="David"/>
          <w:sz w:val="24"/>
          <w:szCs w:val="24"/>
          <w:rtl/>
          <w:lang w:eastAsia="he-IL"/>
        </w:rPr>
        <w:t xml:space="preserve">נועדו לשימוש ביתי או משרדי על ידי חיבור לרשת אינטרנט אלחוטית מקומית </w:t>
      </w:r>
      <w:del w:id="837" w:author="הילית אראל שכטר" w:date="2020-03-16T19:54:00Z">
        <w:r w:rsidRPr="005C0F5B" w:rsidDel="000638D1">
          <w:rPr>
            <w:rFonts w:ascii="Times New Roman" w:eastAsia="Times New Roman" w:hAnsi="Times New Roman" w:cs="David"/>
            <w:sz w:val="24"/>
            <w:szCs w:val="24"/>
            <w:rtl/>
            <w:lang w:eastAsia="he-IL"/>
          </w:rPr>
          <w:delText xml:space="preserve">(0002, 0074, 0077).  </w:delText>
        </w:r>
      </w:del>
      <w:ins w:id="838" w:author="הילית אראל שכטר" w:date="2020-03-16T19:54:00Z">
        <w:r w:rsidR="000638D1">
          <w:rPr>
            <w:rFonts w:ascii="Times New Roman" w:eastAsia="Times New Roman" w:hAnsi="Times New Roman" w:cs="David" w:hint="cs"/>
            <w:sz w:val="24"/>
            <w:szCs w:val="24"/>
            <w:rtl/>
            <w:lang w:eastAsia="he-IL"/>
          </w:rPr>
          <w:t xml:space="preserve">מסמכי הפטנט </w:t>
        </w:r>
      </w:ins>
      <w:ins w:id="839" w:author="הילית אראל שכטר" w:date="2020-03-16T19:55:00Z">
        <w:r w:rsidR="000638D1">
          <w:rPr>
            <w:rFonts w:ascii="Times New Roman" w:eastAsia="Times New Roman" w:hAnsi="Times New Roman" w:cs="David" w:hint="cs"/>
            <w:sz w:val="24"/>
            <w:szCs w:val="24"/>
            <w:rtl/>
            <w:lang w:eastAsia="he-IL"/>
          </w:rPr>
          <w:t xml:space="preserve">מפרטים את הפונקציות השונות שהמצלמות אמורות לבצע. </w:t>
        </w:r>
      </w:ins>
    </w:p>
    <w:p w14:paraId="2812B683" w14:textId="71FB2E31" w:rsidR="003250DC" w:rsidRDefault="005C0F5B">
      <w:pPr>
        <w:numPr>
          <w:ilvl w:val="0"/>
          <w:numId w:val="24"/>
        </w:numPr>
        <w:autoSpaceDE w:val="0"/>
        <w:autoSpaceDN w:val="0"/>
        <w:bidi/>
        <w:spacing w:before="120" w:after="120" w:line="360" w:lineRule="auto"/>
        <w:jc w:val="both"/>
        <w:rPr>
          <w:ins w:id="840" w:author="הילית אראל שכטר" w:date="2020-03-16T20:38:00Z"/>
          <w:rFonts w:ascii="Times New Roman" w:eastAsia="Times New Roman" w:hAnsi="Times New Roman" w:cs="David"/>
          <w:sz w:val="24"/>
          <w:szCs w:val="24"/>
          <w:lang w:eastAsia="he-IL"/>
        </w:rPr>
        <w:pPrChange w:id="841" w:author="Amos Baranes" w:date="2020-03-17T08:22:00Z">
          <w:pPr>
            <w:numPr>
              <w:numId w:val="24"/>
            </w:numPr>
            <w:autoSpaceDE w:val="0"/>
            <w:autoSpaceDN w:val="0"/>
            <w:bidi/>
            <w:spacing w:before="120" w:after="120" w:line="360" w:lineRule="auto"/>
            <w:ind w:left="360" w:hanging="360"/>
            <w:jc w:val="both"/>
          </w:pPr>
        </w:pPrChange>
      </w:pPr>
      <w:del w:id="842" w:author="הילית אראל שכטר" w:date="2020-03-16T19:55: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מפרט את הפונקציות שמכשירי ה </w:delText>
        </w:r>
        <w:r w:rsidRPr="005C0F5B" w:rsidDel="000638D1">
          <w:rPr>
            <w:rFonts w:ascii="Times New Roman" w:eastAsia="Times New Roman" w:hAnsi="Times New Roman" w:cs="David"/>
            <w:sz w:val="24"/>
            <w:szCs w:val="24"/>
            <w:lang w:eastAsia="he-IL"/>
          </w:rPr>
          <w:delText>HIP</w:delText>
        </w:r>
        <w:r w:rsidRPr="005C0F5B" w:rsidDel="000638D1">
          <w:rPr>
            <w:rFonts w:ascii="Times New Roman" w:eastAsia="Times New Roman" w:hAnsi="Times New Roman" w:cs="David"/>
            <w:sz w:val="24"/>
            <w:szCs w:val="24"/>
            <w:rtl/>
            <w:lang w:eastAsia="he-IL"/>
          </w:rPr>
          <w:delText xml:space="preserve"> ו </w:delText>
        </w:r>
        <w:r w:rsidRPr="005C0F5B" w:rsidDel="000638D1">
          <w:rPr>
            <w:rFonts w:ascii="Times New Roman" w:eastAsia="Times New Roman" w:hAnsi="Times New Roman" w:cs="David"/>
            <w:sz w:val="24"/>
            <w:szCs w:val="24"/>
            <w:lang w:eastAsia="he-IL"/>
          </w:rPr>
          <w:delText>HD</w:delText>
        </w:r>
        <w:r w:rsidRPr="005C0F5B" w:rsidDel="000638D1">
          <w:rPr>
            <w:rFonts w:ascii="Times New Roman" w:eastAsia="Times New Roman" w:hAnsi="Times New Roman" w:cs="David"/>
            <w:sz w:val="24"/>
            <w:szCs w:val="24"/>
            <w:rtl/>
            <w:lang w:eastAsia="he-IL"/>
          </w:rPr>
          <w:delText xml:space="preserve"> אמורים לבצע.  </w:delText>
        </w:r>
      </w:del>
      <w:r w:rsidRPr="005C0F5B">
        <w:rPr>
          <w:rFonts w:ascii="Times New Roman" w:eastAsia="Times New Roman" w:hAnsi="Times New Roman" w:cs="David"/>
          <w:sz w:val="24"/>
          <w:szCs w:val="24"/>
          <w:rtl/>
          <w:lang w:eastAsia="he-IL"/>
        </w:rPr>
        <w:t>כפי ש</w:t>
      </w:r>
      <w:ins w:id="843" w:author="הילית אראל שכטר" w:date="2020-03-16T19:55:00Z">
        <w:r w:rsidR="000638D1">
          <w:rPr>
            <w:rFonts w:ascii="Times New Roman" w:eastAsia="Times New Roman" w:hAnsi="Times New Roman" w:cs="David" w:hint="cs"/>
            <w:sz w:val="24"/>
            <w:szCs w:val="24"/>
            <w:rtl/>
            <w:lang w:eastAsia="he-IL"/>
          </w:rPr>
          <w:t xml:space="preserve">יפורט להלן, </w:t>
        </w:r>
      </w:ins>
      <w:del w:id="844" w:author="הילית אראל שכטר" w:date="2020-03-16T19:55:00Z">
        <w:r w:rsidRPr="005C0F5B" w:rsidDel="000638D1">
          <w:rPr>
            <w:rFonts w:ascii="Times New Roman" w:eastAsia="Times New Roman" w:hAnsi="Times New Roman" w:cs="David"/>
            <w:sz w:val="24"/>
            <w:szCs w:val="24"/>
            <w:rtl/>
            <w:lang w:eastAsia="he-IL"/>
          </w:rPr>
          <w:delText>מפורט בסעיף 5,</w:delText>
        </w:r>
      </w:del>
      <w:r w:rsidRPr="005C0F5B">
        <w:rPr>
          <w:rFonts w:ascii="Times New Roman" w:eastAsia="Times New Roman" w:hAnsi="Times New Roman" w:cs="David"/>
          <w:sz w:val="24"/>
          <w:szCs w:val="24"/>
          <w:rtl/>
          <w:lang w:eastAsia="he-IL"/>
        </w:rPr>
        <w:t>ערכנו מספר רב של בדיקות בסביבה ביתית של חדר בגודל</w:t>
      </w:r>
      <w:ins w:id="845" w:author="Amos Baranes" w:date="2020-03-17T08:22:00Z">
        <w:r w:rsidR="00D50621">
          <w:rPr>
            <w:rFonts w:ascii="Times New Roman" w:eastAsia="Times New Roman" w:hAnsi="Times New Roman" w:cs="David" w:hint="cs"/>
            <w:sz w:val="24"/>
            <w:szCs w:val="24"/>
            <w:rtl/>
            <w:lang w:eastAsia="he-IL"/>
          </w:rPr>
          <w:t xml:space="preserve"> 6.28 </w:t>
        </w:r>
        <w:r w:rsidR="00D50621">
          <w:rPr>
            <w:rFonts w:ascii="Times New Roman" w:eastAsia="Times New Roman" w:hAnsi="Times New Roman" w:cs="David" w:hint="cs"/>
            <w:sz w:val="24"/>
            <w:szCs w:val="24"/>
            <w:lang w:eastAsia="he-IL"/>
          </w:rPr>
          <w:t>X</w:t>
        </w:r>
        <w:r w:rsidR="00D50621">
          <w:rPr>
            <w:rFonts w:ascii="Times New Roman" w:eastAsia="Times New Roman" w:hAnsi="Times New Roman" w:cs="David" w:hint="cs"/>
            <w:sz w:val="24"/>
            <w:szCs w:val="24"/>
            <w:rtl/>
            <w:lang w:eastAsia="he-IL"/>
          </w:rPr>
          <w:t xml:space="preserve"> 4.00</w:t>
        </w:r>
      </w:ins>
      <w:r w:rsidRPr="005C0F5B">
        <w:rPr>
          <w:rFonts w:ascii="Times New Roman" w:eastAsia="Times New Roman" w:hAnsi="Times New Roman" w:cs="David"/>
          <w:sz w:val="24"/>
          <w:szCs w:val="24"/>
          <w:rtl/>
          <w:lang w:eastAsia="he-IL"/>
        </w:rPr>
        <w:t xml:space="preserve"> </w:t>
      </w:r>
      <w:del w:id="846" w:author="Amos Baranes" w:date="2020-03-17T08:22:00Z">
        <w:r w:rsidRPr="000638D1" w:rsidDel="00D50621">
          <w:rPr>
            <w:rFonts w:ascii="Times New Roman" w:eastAsia="Times New Roman" w:hAnsi="Times New Roman" w:cs="David"/>
            <w:sz w:val="24"/>
            <w:szCs w:val="24"/>
            <w:highlight w:val="yellow"/>
            <w:rtl/>
            <w:lang w:eastAsia="he-IL"/>
            <w:rPrChange w:id="847" w:author="הילית אראל שכטר" w:date="2020-03-16T19:55:00Z">
              <w:rPr>
                <w:rFonts w:ascii="Times New Roman" w:eastAsia="Times New Roman" w:hAnsi="Times New Roman" w:cs="David"/>
                <w:sz w:val="24"/>
                <w:szCs w:val="24"/>
                <w:rtl/>
                <w:lang w:eastAsia="he-IL"/>
              </w:rPr>
            </w:rPrChange>
          </w:rPr>
          <w:delText>4.00</w:delText>
        </w:r>
        <w:r w:rsidRPr="000638D1" w:rsidDel="00D50621">
          <w:rPr>
            <w:rFonts w:ascii="Times New Roman" w:eastAsia="Times New Roman" w:hAnsi="Times New Roman" w:cs="David"/>
            <w:sz w:val="24"/>
            <w:szCs w:val="24"/>
            <w:highlight w:val="yellow"/>
            <w:lang w:eastAsia="he-IL"/>
            <w:rPrChange w:id="848" w:author="הילית אראל שכטר" w:date="2020-03-16T19:55:00Z">
              <w:rPr>
                <w:rFonts w:ascii="Times New Roman" w:eastAsia="Times New Roman" w:hAnsi="Times New Roman" w:cs="David"/>
                <w:sz w:val="24"/>
                <w:szCs w:val="24"/>
                <w:lang w:eastAsia="he-IL"/>
              </w:rPr>
            </w:rPrChange>
          </w:rPr>
          <w:delText>X  6.28</w:delText>
        </w:r>
        <w:r w:rsidRPr="005C0F5B" w:rsidDel="00D5062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 xml:space="preserve">מטרים.  הבדיקות שנערכו על 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ins w:id="849" w:author="הילית אראל שכטר" w:date="2020-03-16T19:55:00Z">
        <w:r w:rsidR="000638D1" w:rsidRPr="000638D1">
          <w:rPr>
            <w:rFonts w:ascii="Times New Roman" w:eastAsia="Times New Roman" w:hAnsi="Times New Roman" w:cs="David"/>
            <w:sz w:val="24"/>
            <w:szCs w:val="24"/>
            <w:highlight w:val="yellow"/>
            <w:rtl/>
            <w:lang w:eastAsia="he-IL"/>
            <w:rPrChange w:id="850" w:author="הילית אראל שכטר" w:date="2020-03-16T19:56:00Z">
              <w:rPr>
                <w:rFonts w:ascii="Times New Roman" w:eastAsia="Times New Roman" w:hAnsi="Times New Roman" w:cs="David"/>
                <w:sz w:val="24"/>
                <w:szCs w:val="24"/>
                <w:rtl/>
                <w:lang w:eastAsia="he-IL"/>
              </w:rPr>
            </w:rPrChange>
          </w:rPr>
          <w:t xml:space="preserve">(מה </w:t>
        </w:r>
        <w:r w:rsidR="000638D1" w:rsidRPr="000638D1">
          <w:rPr>
            <w:rFonts w:ascii="Times New Roman" w:eastAsia="Times New Roman" w:hAnsi="Times New Roman" w:cs="David" w:hint="eastAsia"/>
            <w:sz w:val="24"/>
            <w:szCs w:val="24"/>
            <w:highlight w:val="yellow"/>
            <w:rtl/>
            <w:lang w:eastAsia="he-IL"/>
            <w:rPrChange w:id="851" w:author="הילית אראל שכטר" w:date="2020-03-16T19:56:00Z">
              <w:rPr>
                <w:rFonts w:ascii="Times New Roman" w:eastAsia="Times New Roman" w:hAnsi="Times New Roman" w:cs="David" w:hint="eastAsia"/>
                <w:sz w:val="24"/>
                <w:szCs w:val="24"/>
                <w:rtl/>
                <w:lang w:eastAsia="he-IL"/>
              </w:rPr>
            </w:rPrChange>
          </w:rPr>
          <w:t>עם</w:t>
        </w:r>
        <w:r w:rsidR="000638D1" w:rsidRPr="000638D1">
          <w:rPr>
            <w:rFonts w:ascii="Times New Roman" w:eastAsia="Times New Roman" w:hAnsi="Times New Roman" w:cs="David"/>
            <w:sz w:val="24"/>
            <w:szCs w:val="24"/>
            <w:highlight w:val="yellow"/>
            <w:rtl/>
            <w:lang w:eastAsia="he-IL"/>
            <w:rPrChange w:id="852"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853" w:author="הילית אראל שכטר" w:date="2020-03-16T19:56:00Z">
              <w:rPr>
                <w:rFonts w:ascii="Times New Roman" w:eastAsia="Times New Roman" w:hAnsi="Times New Roman" w:cs="David" w:hint="eastAsia"/>
                <w:sz w:val="24"/>
                <w:szCs w:val="24"/>
                <w:rtl/>
                <w:lang w:eastAsia="he-IL"/>
              </w:rPr>
            </w:rPrChange>
          </w:rPr>
          <w:t>המצלמה</w:t>
        </w:r>
        <w:r w:rsidR="000638D1" w:rsidRPr="000638D1">
          <w:rPr>
            <w:rFonts w:ascii="Times New Roman" w:eastAsia="Times New Roman" w:hAnsi="Times New Roman" w:cs="David"/>
            <w:sz w:val="24"/>
            <w:szCs w:val="24"/>
            <w:highlight w:val="yellow"/>
            <w:rtl/>
            <w:lang w:eastAsia="he-IL"/>
            <w:rPrChange w:id="854"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855" w:author="הילית אראל שכטר" w:date="2020-03-16T19:56:00Z">
              <w:rPr>
                <w:rFonts w:ascii="Times New Roman" w:eastAsia="Times New Roman" w:hAnsi="Times New Roman" w:cs="David" w:hint="eastAsia"/>
                <w:sz w:val="24"/>
                <w:szCs w:val="24"/>
                <w:rtl/>
                <w:lang w:eastAsia="he-IL"/>
              </w:rPr>
            </w:rPrChange>
          </w:rPr>
          <w:t>הנוספת</w:t>
        </w:r>
        <w:r w:rsidR="000638D1" w:rsidRPr="000638D1">
          <w:rPr>
            <w:rFonts w:ascii="Times New Roman" w:eastAsia="Times New Roman" w:hAnsi="Times New Roman" w:cs="David"/>
            <w:sz w:val="24"/>
            <w:szCs w:val="24"/>
            <w:highlight w:val="yellow"/>
            <w:rtl/>
            <w:lang w:eastAsia="he-IL"/>
            <w:rPrChange w:id="856" w:author="הילית אראל שכטר" w:date="2020-03-16T19:56:00Z">
              <w:rPr>
                <w:rFonts w:ascii="Times New Roman" w:eastAsia="Times New Roman" w:hAnsi="Times New Roman" w:cs="David"/>
                <w:sz w:val="24"/>
                <w:szCs w:val="24"/>
                <w:rtl/>
                <w:lang w:eastAsia="he-IL"/>
              </w:rPr>
            </w:rPrChange>
          </w:rPr>
          <w:t>?)</w:t>
        </w:r>
        <w:r w:rsidR="000638D1">
          <w:rPr>
            <w:rFonts w:ascii="Times New Roman" w:eastAsia="Times New Roman" w:hAnsi="Times New Roman" w:cs="David" w:hint="cs"/>
            <w:sz w:val="24"/>
            <w:szCs w:val="24"/>
            <w:rtl/>
            <w:lang w:eastAsia="he-IL"/>
          </w:rPr>
          <w:t xml:space="preserve"> </w:t>
        </w:r>
      </w:ins>
      <w:del w:id="857" w:author="הילית אראל שכטר" w:date="2020-03-16T19:56:00Z">
        <w:r w:rsidRPr="005C0F5B" w:rsidDel="000638D1">
          <w:rPr>
            <w:rFonts w:ascii="Times New Roman" w:eastAsia="Times New Roman" w:hAnsi="Times New Roman" w:cs="David"/>
            <w:sz w:val="24"/>
            <w:szCs w:val="24"/>
            <w:rtl/>
            <w:lang w:eastAsia="he-IL"/>
          </w:rPr>
          <w:delText xml:space="preserve">אישרו </w:delText>
        </w:r>
      </w:del>
      <w:ins w:id="858" w:author="הילית אראל שכטר" w:date="2020-03-16T19:56:00Z">
        <w:r w:rsidR="000638D1">
          <w:rPr>
            <w:rFonts w:ascii="Times New Roman" w:eastAsia="Times New Roman" w:hAnsi="Times New Roman" w:cs="David" w:hint="cs"/>
            <w:sz w:val="24"/>
            <w:szCs w:val="24"/>
            <w:rtl/>
            <w:lang w:eastAsia="he-IL"/>
          </w:rPr>
          <w:t xml:space="preserve">העלו </w:t>
        </w:r>
      </w:ins>
      <w:del w:id="859" w:author="הילית אראל שכטר" w:date="2020-03-16T19:56:00Z">
        <w:r w:rsidRPr="005C0F5B" w:rsidDel="000638D1">
          <w:rPr>
            <w:rFonts w:ascii="Times New Roman" w:eastAsia="Times New Roman" w:hAnsi="Times New Roman" w:cs="David"/>
            <w:sz w:val="24"/>
            <w:szCs w:val="24"/>
            <w:rtl/>
            <w:lang w:eastAsia="he-IL"/>
          </w:rPr>
          <w:delText xml:space="preserve">שרק </w:delText>
        </w:r>
      </w:del>
      <w:ins w:id="860" w:author="הילית אראל שכטר" w:date="2020-03-16T19:56:00Z">
        <w:r w:rsidR="000638D1">
          <w:rPr>
            <w:rFonts w:ascii="Times New Roman" w:eastAsia="Times New Roman" w:hAnsi="Times New Roman" w:cs="David" w:hint="cs"/>
            <w:sz w:val="24"/>
            <w:szCs w:val="24"/>
            <w:rtl/>
            <w:lang w:eastAsia="he-IL"/>
          </w:rPr>
          <w:t>ש</w:t>
        </w:r>
      </w:ins>
      <w:r w:rsidRPr="005C0F5B">
        <w:rPr>
          <w:rFonts w:ascii="Times New Roman" w:eastAsia="Times New Roman" w:hAnsi="Times New Roman" w:cs="David"/>
          <w:sz w:val="24"/>
          <w:szCs w:val="24"/>
          <w:rtl/>
          <w:lang w:eastAsia="he-IL"/>
        </w:rPr>
        <w:t xml:space="preserve">חלק מהפונקציות שהמכשירים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r w:rsidR="00CB15CF" w:rsidRPr="00CB15CF">
        <w:rPr>
          <w:rFonts w:ascii="Times New Roman" w:eastAsia="Times New Roman" w:hAnsi="Times New Roman" w:cs="David"/>
          <w:sz w:val="24"/>
          <w:szCs w:val="24"/>
          <w:highlight w:val="yellow"/>
          <w:rtl/>
          <w:lang w:eastAsia="he-IL"/>
        </w:rPr>
        <w:t>(מה עם המצלמה הנוספת?)</w:t>
      </w:r>
      <w:r w:rsidR="00CB15CF" w:rsidRPr="00CB15CF">
        <w:rPr>
          <w:rFonts w:ascii="Times New Roman" w:eastAsia="Times New Roman" w:hAnsi="Times New Roman" w:cs="David"/>
          <w:sz w:val="24"/>
          <w:szCs w:val="24"/>
          <w:rtl/>
          <w:lang w:eastAsia="he-IL"/>
        </w:rPr>
        <w:t xml:space="preserve"> </w:t>
      </w:r>
      <w:r w:rsidRPr="005C0F5B">
        <w:rPr>
          <w:rFonts w:ascii="Times New Roman" w:eastAsia="Times New Roman" w:hAnsi="Times New Roman" w:cs="David"/>
          <w:sz w:val="24"/>
          <w:szCs w:val="24"/>
          <w:rtl/>
          <w:lang w:eastAsia="he-IL"/>
        </w:rPr>
        <w:t>אמורים לבצע</w:t>
      </w:r>
      <w:r w:rsidR="00CB15CF">
        <w:rPr>
          <w:rFonts w:ascii="Times New Roman" w:eastAsia="Times New Roman" w:hAnsi="Times New Roman" w:cs="David" w:hint="cs"/>
          <w:sz w:val="24"/>
          <w:szCs w:val="24"/>
          <w:rtl/>
          <w:lang w:eastAsia="he-IL"/>
        </w:rPr>
        <w:t xml:space="preserve">, אינן מתבצעות. </w:t>
      </w:r>
      <w:del w:id="861" w:author="הילית אראל שכטר" w:date="2020-03-16T19:56:00Z">
        <w:r w:rsidRPr="005C0F5B" w:rsidDel="000638D1">
          <w:rPr>
            <w:rFonts w:ascii="Times New Roman" w:eastAsia="Times New Roman" w:hAnsi="Times New Roman" w:cs="David"/>
            <w:sz w:val="24"/>
            <w:szCs w:val="24"/>
            <w:rtl/>
            <w:lang w:eastAsia="he-IL"/>
          </w:rPr>
          <w:delText xml:space="preserve">אכן </w:delText>
        </w:r>
      </w:del>
      <w:ins w:id="862" w:author="הילית אראל שכטר" w:date="2020-03-16T19:56:00Z">
        <w:r w:rsidR="000638D1">
          <w:rPr>
            <w:rFonts w:ascii="Times New Roman" w:eastAsia="Times New Roman" w:hAnsi="Times New Roman" w:cs="David" w:hint="cs"/>
            <w:sz w:val="24"/>
            <w:szCs w:val="24"/>
            <w:rtl/>
            <w:lang w:eastAsia="he-IL"/>
          </w:rPr>
          <w:t xml:space="preserve">יתרה מכך, </w:t>
        </w:r>
      </w:ins>
      <w:del w:id="863" w:author="הילית אראל שכטר" w:date="2020-03-16T19:56:00Z">
        <w:r w:rsidRPr="005C0F5B" w:rsidDel="000638D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חלק מהותי וחשוב של הפונקציות המצוינות ב</w:t>
      </w:r>
      <w:ins w:id="864" w:author="הילית אראל שכטר" w:date="2020-03-16T19:56:00Z">
        <w:r w:rsidR="000638D1">
          <w:rPr>
            <w:rFonts w:ascii="Times New Roman" w:eastAsia="Times New Roman" w:hAnsi="Times New Roman" w:cs="David" w:hint="cs"/>
            <w:sz w:val="24"/>
            <w:szCs w:val="24"/>
            <w:rtl/>
            <w:lang w:eastAsia="he-IL"/>
          </w:rPr>
          <w:t xml:space="preserve">מסמכי הפטנט </w:t>
        </w:r>
      </w:ins>
      <w:del w:id="865" w:author="הילית אראל שכטר" w:date="2020-03-16T19:56: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w:delText>
        </w:r>
      </w:del>
      <w:ins w:id="866" w:author="הילית אראל שכטר" w:date="2020-03-16T19:56:00Z">
        <w:r w:rsidR="000638D1">
          <w:rPr>
            <w:rFonts w:ascii="Times New Roman" w:eastAsia="Times New Roman" w:hAnsi="Times New Roman" w:cs="David" w:hint="cs"/>
            <w:sz w:val="24"/>
            <w:szCs w:val="24"/>
            <w:rtl/>
            <w:lang w:eastAsia="he-IL"/>
          </w:rPr>
          <w:t xml:space="preserve">כלל </w:t>
        </w:r>
      </w:ins>
      <w:r w:rsidRPr="005C0F5B">
        <w:rPr>
          <w:rFonts w:ascii="Times New Roman" w:eastAsia="Times New Roman" w:hAnsi="Times New Roman" w:cs="David"/>
          <w:sz w:val="24"/>
          <w:szCs w:val="24"/>
          <w:rtl/>
          <w:lang w:eastAsia="he-IL"/>
        </w:rPr>
        <w:t xml:space="preserve">אינן ברות ביצוע או </w:t>
      </w:r>
      <w:ins w:id="867" w:author="הילית אראל שכטר" w:date="2020-03-16T20:38:00Z">
        <w:r w:rsidR="003250DC">
          <w:rPr>
            <w:rFonts w:ascii="Times New Roman" w:eastAsia="Times New Roman" w:hAnsi="Times New Roman" w:cs="David" w:hint="cs"/>
            <w:sz w:val="24"/>
            <w:szCs w:val="24"/>
            <w:rtl/>
            <w:lang w:eastAsia="he-IL"/>
          </w:rPr>
          <w:t xml:space="preserve">שהן </w:t>
        </w:r>
        <w:r w:rsidR="003250DC" w:rsidRPr="005C0F5B">
          <w:rPr>
            <w:rFonts w:ascii="Times New Roman" w:eastAsia="Times New Roman" w:hAnsi="Times New Roman" w:cs="David"/>
            <w:sz w:val="24"/>
            <w:szCs w:val="24"/>
            <w:rtl/>
            <w:lang w:eastAsia="he-IL"/>
          </w:rPr>
          <w:t xml:space="preserve">ניתנות לביצוע רק ברמה ירודה </w:t>
        </w:r>
        <w:r w:rsidR="003250DC">
          <w:rPr>
            <w:rFonts w:ascii="Times New Roman" w:eastAsia="Times New Roman" w:hAnsi="Times New Roman" w:cs="David" w:hint="cs"/>
            <w:sz w:val="24"/>
            <w:szCs w:val="24"/>
            <w:rtl/>
            <w:lang w:eastAsia="he-IL"/>
          </w:rPr>
          <w:t xml:space="preserve">ביותר שאינה עולה בקנה אחד עם סוג המוצר. </w:t>
        </w:r>
      </w:ins>
    </w:p>
    <w:p w14:paraId="64FC7E8D" w14:textId="2C0F7ABA" w:rsidR="005C0F5B" w:rsidRPr="001306F3" w:rsidDel="000638D1" w:rsidRDefault="005C0F5B">
      <w:pPr>
        <w:autoSpaceDE w:val="0"/>
        <w:autoSpaceDN w:val="0"/>
        <w:bidi/>
        <w:spacing w:before="120" w:after="120" w:line="360" w:lineRule="auto"/>
        <w:ind w:left="792"/>
        <w:jc w:val="both"/>
        <w:rPr>
          <w:del w:id="868" w:author="הילית אראל שכטר" w:date="2020-03-16T20:02:00Z"/>
          <w:rFonts w:ascii="Times New Roman" w:eastAsia="Times New Roman" w:hAnsi="Times New Roman" w:cs="David"/>
          <w:sz w:val="24"/>
          <w:szCs w:val="24"/>
          <w:lang w:eastAsia="he-IL"/>
        </w:rPr>
        <w:pPrChange w:id="869" w:author="הילית אראל שכטר" w:date="2020-03-16T20:40:00Z">
          <w:pPr>
            <w:autoSpaceDE w:val="0"/>
            <w:autoSpaceDN w:val="0"/>
            <w:bidi/>
            <w:spacing w:before="120" w:after="120" w:line="360" w:lineRule="auto"/>
            <w:ind w:left="792"/>
            <w:jc w:val="both"/>
          </w:pPr>
        </w:pPrChange>
      </w:pPr>
      <w:del w:id="870" w:author="הילית אראל שכטר" w:date="2020-03-16T20:02:00Z">
        <w:r w:rsidRPr="001306F3" w:rsidDel="000638D1">
          <w:rPr>
            <w:rFonts w:ascii="Times New Roman" w:eastAsia="Times New Roman" w:hAnsi="Times New Roman" w:cs="David"/>
            <w:sz w:val="24"/>
            <w:szCs w:val="24"/>
            <w:rtl/>
            <w:lang w:eastAsia="he-IL"/>
          </w:rPr>
          <w:lastRenderedPageBreak/>
          <w:delText>הכשל של מכשירים אלו לבצע את הפונקציות הנדרשות יכול לנבוע ממספר גורמים בינהם</w:delText>
        </w:r>
        <w:r w:rsidRPr="003250DC" w:rsidDel="000638D1">
          <w:rPr>
            <w:rFonts w:ascii="Times New Roman" w:eastAsia="Times New Roman" w:hAnsi="Times New Roman" w:cs="David"/>
            <w:sz w:val="24"/>
            <w:szCs w:val="24"/>
            <w:highlight w:val="yellow"/>
            <w:rtl/>
            <w:lang w:eastAsia="he-IL"/>
            <w:rPrChange w:id="871" w:author="הילית אראל שכטר" w:date="2020-03-16T20:39:00Z">
              <w:rPr>
                <w:rFonts w:ascii="Times New Roman" w:eastAsia="Times New Roman" w:hAnsi="Times New Roman" w:cs="David"/>
                <w:sz w:val="24"/>
                <w:szCs w:val="24"/>
                <w:rtl/>
                <w:lang w:eastAsia="he-IL"/>
              </w:rPr>
            </w:rPrChange>
          </w:rPr>
          <w:delText xml:space="preserve">: </w:delText>
        </w:r>
      </w:del>
      <w:ins w:id="872" w:author="הילית אראל שכטר" w:date="2020-03-16T20:39:00Z">
        <w:r w:rsidR="003250DC" w:rsidRPr="003250DC">
          <w:rPr>
            <w:rFonts w:ascii="Times New Roman" w:eastAsia="Times New Roman" w:hAnsi="Times New Roman" w:cs="David" w:hint="eastAsia"/>
            <w:sz w:val="24"/>
            <w:szCs w:val="24"/>
            <w:highlight w:val="yellow"/>
            <w:rtl/>
            <w:lang w:eastAsia="he-IL"/>
            <w:rPrChange w:id="873" w:author="הילית אראל שכטר" w:date="2020-03-16T20:39:00Z">
              <w:rPr>
                <w:rFonts w:ascii="Times New Roman" w:eastAsia="Times New Roman" w:hAnsi="Times New Roman" w:cs="David" w:hint="eastAsia"/>
                <w:sz w:val="24"/>
                <w:szCs w:val="24"/>
                <w:rtl/>
                <w:lang w:eastAsia="he-IL"/>
              </w:rPr>
            </w:rPrChange>
          </w:rPr>
          <w:t>עמוס</w:t>
        </w:r>
        <w:r w:rsidR="003250DC" w:rsidRPr="003250DC">
          <w:rPr>
            <w:rFonts w:ascii="Times New Roman" w:eastAsia="Times New Roman" w:hAnsi="Times New Roman" w:cs="David"/>
            <w:sz w:val="24"/>
            <w:szCs w:val="24"/>
            <w:highlight w:val="yellow"/>
            <w:rtl/>
            <w:lang w:eastAsia="he-IL"/>
            <w:rPrChange w:id="874" w:author="הילית אראל שכטר" w:date="2020-03-16T20:39:00Z">
              <w:rPr>
                <w:rFonts w:ascii="Times New Roman" w:eastAsia="Times New Roman" w:hAnsi="Times New Roman" w:cs="David"/>
                <w:sz w:val="24"/>
                <w:szCs w:val="24"/>
                <w:rtl/>
                <w:lang w:eastAsia="he-IL"/>
              </w:rPr>
            </w:rPrChange>
          </w:rPr>
          <w:t xml:space="preserve"> -</w:t>
        </w:r>
        <w:r w:rsidR="003250DC">
          <w:rPr>
            <w:rFonts w:ascii="Times New Roman" w:eastAsia="Times New Roman" w:hAnsi="Times New Roman" w:cs="David" w:hint="cs"/>
            <w:sz w:val="24"/>
            <w:szCs w:val="24"/>
            <w:rtl/>
            <w:lang w:eastAsia="he-IL"/>
          </w:rPr>
          <w:t xml:space="preserve"> </w:t>
        </w:r>
      </w:ins>
      <w:ins w:id="875" w:author="הילית אראל שכטר" w:date="2020-03-16T20:17:00Z">
        <w:r w:rsidR="001306F3">
          <w:rPr>
            <w:rFonts w:ascii="Times New Roman" w:eastAsia="Times New Roman" w:hAnsi="Times New Roman" w:cs="David" w:hint="cs"/>
            <w:sz w:val="24"/>
            <w:szCs w:val="24"/>
            <w:highlight w:val="yellow"/>
            <w:rtl/>
            <w:lang w:eastAsia="he-IL"/>
          </w:rPr>
          <w:t xml:space="preserve">כפי שנדברנו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חוות הדעת איננה צריכה לכלול "פתרונות" או הסברים לכשלים אלא רק לציין את הכשלים</w:t>
        </w:r>
      </w:ins>
      <w:ins w:id="876" w:author="הילית אראל שכטר" w:date="2020-03-16T20:19: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ולא בהיבט התוכנה אלא </w:t>
        </w:r>
        <w:r w:rsidR="001306F3" w:rsidRPr="003250DC">
          <w:rPr>
            <w:rFonts w:ascii="Times New Roman" w:eastAsia="Times New Roman" w:hAnsi="Times New Roman" w:cs="David" w:hint="eastAsia"/>
            <w:b/>
            <w:bCs/>
            <w:sz w:val="24"/>
            <w:szCs w:val="24"/>
            <w:highlight w:val="yellow"/>
            <w:rtl/>
            <w:lang w:eastAsia="he-IL"/>
            <w:rPrChange w:id="877" w:author="הילית אראל שכטר" w:date="2020-03-16T20:39:00Z">
              <w:rPr>
                <w:rFonts w:ascii="Times New Roman" w:eastAsia="Times New Roman" w:hAnsi="Times New Roman" w:cs="David" w:hint="eastAsia"/>
                <w:sz w:val="24"/>
                <w:szCs w:val="24"/>
                <w:highlight w:val="yellow"/>
                <w:rtl/>
                <w:lang w:eastAsia="he-IL"/>
              </w:rPr>
            </w:rPrChange>
          </w:rPr>
          <w:t>במונחים</w:t>
        </w:r>
        <w:r w:rsidR="001306F3" w:rsidRPr="003250DC">
          <w:rPr>
            <w:rFonts w:ascii="Times New Roman" w:eastAsia="Times New Roman" w:hAnsi="Times New Roman" w:cs="David"/>
            <w:b/>
            <w:bCs/>
            <w:sz w:val="24"/>
            <w:szCs w:val="24"/>
            <w:highlight w:val="yellow"/>
            <w:rtl/>
            <w:lang w:eastAsia="he-IL"/>
            <w:rPrChange w:id="878"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79" w:author="הילית אראל שכטר" w:date="2020-03-16T20:39:00Z">
              <w:rPr>
                <w:rFonts w:ascii="Times New Roman" w:eastAsia="Times New Roman" w:hAnsi="Times New Roman" w:cs="David" w:hint="eastAsia"/>
                <w:sz w:val="24"/>
                <w:szCs w:val="24"/>
                <w:highlight w:val="yellow"/>
                <w:rtl/>
                <w:lang w:eastAsia="he-IL"/>
              </w:rPr>
            </w:rPrChange>
          </w:rPr>
          <w:t>של</w:t>
        </w:r>
        <w:r w:rsidR="001306F3" w:rsidRPr="003250DC">
          <w:rPr>
            <w:rFonts w:ascii="Times New Roman" w:eastAsia="Times New Roman" w:hAnsi="Times New Roman" w:cs="David"/>
            <w:b/>
            <w:bCs/>
            <w:sz w:val="24"/>
            <w:szCs w:val="24"/>
            <w:highlight w:val="yellow"/>
            <w:rtl/>
            <w:lang w:eastAsia="he-IL"/>
            <w:rPrChange w:id="880"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81" w:author="הילית אראל שכטר" w:date="2020-03-16T20:39:00Z">
              <w:rPr>
                <w:rFonts w:ascii="Times New Roman" w:eastAsia="Times New Roman" w:hAnsi="Times New Roman" w:cs="David" w:hint="eastAsia"/>
                <w:sz w:val="24"/>
                <w:szCs w:val="24"/>
                <w:highlight w:val="yellow"/>
                <w:rtl/>
                <w:lang w:eastAsia="he-IL"/>
              </w:rPr>
            </w:rPrChange>
          </w:rPr>
          <w:t>הפונקציות</w:t>
        </w:r>
        <w:r w:rsidR="001306F3" w:rsidRPr="003250DC">
          <w:rPr>
            <w:rFonts w:ascii="Times New Roman" w:eastAsia="Times New Roman" w:hAnsi="Times New Roman" w:cs="David"/>
            <w:b/>
            <w:bCs/>
            <w:sz w:val="24"/>
            <w:szCs w:val="24"/>
            <w:highlight w:val="yellow"/>
            <w:rtl/>
            <w:lang w:eastAsia="he-IL"/>
            <w:rPrChange w:id="882"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83" w:author="הילית אראל שכטר" w:date="2020-03-16T20:39:00Z">
              <w:rPr>
                <w:rFonts w:ascii="Times New Roman" w:eastAsia="Times New Roman" w:hAnsi="Times New Roman" w:cs="David" w:hint="eastAsia"/>
                <w:sz w:val="24"/>
                <w:szCs w:val="24"/>
                <w:highlight w:val="yellow"/>
                <w:rtl/>
                <w:lang w:eastAsia="he-IL"/>
              </w:rPr>
            </w:rPrChange>
          </w:rPr>
          <w:t>שלא</w:t>
        </w:r>
        <w:r w:rsidR="001306F3" w:rsidRPr="003250DC">
          <w:rPr>
            <w:rFonts w:ascii="Times New Roman" w:eastAsia="Times New Roman" w:hAnsi="Times New Roman" w:cs="David"/>
            <w:b/>
            <w:bCs/>
            <w:sz w:val="24"/>
            <w:szCs w:val="24"/>
            <w:highlight w:val="yellow"/>
            <w:rtl/>
            <w:lang w:eastAsia="he-IL"/>
            <w:rPrChange w:id="884"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85"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886"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87" w:author="הילית אראל שכטר" w:date="2020-03-16T20:39:00Z">
              <w:rPr>
                <w:rFonts w:ascii="Times New Roman" w:eastAsia="Times New Roman" w:hAnsi="Times New Roman" w:cs="David" w:hint="eastAsia"/>
                <w:sz w:val="24"/>
                <w:szCs w:val="24"/>
                <w:highlight w:val="yellow"/>
                <w:rtl/>
                <w:lang w:eastAsia="he-IL"/>
              </w:rPr>
            </w:rPrChange>
          </w:rPr>
          <w:t>או</w:t>
        </w:r>
        <w:r w:rsidR="001306F3" w:rsidRPr="003250DC">
          <w:rPr>
            <w:rFonts w:ascii="Times New Roman" w:eastAsia="Times New Roman" w:hAnsi="Times New Roman" w:cs="David"/>
            <w:b/>
            <w:bCs/>
            <w:sz w:val="24"/>
            <w:szCs w:val="24"/>
            <w:highlight w:val="yellow"/>
            <w:rtl/>
            <w:lang w:eastAsia="he-IL"/>
            <w:rPrChange w:id="888"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89" w:author="הילית אראל שכטר" w:date="2020-03-16T20:39:00Z">
              <w:rPr>
                <w:rFonts w:ascii="Times New Roman" w:eastAsia="Times New Roman" w:hAnsi="Times New Roman" w:cs="David" w:hint="eastAsia"/>
                <w:sz w:val="24"/>
                <w:szCs w:val="24"/>
                <w:highlight w:val="yellow"/>
                <w:rtl/>
                <w:lang w:eastAsia="he-IL"/>
              </w:rPr>
            </w:rPrChange>
          </w:rPr>
          <w:t>לא</w:t>
        </w:r>
        <w:r w:rsidR="001306F3" w:rsidRPr="003250DC">
          <w:rPr>
            <w:rFonts w:ascii="Times New Roman" w:eastAsia="Times New Roman" w:hAnsi="Times New Roman" w:cs="David"/>
            <w:b/>
            <w:bCs/>
            <w:sz w:val="24"/>
            <w:szCs w:val="24"/>
            <w:highlight w:val="yellow"/>
            <w:rtl/>
            <w:lang w:eastAsia="he-IL"/>
            <w:rPrChange w:id="890"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91"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892"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93" w:author="הילית אראל שכטר" w:date="2020-03-16T20:39:00Z">
              <w:rPr>
                <w:rFonts w:ascii="Times New Roman" w:eastAsia="Times New Roman" w:hAnsi="Times New Roman" w:cs="David" w:hint="eastAsia"/>
                <w:sz w:val="24"/>
                <w:szCs w:val="24"/>
                <w:highlight w:val="yellow"/>
                <w:rtl/>
                <w:lang w:eastAsia="he-IL"/>
              </w:rPr>
            </w:rPrChange>
          </w:rPr>
          <w:t>מספיק</w:t>
        </w:r>
        <w:r w:rsidR="001306F3" w:rsidRPr="003250DC">
          <w:rPr>
            <w:rFonts w:ascii="Times New Roman" w:eastAsia="Times New Roman" w:hAnsi="Times New Roman" w:cs="David"/>
            <w:b/>
            <w:bCs/>
            <w:sz w:val="24"/>
            <w:szCs w:val="24"/>
            <w:highlight w:val="yellow"/>
            <w:rtl/>
            <w:lang w:eastAsia="he-IL"/>
            <w:rPrChange w:id="894"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895" w:author="הילית אראל שכטר" w:date="2020-03-16T20:39:00Z">
              <w:rPr>
                <w:rFonts w:ascii="Times New Roman" w:eastAsia="Times New Roman" w:hAnsi="Times New Roman" w:cs="David" w:hint="eastAsia"/>
                <w:sz w:val="24"/>
                <w:szCs w:val="24"/>
                <w:highlight w:val="yellow"/>
                <w:rtl/>
                <w:lang w:eastAsia="he-IL"/>
              </w:rPr>
            </w:rPrChange>
          </w:rPr>
          <w:t>ט</w:t>
        </w:r>
      </w:ins>
      <w:ins w:id="896" w:author="הילית אראל שכטר" w:date="2020-03-16T20:20:00Z">
        <w:r w:rsidR="001306F3" w:rsidRPr="003250DC">
          <w:rPr>
            <w:rFonts w:ascii="Times New Roman" w:eastAsia="Times New Roman" w:hAnsi="Times New Roman" w:cs="David" w:hint="eastAsia"/>
            <w:b/>
            <w:bCs/>
            <w:sz w:val="24"/>
            <w:szCs w:val="24"/>
            <w:highlight w:val="yellow"/>
            <w:rtl/>
            <w:lang w:eastAsia="he-IL"/>
            <w:rPrChange w:id="897" w:author="הילית אראל שכטר" w:date="2020-03-16T20:39:00Z">
              <w:rPr>
                <w:rFonts w:ascii="Times New Roman" w:eastAsia="Times New Roman" w:hAnsi="Times New Roman" w:cs="David" w:hint="eastAsia"/>
                <w:sz w:val="24"/>
                <w:szCs w:val="24"/>
                <w:highlight w:val="yellow"/>
                <w:rtl/>
                <w:lang w:eastAsia="he-IL"/>
              </w:rPr>
            </w:rPrChange>
          </w:rPr>
          <w:t>וב</w:t>
        </w:r>
      </w:ins>
      <w:ins w:id="898" w:author="הילית אראל שכטר" w:date="2020-03-16T20:17:00Z">
        <w:r w:rsidR="001306F3">
          <w:rPr>
            <w:rFonts w:ascii="Times New Roman" w:eastAsia="Times New Roman" w:hAnsi="Times New Roman" w:cs="David" w:hint="cs"/>
            <w:sz w:val="24"/>
            <w:szCs w:val="24"/>
            <w:highlight w:val="yellow"/>
            <w:rtl/>
            <w:lang w:eastAsia="he-IL"/>
          </w:rPr>
          <w:t>.</w:t>
        </w:r>
      </w:ins>
      <w:ins w:id="899" w:author="הילית אראל שכטר" w:date="2020-03-16T20:25:00Z">
        <w:r w:rsidR="00241CA6">
          <w:rPr>
            <w:rFonts w:ascii="Times New Roman" w:eastAsia="Times New Roman" w:hAnsi="Times New Roman" w:cs="David" w:hint="cs"/>
            <w:sz w:val="24"/>
            <w:szCs w:val="24"/>
            <w:rtl/>
            <w:lang w:eastAsia="he-IL"/>
          </w:rPr>
          <w:t xml:space="preserve"> </w:t>
        </w:r>
      </w:ins>
      <w:ins w:id="900" w:author="הילית אראל שכטר" w:date="2020-03-16T20:40:00Z">
        <w:r w:rsidR="003250DC">
          <w:rPr>
            <w:rFonts w:ascii="Times New Roman" w:eastAsia="Times New Roman" w:hAnsi="Times New Roman" w:cs="David" w:hint="cs"/>
            <w:sz w:val="24"/>
            <w:szCs w:val="24"/>
            <w:rtl/>
            <w:lang w:eastAsia="he-IL"/>
          </w:rPr>
          <w:t xml:space="preserve"> </w:t>
        </w:r>
      </w:ins>
    </w:p>
    <w:p w14:paraId="458FE002" w14:textId="2C2C66D5" w:rsidR="005C0F5B" w:rsidRPr="000638D1" w:rsidRDefault="005C0F5B">
      <w:pPr>
        <w:autoSpaceDE w:val="0"/>
        <w:autoSpaceDN w:val="0"/>
        <w:bidi/>
        <w:spacing w:before="120" w:after="120" w:line="360" w:lineRule="auto"/>
        <w:ind w:left="792"/>
        <w:jc w:val="both"/>
        <w:rPr>
          <w:rFonts w:ascii="Times New Roman" w:eastAsia="Times New Roman" w:hAnsi="Times New Roman" w:cs="David"/>
          <w:sz w:val="24"/>
          <w:szCs w:val="24"/>
          <w:highlight w:val="yellow"/>
          <w:lang w:eastAsia="he-IL"/>
          <w:rPrChange w:id="901" w:author="הילית אראל שכטר" w:date="2020-03-16T19:57:00Z">
            <w:rPr>
              <w:rFonts w:ascii="Times New Roman" w:eastAsia="Times New Roman" w:hAnsi="Times New Roman" w:cs="David"/>
              <w:sz w:val="24"/>
              <w:szCs w:val="24"/>
              <w:lang w:eastAsia="he-IL"/>
            </w:rPr>
          </w:rPrChange>
        </w:rPr>
        <w:pPrChange w:id="902" w:author="הילית אראל שכטר" w:date="2020-03-16T20:40:00Z">
          <w:pPr>
            <w:numPr>
              <w:numId w:val="24"/>
            </w:numPr>
            <w:autoSpaceDE w:val="0"/>
            <w:autoSpaceDN w:val="0"/>
            <w:bidi/>
            <w:spacing w:before="120" w:after="120" w:line="360" w:lineRule="auto"/>
            <w:ind w:left="360" w:hanging="360"/>
            <w:jc w:val="both"/>
          </w:pPr>
        </w:pPrChange>
      </w:pPr>
      <w:del w:id="903" w:author="הילית אראל שכטר" w:date="2020-03-16T20:40:00Z">
        <w:r w:rsidRPr="000638D1" w:rsidDel="003250DC">
          <w:rPr>
            <w:rFonts w:ascii="Times New Roman" w:eastAsia="Times New Roman" w:hAnsi="Times New Roman" w:cs="David"/>
            <w:sz w:val="24"/>
            <w:szCs w:val="24"/>
            <w:highlight w:val="yellow"/>
            <w:rtl/>
            <w:lang w:eastAsia="he-IL"/>
            <w:rPrChange w:id="904" w:author="הילית אראל שכטר" w:date="2020-03-16T19:57:00Z">
              <w:rPr>
                <w:rFonts w:ascii="Times New Roman" w:eastAsia="Times New Roman" w:hAnsi="Times New Roman" w:cs="David"/>
                <w:sz w:val="24"/>
                <w:szCs w:val="24"/>
                <w:rtl/>
                <w:lang w:eastAsia="he-IL"/>
              </w:rPr>
            </w:rPrChange>
          </w:rPr>
          <w:delText>איכות המצלמה והחומרה הנלוות איתה אינם ברמה הנדרשת</w:delText>
        </w:r>
      </w:del>
      <w:ins w:id="905" w:author="הילית אראל שכטר" w:date="2020-03-16T20:40:00Z">
        <w:r w:rsidR="003250DC">
          <w:rPr>
            <w:rFonts w:ascii="Times New Roman" w:eastAsia="Times New Roman" w:hAnsi="Times New Roman" w:cs="David" w:hint="cs"/>
            <w:sz w:val="24"/>
            <w:szCs w:val="24"/>
            <w:highlight w:val="yellow"/>
            <w:rtl/>
            <w:lang w:eastAsia="he-IL"/>
          </w:rPr>
          <w:t>י</w:t>
        </w:r>
      </w:ins>
      <w:ins w:id="906" w:author="הילית אראל שכטר" w:date="2020-03-16T20:22:00Z">
        <w:r w:rsidR="001306F3">
          <w:rPr>
            <w:rFonts w:ascii="Times New Roman" w:eastAsia="Times New Roman" w:hAnsi="Times New Roman" w:cs="David" w:hint="cs"/>
            <w:sz w:val="24"/>
            <w:szCs w:val="24"/>
            <w:highlight w:val="yellow"/>
            <w:rtl/>
            <w:lang w:eastAsia="he-IL"/>
          </w:rPr>
          <w:t>ש לחבר את</w:t>
        </w:r>
      </w:ins>
      <w:ins w:id="907"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r w:rsidR="00D60D79">
        <w:rPr>
          <w:rFonts w:ascii="Times New Roman" w:eastAsia="Times New Roman" w:hAnsi="Times New Roman" w:cs="David" w:hint="cs"/>
          <w:sz w:val="24"/>
          <w:szCs w:val="24"/>
          <w:highlight w:val="yellow"/>
          <w:rtl/>
          <w:lang w:eastAsia="he-IL"/>
        </w:rPr>
        <w:t xml:space="preserve">הס"ק להלן עם שתי הפסקאות מטה. </w:t>
      </w:r>
      <w:ins w:id="908"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p>
    <w:p w14:paraId="71E51A1A" w14:textId="53348FCD" w:rsidR="00D60D79"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Pr>
          <w:rFonts w:ascii="Times New Roman" w:eastAsia="Times New Roman" w:hAnsi="Times New Roman" w:cs="David" w:hint="cs"/>
          <w:sz w:val="24"/>
          <w:szCs w:val="24"/>
          <w:highlight w:val="yellow"/>
          <w:rtl/>
          <w:lang w:eastAsia="he-IL"/>
        </w:rPr>
        <w:t xml:space="preserve">מהבדיקות שערכנו הגענו לממצאים הבאים: </w:t>
      </w:r>
    </w:p>
    <w:p w14:paraId="2EBA953D" w14:textId="3E71CBF3" w:rsidR="003250DC" w:rsidRDefault="003250DC">
      <w:pPr>
        <w:numPr>
          <w:ilvl w:val="1"/>
          <w:numId w:val="24"/>
        </w:numPr>
        <w:autoSpaceDE w:val="0"/>
        <w:autoSpaceDN w:val="0"/>
        <w:bidi/>
        <w:spacing w:before="120" w:after="120" w:line="360" w:lineRule="auto"/>
        <w:jc w:val="both"/>
        <w:rPr>
          <w:ins w:id="909" w:author="הילית אראל שכטר" w:date="2020-03-16T20:40:00Z"/>
          <w:rFonts w:ascii="Times New Roman" w:eastAsia="Times New Roman" w:hAnsi="Times New Roman" w:cs="David"/>
          <w:sz w:val="24"/>
          <w:szCs w:val="24"/>
          <w:highlight w:val="yellow"/>
          <w:lang w:eastAsia="he-IL"/>
        </w:rPr>
        <w:pPrChange w:id="910" w:author="הילית אראל שכטר" w:date="2020-03-16T20:54:00Z">
          <w:pPr>
            <w:numPr>
              <w:ilvl w:val="1"/>
              <w:numId w:val="29"/>
            </w:numPr>
            <w:autoSpaceDE w:val="0"/>
            <w:autoSpaceDN w:val="0"/>
            <w:bidi/>
            <w:spacing w:before="120" w:after="120" w:line="360" w:lineRule="auto"/>
            <w:ind w:left="792" w:hanging="432"/>
            <w:jc w:val="both"/>
          </w:pPr>
        </w:pPrChange>
      </w:pPr>
      <w:ins w:id="911" w:author="הילית אראל שכטר" w:date="2020-03-16T20:40:00Z">
        <w:r>
          <w:rPr>
            <w:rFonts w:ascii="Times New Roman" w:eastAsia="Times New Roman" w:hAnsi="Times New Roman" w:cs="David" w:hint="cs"/>
            <w:sz w:val="24"/>
            <w:szCs w:val="24"/>
            <w:highlight w:val="yellow"/>
            <w:rtl/>
            <w:lang w:eastAsia="he-IL"/>
          </w:rPr>
          <w:t>מצאנו ש</w:t>
        </w:r>
        <w:r w:rsidRPr="00B12E4F">
          <w:rPr>
            <w:rFonts w:ascii="Times New Roman" w:eastAsia="Times New Roman" w:hAnsi="Times New Roman" w:cs="David"/>
            <w:sz w:val="24"/>
            <w:szCs w:val="24"/>
            <w:highlight w:val="yellow"/>
            <w:rtl/>
            <w:lang w:eastAsia="he-IL"/>
          </w:rPr>
          <w:t>איכות המצלמה והחומרה הנלוות איתה אינם ברמה הנדרשת</w:t>
        </w:r>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לא מספיק ברור, יש לכתוב מה זה אומר ברמת הפונקציה או חווית המשתמש?  </w:t>
        </w:r>
      </w:ins>
    </w:p>
    <w:p w14:paraId="3B917F13" w14:textId="1F19756D"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12" w:author="הילית אראל שכטר" w:date="2020-03-16T19:57:00Z">
            <w:rPr>
              <w:rFonts w:ascii="Times New Roman" w:eastAsia="Times New Roman" w:hAnsi="Times New Roman" w:cs="David"/>
              <w:sz w:val="24"/>
              <w:szCs w:val="24"/>
              <w:lang w:eastAsia="he-IL"/>
            </w:rPr>
          </w:rPrChange>
        </w:rPr>
        <w:pPrChange w:id="913" w:author="הילית אראל שכטר" w:date="2020-03-16T20:54:00Z">
          <w:pPr>
            <w:numPr>
              <w:numId w:val="24"/>
            </w:numPr>
            <w:autoSpaceDE w:val="0"/>
            <w:autoSpaceDN w:val="0"/>
            <w:bidi/>
            <w:spacing w:before="120" w:after="120" w:line="360" w:lineRule="auto"/>
            <w:ind w:left="360" w:hanging="360"/>
            <w:jc w:val="both"/>
          </w:pPr>
        </w:pPrChange>
      </w:pPr>
      <w:ins w:id="914" w:author="הילית אראל שכטר" w:date="2020-03-16T20:17:00Z">
        <w:r w:rsidRPr="0081213B">
          <w:rPr>
            <w:rFonts w:hint="eastAsia"/>
            <w:rtl/>
            <w:rPrChange w:id="915"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16" w:author="הילית אראל שכטר" w:date="2020-03-16T19:57:00Z">
            <w:rPr>
              <w:rFonts w:ascii="Times New Roman" w:eastAsia="Times New Roman" w:hAnsi="Times New Roman" w:cs="David"/>
              <w:sz w:val="24"/>
              <w:szCs w:val="24"/>
              <w:rtl/>
              <w:lang w:eastAsia="he-IL"/>
            </w:rPr>
          </w:rPrChange>
        </w:rPr>
        <w:t>תקשורת אלחוטית מהמצלמה ואליה אינם ברמה הנדרשת</w:t>
      </w:r>
      <w:ins w:id="917"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918" w:author="הילית אראל שכטר" w:date="2020-03-16T20:17:00Z">
        <w:r>
          <w:rPr>
            <w:rFonts w:ascii="Times New Roman" w:eastAsia="Times New Roman" w:hAnsi="Times New Roman" w:cs="David"/>
            <w:sz w:val="24"/>
            <w:szCs w:val="24"/>
            <w:highlight w:val="yellow"/>
            <w:rtl/>
            <w:lang w:eastAsia="he-IL"/>
          </w:rPr>
          <w:t>–</w:t>
        </w:r>
      </w:ins>
      <w:ins w:id="919"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920" w:author="הילית אראל שכטר" w:date="2020-03-16T20:20:00Z">
        <w:r>
          <w:rPr>
            <w:rFonts w:ascii="Times New Roman" w:eastAsia="Times New Roman" w:hAnsi="Times New Roman" w:cs="David" w:hint="cs"/>
            <w:sz w:val="24"/>
            <w:szCs w:val="24"/>
            <w:highlight w:val="yellow"/>
            <w:rtl/>
            <w:lang w:eastAsia="he-IL"/>
          </w:rPr>
          <w:t xml:space="preserve">כנ"ל </w:t>
        </w:r>
      </w:ins>
    </w:p>
    <w:p w14:paraId="57C4C747" w14:textId="2A8704F2"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21" w:author="הילית אראל שכטר" w:date="2020-03-16T19:57:00Z">
            <w:rPr>
              <w:rFonts w:ascii="Times New Roman" w:eastAsia="Times New Roman" w:hAnsi="Times New Roman" w:cs="David"/>
              <w:sz w:val="24"/>
              <w:szCs w:val="24"/>
              <w:lang w:eastAsia="he-IL"/>
            </w:rPr>
          </w:rPrChange>
        </w:rPr>
        <w:pPrChange w:id="922" w:author="הילית אראל שכטר" w:date="2020-03-16T20:54:00Z">
          <w:pPr>
            <w:numPr>
              <w:numId w:val="24"/>
            </w:numPr>
            <w:autoSpaceDE w:val="0"/>
            <w:autoSpaceDN w:val="0"/>
            <w:bidi/>
            <w:spacing w:before="120" w:after="120" w:line="360" w:lineRule="auto"/>
            <w:ind w:left="360" w:hanging="360"/>
            <w:jc w:val="both"/>
          </w:pPr>
        </w:pPrChange>
      </w:pPr>
      <w:ins w:id="923" w:author="הילית אראל שכטר" w:date="2020-03-16T20:17:00Z">
        <w:r w:rsidRPr="0081213B">
          <w:rPr>
            <w:rFonts w:hint="eastAsia"/>
            <w:rtl/>
            <w:rPrChange w:id="924"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25" w:author="הילית אראל שכטר" w:date="2020-03-16T19:57:00Z">
            <w:rPr>
              <w:rFonts w:ascii="Times New Roman" w:eastAsia="Times New Roman" w:hAnsi="Times New Roman" w:cs="David"/>
              <w:sz w:val="24"/>
              <w:szCs w:val="24"/>
              <w:rtl/>
              <w:lang w:eastAsia="he-IL"/>
            </w:rPr>
          </w:rPrChange>
        </w:rPr>
        <w:t>התוכנה כפי שהותקנ</w:t>
      </w:r>
      <w:ins w:id="926" w:author="הילית אראל שכטר" w:date="2020-03-16T20:17:00Z">
        <w:r>
          <w:rPr>
            <w:rFonts w:ascii="Times New Roman" w:eastAsia="Times New Roman" w:hAnsi="Times New Roman" w:cs="David" w:hint="cs"/>
            <w:sz w:val="24"/>
            <w:szCs w:val="24"/>
            <w:highlight w:val="yellow"/>
            <w:rtl/>
            <w:lang w:eastAsia="he-IL"/>
          </w:rPr>
          <w:t>ה</w:t>
        </w:r>
      </w:ins>
      <w:del w:id="927" w:author="הילית אראל שכטר" w:date="2020-03-16T20:17:00Z">
        <w:r w:rsidR="005C0F5B" w:rsidRPr="000638D1" w:rsidDel="001306F3">
          <w:rPr>
            <w:rFonts w:ascii="Times New Roman" w:eastAsia="Times New Roman" w:hAnsi="Times New Roman" w:cs="David"/>
            <w:sz w:val="24"/>
            <w:szCs w:val="24"/>
            <w:highlight w:val="yellow"/>
            <w:rtl/>
            <w:lang w:eastAsia="he-IL"/>
            <w:rPrChange w:id="928" w:author="הילית אראל שכטר" w:date="2020-03-16T19:57:00Z">
              <w:rPr>
                <w:rFonts w:ascii="Times New Roman" w:eastAsia="Times New Roman" w:hAnsi="Times New Roman" w:cs="David"/>
                <w:sz w:val="24"/>
                <w:szCs w:val="24"/>
                <w:rtl/>
                <w:lang w:eastAsia="he-IL"/>
              </w:rPr>
            </w:rPrChange>
          </w:rPr>
          <w:delText>ת</w:delText>
        </w:r>
      </w:del>
      <w:r w:rsidR="005C0F5B" w:rsidRPr="000638D1">
        <w:rPr>
          <w:rFonts w:ascii="Times New Roman" w:eastAsia="Times New Roman" w:hAnsi="Times New Roman" w:cs="David"/>
          <w:sz w:val="24"/>
          <w:szCs w:val="24"/>
          <w:highlight w:val="yellow"/>
          <w:rtl/>
          <w:lang w:eastAsia="he-IL"/>
          <w:rPrChange w:id="929" w:author="הילית אראל שכטר" w:date="2020-03-16T19:57:00Z">
            <w:rPr>
              <w:rFonts w:ascii="Times New Roman" w:eastAsia="Times New Roman" w:hAnsi="Times New Roman" w:cs="David"/>
              <w:sz w:val="24"/>
              <w:szCs w:val="24"/>
              <w:rtl/>
              <w:lang w:eastAsia="he-IL"/>
            </w:rPr>
          </w:rPrChange>
        </w:rPr>
        <w:t xml:space="preserve"> על המצלמה (המבוססת על ספרית </w:t>
      </w:r>
      <w:proofErr w:type="spellStart"/>
      <w:r w:rsidR="005C0F5B" w:rsidRPr="000638D1">
        <w:rPr>
          <w:rFonts w:ascii="Times New Roman" w:eastAsia="Times New Roman" w:hAnsi="Times New Roman" w:cs="David"/>
          <w:sz w:val="24"/>
          <w:szCs w:val="24"/>
          <w:highlight w:val="yellow"/>
          <w:lang w:eastAsia="he-IL"/>
          <w:rPrChange w:id="930" w:author="הילית אראל שכטר" w:date="2020-03-16T19:57:00Z">
            <w:rPr>
              <w:rFonts w:ascii="Times New Roman" w:eastAsia="Times New Roman" w:hAnsi="Times New Roman" w:cs="David"/>
              <w:sz w:val="24"/>
              <w:szCs w:val="24"/>
              <w:lang w:eastAsia="he-IL"/>
            </w:rPr>
          </w:rPrChange>
        </w:rPr>
        <w:t>openCV</w:t>
      </w:r>
      <w:proofErr w:type="spellEnd"/>
      <w:r w:rsidR="005C0F5B" w:rsidRPr="000638D1">
        <w:rPr>
          <w:rFonts w:ascii="Times New Roman" w:eastAsia="Times New Roman" w:hAnsi="Times New Roman" w:cs="David"/>
          <w:sz w:val="24"/>
          <w:szCs w:val="24"/>
          <w:highlight w:val="yellow"/>
          <w:rtl/>
          <w:lang w:eastAsia="he-IL"/>
          <w:rPrChange w:id="931" w:author="הילית אראל שכטר" w:date="2020-03-16T19:57:00Z">
            <w:rPr>
              <w:rFonts w:ascii="Times New Roman" w:eastAsia="Times New Roman" w:hAnsi="Times New Roman" w:cs="David"/>
              <w:sz w:val="24"/>
              <w:szCs w:val="24"/>
              <w:rtl/>
              <w:lang w:eastAsia="he-IL"/>
            </w:rPr>
          </w:rPrChange>
        </w:rPr>
        <w:t xml:space="preserve">) </w:t>
      </w:r>
      <w:ins w:id="932" w:author="הילית אראל שכטר" w:date="2020-03-16T20:18:00Z">
        <w:r>
          <w:rPr>
            <w:rFonts w:ascii="Times New Roman" w:eastAsia="Times New Roman" w:hAnsi="Times New Roman" w:cs="David" w:hint="cs"/>
            <w:sz w:val="24"/>
            <w:szCs w:val="24"/>
            <w:highlight w:val="yellow"/>
            <w:rtl/>
            <w:lang w:eastAsia="he-IL"/>
          </w:rPr>
          <w:t xml:space="preserve">כלל </w:t>
        </w:r>
      </w:ins>
      <w:r w:rsidR="005C0F5B" w:rsidRPr="000638D1">
        <w:rPr>
          <w:rFonts w:ascii="Times New Roman" w:eastAsia="Times New Roman" w:hAnsi="Times New Roman" w:cs="David"/>
          <w:sz w:val="24"/>
          <w:szCs w:val="24"/>
          <w:highlight w:val="yellow"/>
          <w:rtl/>
          <w:lang w:eastAsia="he-IL"/>
          <w:rPrChange w:id="933" w:author="הילית אראל שכטר" w:date="2020-03-16T19:57:00Z">
            <w:rPr>
              <w:rFonts w:ascii="Times New Roman" w:eastAsia="Times New Roman" w:hAnsi="Times New Roman" w:cs="David"/>
              <w:sz w:val="24"/>
              <w:szCs w:val="24"/>
              <w:rtl/>
              <w:lang w:eastAsia="he-IL"/>
            </w:rPr>
          </w:rPrChange>
        </w:rPr>
        <w:t>אינה מתאימה לזיהוי פנים בתנאי אור וחושך</w:t>
      </w:r>
      <w:ins w:id="934" w:author="הילית אראל שכטר" w:date="2020-03-16T20:18:00Z">
        <w:r>
          <w:rPr>
            <w:rFonts w:ascii="Times New Roman" w:eastAsia="Times New Roman" w:hAnsi="Times New Roman" w:cs="David" w:hint="cs"/>
            <w:sz w:val="24"/>
            <w:szCs w:val="24"/>
            <w:highlight w:val="yellow"/>
            <w:rtl/>
            <w:lang w:eastAsia="he-IL"/>
          </w:rPr>
          <w:t>,</w:t>
        </w:r>
      </w:ins>
      <w:r w:rsidR="005C0F5B" w:rsidRPr="000638D1">
        <w:rPr>
          <w:rFonts w:ascii="Times New Roman" w:eastAsia="Times New Roman" w:hAnsi="Times New Roman" w:cs="David"/>
          <w:sz w:val="24"/>
          <w:szCs w:val="24"/>
          <w:highlight w:val="yellow"/>
          <w:rtl/>
          <w:lang w:eastAsia="he-IL"/>
          <w:rPrChange w:id="935" w:author="הילית אראל שכטר" w:date="2020-03-16T19:57:00Z">
            <w:rPr>
              <w:rFonts w:ascii="Times New Roman" w:eastAsia="Times New Roman" w:hAnsi="Times New Roman" w:cs="David"/>
              <w:sz w:val="24"/>
              <w:szCs w:val="24"/>
              <w:rtl/>
              <w:lang w:eastAsia="he-IL"/>
            </w:rPr>
          </w:rPrChange>
        </w:rPr>
        <w:t xml:space="preserve"> גם בשימוש בתאורת אינפרא אדומה.</w:t>
      </w:r>
      <w:ins w:id="936" w:author="הילית אראל שכטר" w:date="2020-03-16T20:18:00Z">
        <w:r>
          <w:rPr>
            <w:rFonts w:ascii="Times New Roman" w:eastAsia="Times New Roman" w:hAnsi="Times New Roman" w:cs="David" w:hint="cs"/>
            <w:sz w:val="24"/>
            <w:szCs w:val="24"/>
            <w:highlight w:val="yellow"/>
            <w:rtl/>
            <w:lang w:eastAsia="he-IL"/>
          </w:rPr>
          <w:t xml:space="preserve"> </w:t>
        </w:r>
      </w:ins>
      <w:ins w:id="937" w:author="הילית אראל שכטר" w:date="2020-03-16T20:20:00Z">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כנ"ל </w:t>
        </w:r>
      </w:ins>
    </w:p>
    <w:p w14:paraId="331DE4A8" w14:textId="2A46C668"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38" w:author="הילית אראל שכטר" w:date="2020-03-16T19:57:00Z">
            <w:rPr>
              <w:rFonts w:ascii="Times New Roman" w:eastAsia="Times New Roman" w:hAnsi="Times New Roman" w:cs="David"/>
              <w:sz w:val="24"/>
              <w:szCs w:val="24"/>
              <w:lang w:eastAsia="he-IL"/>
            </w:rPr>
          </w:rPrChange>
        </w:rPr>
        <w:pPrChange w:id="939" w:author="הילית אראל שכטר" w:date="2020-03-16T20:54:00Z">
          <w:pPr>
            <w:numPr>
              <w:numId w:val="24"/>
            </w:numPr>
            <w:autoSpaceDE w:val="0"/>
            <w:autoSpaceDN w:val="0"/>
            <w:bidi/>
            <w:spacing w:before="120" w:after="120" w:line="360" w:lineRule="auto"/>
            <w:ind w:left="360" w:hanging="360"/>
            <w:jc w:val="both"/>
          </w:pPr>
        </w:pPrChange>
      </w:pPr>
      <w:ins w:id="940" w:author="הילית אראל שכטר" w:date="2020-03-16T20:18:00Z">
        <w:r w:rsidRPr="0081213B">
          <w:rPr>
            <w:rFonts w:hint="eastAsia"/>
            <w:rtl/>
            <w:rPrChange w:id="941"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42" w:author="הילית אראל שכטר" w:date="2020-03-16T19:57:00Z">
            <w:rPr>
              <w:rFonts w:ascii="Times New Roman" w:eastAsia="Times New Roman" w:hAnsi="Times New Roman" w:cs="David"/>
              <w:sz w:val="24"/>
              <w:szCs w:val="24"/>
              <w:rtl/>
              <w:lang w:eastAsia="he-IL"/>
            </w:rPr>
          </w:rPrChange>
        </w:rPr>
        <w:t>תאור</w:t>
      </w:r>
      <w:ins w:id="943" w:author="הילית אראל שכטר" w:date="2020-03-16T20:18:00Z">
        <w:r>
          <w:rPr>
            <w:rFonts w:ascii="Times New Roman" w:eastAsia="Times New Roman" w:hAnsi="Times New Roman" w:cs="David" w:hint="cs"/>
            <w:sz w:val="24"/>
            <w:szCs w:val="24"/>
            <w:highlight w:val="yellow"/>
            <w:rtl/>
            <w:lang w:eastAsia="he-IL"/>
          </w:rPr>
          <w:t>ת</w:t>
        </w:r>
      </w:ins>
      <w:del w:id="944" w:author="הילית אראל שכטר" w:date="2020-03-16T20:18:00Z">
        <w:r w:rsidR="005C0F5B" w:rsidRPr="000638D1" w:rsidDel="001306F3">
          <w:rPr>
            <w:rFonts w:ascii="Times New Roman" w:eastAsia="Times New Roman" w:hAnsi="Times New Roman" w:cs="David"/>
            <w:sz w:val="24"/>
            <w:szCs w:val="24"/>
            <w:highlight w:val="yellow"/>
            <w:rtl/>
            <w:lang w:eastAsia="he-IL"/>
            <w:rPrChange w:id="945" w:author="הילית אראל שכטר" w:date="2020-03-16T19:57:00Z">
              <w:rPr>
                <w:rFonts w:ascii="Times New Roman" w:eastAsia="Times New Roman" w:hAnsi="Times New Roman" w:cs="David"/>
                <w:sz w:val="24"/>
                <w:szCs w:val="24"/>
                <w:rtl/>
                <w:lang w:eastAsia="he-IL"/>
              </w:rPr>
            </w:rPrChange>
          </w:rPr>
          <w:delText>ה</w:delText>
        </w:r>
      </w:del>
      <w:r w:rsidR="005C0F5B" w:rsidRPr="000638D1">
        <w:rPr>
          <w:rFonts w:ascii="Times New Roman" w:eastAsia="Times New Roman" w:hAnsi="Times New Roman" w:cs="David"/>
          <w:sz w:val="24"/>
          <w:szCs w:val="24"/>
          <w:highlight w:val="yellow"/>
          <w:rtl/>
          <w:lang w:eastAsia="he-IL"/>
          <w:rPrChange w:id="946" w:author="הילית אראל שכטר" w:date="2020-03-16T19:57:00Z">
            <w:rPr>
              <w:rFonts w:ascii="Times New Roman" w:eastAsia="Times New Roman" w:hAnsi="Times New Roman" w:cs="David"/>
              <w:sz w:val="24"/>
              <w:szCs w:val="24"/>
              <w:rtl/>
              <w:lang w:eastAsia="he-IL"/>
            </w:rPr>
          </w:rPrChange>
        </w:rPr>
        <w:t xml:space="preserve"> אינפרא אדומה אינה תקינה</w:t>
      </w:r>
      <w:ins w:id="947" w:author="הילית אראל שכטר" w:date="2020-03-16T20:18:00Z">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w:t>
        </w:r>
      </w:ins>
      <w:ins w:id="948" w:author="הילית אראל שכטר" w:date="2020-03-16T20:20:00Z">
        <w:r>
          <w:rPr>
            <w:rFonts w:ascii="Times New Roman" w:eastAsia="Times New Roman" w:hAnsi="Times New Roman" w:cs="David" w:hint="cs"/>
            <w:sz w:val="24"/>
            <w:szCs w:val="24"/>
            <w:highlight w:val="yellow"/>
            <w:rtl/>
            <w:lang w:eastAsia="he-IL"/>
          </w:rPr>
          <w:t>כנ"ל</w:t>
        </w:r>
      </w:ins>
      <w:ins w:id="949" w:author="הילית אראל שכטר" w:date="2020-03-16T20:18:00Z">
        <w:r>
          <w:rPr>
            <w:rFonts w:ascii="Times New Roman" w:eastAsia="Times New Roman" w:hAnsi="Times New Roman" w:cs="David" w:hint="cs"/>
            <w:sz w:val="24"/>
            <w:szCs w:val="24"/>
            <w:highlight w:val="yellow"/>
            <w:rtl/>
            <w:lang w:eastAsia="he-IL"/>
          </w:rPr>
          <w:t xml:space="preserve"> </w:t>
        </w:r>
      </w:ins>
    </w:p>
    <w:p w14:paraId="1CD9D028" w14:textId="3F4781D6"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50" w:author="הילית אראל שכטר" w:date="2020-03-16T19:57:00Z">
            <w:rPr>
              <w:rFonts w:ascii="Times New Roman" w:eastAsia="Times New Roman" w:hAnsi="Times New Roman" w:cs="David"/>
              <w:sz w:val="24"/>
              <w:szCs w:val="24"/>
              <w:lang w:eastAsia="he-IL"/>
            </w:rPr>
          </w:rPrChange>
        </w:rPr>
        <w:pPrChange w:id="951" w:author="הילית אראל שכטר" w:date="2020-03-16T20:54:00Z">
          <w:pPr>
            <w:numPr>
              <w:numId w:val="24"/>
            </w:numPr>
            <w:autoSpaceDE w:val="0"/>
            <w:autoSpaceDN w:val="0"/>
            <w:bidi/>
            <w:spacing w:before="120" w:after="120" w:line="360" w:lineRule="auto"/>
            <w:ind w:left="360" w:hanging="360"/>
            <w:jc w:val="both"/>
          </w:pPr>
        </w:pPrChange>
      </w:pPr>
      <w:ins w:id="952" w:author="הילית אראל שכטר" w:date="2020-03-16T20:29:00Z">
        <w:r w:rsidRPr="0081213B">
          <w:rPr>
            <w:rFonts w:hint="eastAsia"/>
            <w:rtl/>
            <w:rPrChange w:id="953"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54" w:author="הילית אראל שכטר" w:date="2020-03-16T19:57:00Z">
            <w:rPr>
              <w:rFonts w:ascii="Times New Roman" w:eastAsia="Times New Roman" w:hAnsi="Times New Roman" w:cs="David"/>
              <w:sz w:val="24"/>
              <w:szCs w:val="24"/>
              <w:rtl/>
              <w:lang w:eastAsia="he-IL"/>
            </w:rPr>
          </w:rPrChange>
        </w:rPr>
        <w:t xml:space="preserve">התוכנה עם החבילות הנלוות אליהם בשרת ה </w:t>
      </w:r>
      <w:r w:rsidR="005C0F5B" w:rsidRPr="000638D1">
        <w:rPr>
          <w:rFonts w:ascii="Times New Roman" w:eastAsia="Times New Roman" w:hAnsi="Times New Roman" w:cs="David"/>
          <w:sz w:val="24"/>
          <w:szCs w:val="24"/>
          <w:highlight w:val="yellow"/>
          <w:lang w:eastAsia="he-IL"/>
          <w:rPrChange w:id="955" w:author="הילית אראל שכטר" w:date="2020-03-16T19:57:00Z">
            <w:rPr>
              <w:rFonts w:ascii="Times New Roman" w:eastAsia="Times New Roman" w:hAnsi="Times New Roman" w:cs="David"/>
              <w:sz w:val="24"/>
              <w:szCs w:val="24"/>
              <w:lang w:eastAsia="he-IL"/>
            </w:rPr>
          </w:rPrChange>
        </w:rPr>
        <w:t>Facer</w:t>
      </w:r>
      <w:r w:rsidR="005C0F5B" w:rsidRPr="000638D1">
        <w:rPr>
          <w:rFonts w:ascii="Times New Roman" w:eastAsia="Times New Roman" w:hAnsi="Times New Roman" w:cs="David"/>
          <w:sz w:val="24"/>
          <w:szCs w:val="24"/>
          <w:highlight w:val="yellow"/>
          <w:rtl/>
          <w:lang w:eastAsia="he-IL"/>
          <w:rPrChange w:id="956" w:author="הילית אראל שכטר" w:date="2020-03-16T19:57:00Z">
            <w:rPr>
              <w:rFonts w:ascii="Times New Roman" w:eastAsia="Times New Roman" w:hAnsi="Times New Roman" w:cs="David"/>
              <w:sz w:val="24"/>
              <w:szCs w:val="24"/>
              <w:rtl/>
              <w:lang w:eastAsia="he-IL"/>
            </w:rPr>
          </w:rPrChange>
        </w:rPr>
        <w:t xml:space="preserve"> אינ</w:t>
      </w:r>
      <w:ins w:id="957" w:author="הילית אראל שכטר" w:date="2020-03-16T19:58:00Z">
        <w:r w:rsidR="000638D1">
          <w:rPr>
            <w:rFonts w:ascii="Times New Roman" w:eastAsia="Times New Roman" w:hAnsi="Times New Roman" w:cs="David" w:hint="cs"/>
            <w:sz w:val="24"/>
            <w:szCs w:val="24"/>
            <w:highlight w:val="yellow"/>
            <w:rtl/>
            <w:lang w:eastAsia="he-IL"/>
          </w:rPr>
          <w:t>ן</w:t>
        </w:r>
      </w:ins>
      <w:del w:id="958"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959" w:author="הילית אראל שכטר" w:date="2020-03-16T19:57:00Z">
              <w:rPr>
                <w:rFonts w:ascii="Times New Roman" w:eastAsia="Times New Roman" w:hAnsi="Times New Roman" w:cs="David"/>
                <w:sz w:val="24"/>
                <w:szCs w:val="24"/>
                <w:rtl/>
                <w:lang w:eastAsia="he-IL"/>
              </w:rPr>
            </w:rPrChange>
          </w:rPr>
          <w:delText>ם</w:delText>
        </w:r>
      </w:del>
      <w:r w:rsidR="005C0F5B" w:rsidRPr="000638D1">
        <w:rPr>
          <w:rFonts w:ascii="Times New Roman" w:eastAsia="Times New Roman" w:hAnsi="Times New Roman" w:cs="David"/>
          <w:sz w:val="24"/>
          <w:szCs w:val="24"/>
          <w:highlight w:val="yellow"/>
          <w:rtl/>
          <w:lang w:eastAsia="he-IL"/>
          <w:rPrChange w:id="960" w:author="הילית אראל שכטר" w:date="2020-03-16T19:57:00Z">
            <w:rPr>
              <w:rFonts w:ascii="Times New Roman" w:eastAsia="Times New Roman" w:hAnsi="Times New Roman" w:cs="David"/>
              <w:sz w:val="24"/>
              <w:szCs w:val="24"/>
              <w:rtl/>
              <w:lang w:eastAsia="he-IL"/>
            </w:rPr>
          </w:rPrChange>
        </w:rPr>
        <w:t xml:space="preserve"> מתאימ</w:t>
      </w:r>
      <w:ins w:id="961" w:author="הילית אראל שכטר" w:date="2020-03-16T19:58:00Z">
        <w:r w:rsidR="000638D1">
          <w:rPr>
            <w:rFonts w:ascii="Times New Roman" w:eastAsia="Times New Roman" w:hAnsi="Times New Roman" w:cs="David" w:hint="cs"/>
            <w:sz w:val="24"/>
            <w:szCs w:val="24"/>
            <w:highlight w:val="yellow"/>
            <w:rtl/>
            <w:lang w:eastAsia="he-IL"/>
          </w:rPr>
          <w:t>ות</w:t>
        </w:r>
      </w:ins>
      <w:del w:id="962"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963" w:author="הילית אראל שכטר" w:date="2020-03-16T19:57:00Z">
              <w:rPr>
                <w:rFonts w:ascii="Times New Roman" w:eastAsia="Times New Roman" w:hAnsi="Times New Roman" w:cs="David"/>
                <w:sz w:val="24"/>
                <w:szCs w:val="24"/>
                <w:rtl/>
                <w:lang w:eastAsia="he-IL"/>
              </w:rPr>
            </w:rPrChange>
          </w:rPr>
          <w:delText>ים</w:delText>
        </w:r>
      </w:del>
      <w:r w:rsidR="005C0F5B" w:rsidRPr="000638D1">
        <w:rPr>
          <w:rFonts w:ascii="Times New Roman" w:eastAsia="Times New Roman" w:hAnsi="Times New Roman" w:cs="David"/>
          <w:sz w:val="24"/>
          <w:szCs w:val="24"/>
          <w:highlight w:val="yellow"/>
          <w:rtl/>
          <w:lang w:eastAsia="he-IL"/>
          <w:rPrChange w:id="964" w:author="הילית אראל שכטר" w:date="2020-03-16T19:57:00Z">
            <w:rPr>
              <w:rFonts w:ascii="Times New Roman" w:eastAsia="Times New Roman" w:hAnsi="Times New Roman" w:cs="David"/>
              <w:sz w:val="24"/>
              <w:szCs w:val="24"/>
              <w:rtl/>
              <w:lang w:eastAsia="he-IL"/>
            </w:rPr>
          </w:rPrChange>
        </w:rPr>
        <w:t xml:space="preserve"> לגילוי וזיהוי פנים</w:t>
      </w:r>
      <w:ins w:id="965" w:author="הילית אראל שכטר" w:date="2020-03-16T20:20: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כנ"ל</w:t>
        </w:r>
      </w:ins>
      <w:r w:rsidR="005C0F5B" w:rsidRPr="000638D1">
        <w:rPr>
          <w:rFonts w:ascii="Times New Roman" w:eastAsia="Times New Roman" w:hAnsi="Times New Roman" w:cs="David"/>
          <w:sz w:val="24"/>
          <w:szCs w:val="24"/>
          <w:highlight w:val="yellow"/>
          <w:rtl/>
          <w:lang w:eastAsia="he-IL"/>
          <w:rPrChange w:id="966" w:author="הילית אראל שכטר" w:date="2020-03-16T19:57:00Z">
            <w:rPr>
              <w:rFonts w:ascii="Times New Roman" w:eastAsia="Times New Roman" w:hAnsi="Times New Roman" w:cs="David"/>
              <w:sz w:val="24"/>
              <w:szCs w:val="24"/>
              <w:rtl/>
              <w:lang w:eastAsia="he-IL"/>
            </w:rPr>
          </w:rPrChange>
        </w:rPr>
        <w:t>.</w:t>
      </w:r>
    </w:p>
    <w:p w14:paraId="6B13612D" w14:textId="4400026A"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67" w:author="הילית אראל שכטר" w:date="2020-03-16T19:57:00Z">
            <w:rPr>
              <w:rFonts w:ascii="Times New Roman" w:eastAsia="Times New Roman" w:hAnsi="Times New Roman" w:cs="David"/>
              <w:sz w:val="24"/>
              <w:szCs w:val="24"/>
              <w:lang w:eastAsia="he-IL"/>
            </w:rPr>
          </w:rPrChange>
        </w:rPr>
        <w:pPrChange w:id="968" w:author="הילית אראל שכטר" w:date="2020-03-16T20:54:00Z">
          <w:pPr>
            <w:numPr>
              <w:numId w:val="24"/>
            </w:numPr>
            <w:autoSpaceDE w:val="0"/>
            <w:autoSpaceDN w:val="0"/>
            <w:bidi/>
            <w:spacing w:before="120" w:after="120" w:line="360" w:lineRule="auto"/>
            <w:ind w:left="360" w:hanging="360"/>
            <w:jc w:val="both"/>
          </w:pPr>
        </w:pPrChange>
      </w:pPr>
      <w:ins w:id="969" w:author="הילית אראל שכטר" w:date="2020-03-16T20:29:00Z">
        <w:r w:rsidRPr="0081213B">
          <w:rPr>
            <w:rFonts w:hint="eastAsia"/>
            <w:rtl/>
            <w:rPrChange w:id="970"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971" w:author="הילית אראל שכטר" w:date="2020-03-16T19:57:00Z">
            <w:rPr>
              <w:rFonts w:ascii="Times New Roman" w:eastAsia="Times New Roman" w:hAnsi="Times New Roman" w:cs="David"/>
              <w:sz w:val="24"/>
              <w:szCs w:val="24"/>
              <w:rtl/>
              <w:lang w:eastAsia="he-IL"/>
            </w:rPr>
          </w:rPrChange>
        </w:rPr>
        <w:t>ארכיטקטורה הבנויה על שרת תורים פשוט לא מיושמת נכון.</w:t>
      </w:r>
      <w:ins w:id="972" w:author="הילית אראל שכטר" w:date="2020-03-16T19:59:00Z">
        <w:r w:rsidR="000638D1">
          <w:rPr>
            <w:rFonts w:ascii="Times New Roman" w:eastAsia="Times New Roman" w:hAnsi="Times New Roman" w:cs="David" w:hint="cs"/>
            <w:sz w:val="24"/>
            <w:szCs w:val="24"/>
            <w:highlight w:val="yellow"/>
            <w:rtl/>
            <w:lang w:eastAsia="he-IL"/>
          </w:rPr>
          <w:t xml:space="preserve"> </w:t>
        </w:r>
      </w:ins>
      <w:ins w:id="973" w:author="הילית אראל שכטר" w:date="2020-03-16T20:20:00Z">
        <w:r w:rsidR="001306F3">
          <w:rPr>
            <w:rFonts w:ascii="Times New Roman" w:eastAsia="Times New Roman" w:hAnsi="Times New Roman" w:cs="David" w:hint="cs"/>
            <w:sz w:val="24"/>
            <w:szCs w:val="24"/>
            <w:highlight w:val="yellow"/>
            <w:rtl/>
            <w:lang w:eastAsia="he-IL"/>
          </w:rPr>
          <w:t>כנ"</w:t>
        </w:r>
      </w:ins>
      <w:ins w:id="974" w:author="הילית אראל שכטר" w:date="2020-03-16T20:21:00Z">
        <w:r w:rsidR="001306F3">
          <w:rPr>
            <w:rFonts w:ascii="Times New Roman" w:eastAsia="Times New Roman" w:hAnsi="Times New Roman" w:cs="David" w:hint="cs"/>
            <w:sz w:val="24"/>
            <w:szCs w:val="24"/>
            <w:highlight w:val="yellow"/>
            <w:rtl/>
            <w:lang w:eastAsia="he-IL"/>
          </w:rPr>
          <w:t>ל</w:t>
        </w:r>
      </w:ins>
    </w:p>
    <w:p w14:paraId="1B98ED1D" w14:textId="227D7A60" w:rsidR="005C0F5B"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Change w:id="975" w:author="הילית אראל שכטר" w:date="2020-03-16T20:54:00Z">
          <w:pPr>
            <w:numPr>
              <w:ilvl w:val="1"/>
              <w:numId w:val="29"/>
            </w:numPr>
            <w:autoSpaceDE w:val="0"/>
            <w:autoSpaceDN w:val="0"/>
            <w:bidi/>
            <w:spacing w:before="120" w:after="120" w:line="360" w:lineRule="auto"/>
            <w:ind w:left="792" w:hanging="432"/>
            <w:jc w:val="both"/>
          </w:pPr>
        </w:pPrChange>
      </w:pPr>
      <w:ins w:id="976" w:author="הילית אראל שכטר" w:date="2020-03-16T20:29:00Z">
        <w:r w:rsidRPr="0081213B">
          <w:rPr>
            <w:rFonts w:hint="eastAsia"/>
            <w:rtl/>
            <w:rPrChange w:id="977"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שקיים </w:t>
        </w:r>
      </w:ins>
      <w:r w:rsidR="005C0F5B" w:rsidRPr="000638D1">
        <w:rPr>
          <w:rFonts w:ascii="Times New Roman" w:eastAsia="Times New Roman" w:hAnsi="Times New Roman" w:cs="David"/>
          <w:sz w:val="24"/>
          <w:szCs w:val="24"/>
          <w:highlight w:val="yellow"/>
          <w:rtl/>
          <w:lang w:eastAsia="he-IL"/>
          <w:rPrChange w:id="978" w:author="הילית אראל שכטר" w:date="2020-03-16T19:57:00Z">
            <w:rPr>
              <w:rFonts w:ascii="Times New Roman" w:eastAsia="Times New Roman" w:hAnsi="Times New Roman" w:cs="David"/>
              <w:sz w:val="24"/>
              <w:szCs w:val="24"/>
              <w:rtl/>
              <w:lang w:eastAsia="he-IL"/>
            </w:rPr>
          </w:rPrChange>
        </w:rPr>
        <w:t xml:space="preserve">חוסר בניהול נכון של עומסים </w:t>
      </w:r>
      <w:ins w:id="979" w:author="הילית אראל שכטר" w:date="2020-03-16T20:21:00Z">
        <w:r w:rsidR="001306F3">
          <w:rPr>
            <w:rFonts w:ascii="Times New Roman" w:eastAsia="Times New Roman" w:hAnsi="Times New Roman" w:cs="David" w:hint="cs"/>
            <w:sz w:val="24"/>
            <w:szCs w:val="24"/>
            <w:highlight w:val="yellow"/>
            <w:rtl/>
            <w:lang w:eastAsia="he-IL"/>
          </w:rPr>
          <w:t>כנ"ל</w:t>
        </w:r>
      </w:ins>
      <w:ins w:id="980" w:author="הילית אראל שכטר" w:date="2020-03-16T19:57:00Z">
        <w:r w:rsidR="000638D1">
          <w:rPr>
            <w:rFonts w:ascii="Times New Roman" w:eastAsia="Times New Roman" w:hAnsi="Times New Roman" w:cs="David"/>
            <w:sz w:val="24"/>
            <w:szCs w:val="24"/>
            <w:highlight w:val="yellow"/>
            <w:rtl/>
            <w:lang w:eastAsia="he-IL"/>
          </w:rPr>
          <w:t>–</w:t>
        </w:r>
        <w:r w:rsidR="000638D1">
          <w:rPr>
            <w:rFonts w:ascii="Times New Roman" w:eastAsia="Times New Roman" w:hAnsi="Times New Roman" w:cs="David" w:hint="cs"/>
            <w:sz w:val="24"/>
            <w:szCs w:val="24"/>
            <w:highlight w:val="yellow"/>
            <w:rtl/>
            <w:lang w:eastAsia="he-IL"/>
          </w:rPr>
          <w:t xml:space="preserve"> </w:t>
        </w:r>
      </w:ins>
    </w:p>
    <w:p w14:paraId="42CC729E" w14:textId="77777777" w:rsidR="00D60D79" w:rsidRPr="00D60D79" w:rsidDel="00241CA6" w:rsidRDefault="00D60D79">
      <w:pPr>
        <w:numPr>
          <w:ilvl w:val="1"/>
          <w:numId w:val="29"/>
        </w:numPr>
        <w:autoSpaceDE w:val="0"/>
        <w:autoSpaceDN w:val="0"/>
        <w:bidi/>
        <w:spacing w:before="120" w:after="120" w:line="360" w:lineRule="auto"/>
        <w:jc w:val="both"/>
        <w:rPr>
          <w:del w:id="981" w:author="הילית אראל שכטר" w:date="2020-03-16T20:29:00Z"/>
          <w:rFonts w:ascii="Times New Roman" w:eastAsia="Times New Roman" w:hAnsi="Times New Roman" w:cs="David"/>
          <w:sz w:val="24"/>
          <w:szCs w:val="24"/>
          <w:highlight w:val="yellow"/>
          <w:lang w:eastAsia="he-IL"/>
        </w:rPr>
        <w:pPrChange w:id="982" w:author="הילית אראל שכטר" w:date="2020-03-16T20:29:00Z">
          <w:pPr>
            <w:numPr>
              <w:numId w:val="24"/>
            </w:numPr>
            <w:autoSpaceDE w:val="0"/>
            <w:autoSpaceDN w:val="0"/>
            <w:bidi/>
            <w:spacing w:before="120" w:after="120" w:line="360" w:lineRule="auto"/>
            <w:ind w:left="360" w:hanging="360"/>
            <w:jc w:val="both"/>
          </w:pPr>
        </w:pPrChange>
      </w:pPr>
    </w:p>
    <w:p w14:paraId="54CD29BB" w14:textId="50D3D90E"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983" w:author="הילית אראל שכטר" w:date="2020-03-16T20:23:00Z">
            <w:rPr>
              <w:rFonts w:ascii="Times New Roman" w:eastAsia="Times New Roman" w:hAnsi="Times New Roman" w:cs="David"/>
              <w:sz w:val="24"/>
              <w:szCs w:val="24"/>
              <w:lang w:eastAsia="he-IL"/>
            </w:rPr>
          </w:rPrChange>
        </w:rPr>
      </w:pPr>
      <w:r w:rsidRPr="00D60D79">
        <w:rPr>
          <w:rFonts w:ascii="Times New Roman" w:eastAsia="Times New Roman" w:hAnsi="Times New Roman" w:cs="David"/>
          <w:sz w:val="24"/>
          <w:szCs w:val="24"/>
          <w:highlight w:val="yellow"/>
          <w:rtl/>
          <w:lang w:eastAsia="he-IL"/>
          <w:rPrChange w:id="984" w:author="הילית אראל שכטר" w:date="2020-03-16T20:23:00Z">
            <w:rPr>
              <w:rFonts w:ascii="Times New Roman" w:eastAsia="Times New Roman" w:hAnsi="Times New Roman" w:cs="David"/>
              <w:sz w:val="24"/>
              <w:szCs w:val="24"/>
              <w:rtl/>
              <w:lang w:eastAsia="he-IL"/>
            </w:rPr>
          </w:rPrChange>
        </w:rPr>
        <w:t xml:space="preserve">תוצאות הבדיקות שביצענו מראות בין היתר מהירויות תגובה שונות של המערכת לתנועה, גילוי וזיהוי פנים.  בבדיקות מסוימות, המערכת לא הגיבה כלל או הגיבה לאחר זמן </w:t>
      </w:r>
      <w:del w:id="985" w:author="הילית אראל שכטר" w:date="2020-03-16T20:21:00Z">
        <w:r w:rsidRPr="00D60D79" w:rsidDel="001306F3">
          <w:rPr>
            <w:rFonts w:ascii="Times New Roman" w:eastAsia="Times New Roman" w:hAnsi="Times New Roman" w:cs="David"/>
            <w:sz w:val="24"/>
            <w:szCs w:val="24"/>
            <w:highlight w:val="yellow"/>
            <w:rtl/>
            <w:lang w:eastAsia="he-IL"/>
            <w:rPrChange w:id="986" w:author="הילית אראל שכטר" w:date="2020-03-16T20:23:00Z">
              <w:rPr>
                <w:rFonts w:ascii="Times New Roman" w:eastAsia="Times New Roman" w:hAnsi="Times New Roman" w:cs="David"/>
                <w:sz w:val="24"/>
                <w:szCs w:val="24"/>
                <w:rtl/>
                <w:lang w:eastAsia="he-IL"/>
              </w:rPr>
            </w:rPrChange>
          </w:rPr>
          <w:delText xml:space="preserve">ממושך </w:delText>
        </w:r>
      </w:del>
      <w:r w:rsidRPr="00D60D79">
        <w:rPr>
          <w:rFonts w:ascii="Times New Roman" w:eastAsia="Times New Roman" w:hAnsi="Times New Roman" w:cs="David"/>
          <w:sz w:val="24"/>
          <w:szCs w:val="24"/>
          <w:highlight w:val="yellow"/>
          <w:rtl/>
          <w:lang w:eastAsia="he-IL"/>
          <w:rPrChange w:id="987" w:author="הילית אראל שכטר" w:date="2020-03-16T20:23:00Z">
            <w:rPr>
              <w:rFonts w:ascii="Times New Roman" w:eastAsia="Times New Roman" w:hAnsi="Times New Roman" w:cs="David"/>
              <w:sz w:val="24"/>
              <w:szCs w:val="24"/>
              <w:rtl/>
              <w:lang w:eastAsia="he-IL"/>
            </w:rPr>
          </w:rPrChange>
        </w:rPr>
        <w:t>של מעל 20 שניות</w:t>
      </w:r>
      <w:ins w:id="988" w:author="הילית אראל שכטר" w:date="2020-03-16T20:21:00Z">
        <w:r w:rsidR="001306F3" w:rsidRPr="00D60D79">
          <w:rPr>
            <w:rFonts w:ascii="Times New Roman" w:eastAsia="Times New Roman" w:hAnsi="Times New Roman" w:cs="David"/>
            <w:sz w:val="24"/>
            <w:szCs w:val="24"/>
            <w:highlight w:val="yellow"/>
            <w:rtl/>
            <w:lang w:eastAsia="he-IL"/>
            <w:rPrChange w:id="989" w:author="הילית אראל שכטר" w:date="2020-03-16T20:23:00Z">
              <w:rPr>
                <w:rFonts w:ascii="Times New Roman" w:eastAsia="Times New Roman" w:hAnsi="Times New Roman" w:cs="David"/>
                <w:sz w:val="24"/>
                <w:szCs w:val="24"/>
                <w:rtl/>
                <w:lang w:eastAsia="he-IL"/>
              </w:rPr>
            </w:rPrChange>
          </w:rPr>
          <w:t xml:space="preserve">, שהינו זמן </w:t>
        </w:r>
      </w:ins>
      <w:r w:rsidRPr="00D60D79">
        <w:rPr>
          <w:rFonts w:ascii="Times New Roman" w:eastAsia="Times New Roman" w:hAnsi="Times New Roman" w:cs="David"/>
          <w:sz w:val="24"/>
          <w:szCs w:val="24"/>
          <w:highlight w:val="yellow"/>
          <w:rtl/>
          <w:lang w:eastAsia="he-IL"/>
          <w:rPrChange w:id="990" w:author="הילית אראל שכטר" w:date="2020-03-16T20:23:00Z">
            <w:rPr>
              <w:rFonts w:ascii="Times New Roman" w:eastAsia="Times New Roman" w:hAnsi="Times New Roman" w:cs="David"/>
              <w:sz w:val="24"/>
              <w:szCs w:val="24"/>
              <w:rtl/>
              <w:lang w:eastAsia="he-IL"/>
            </w:rPr>
          </w:rPrChange>
        </w:rPr>
        <w:t xml:space="preserve">.  בנוסף, זיהוי פנים היה שגוי בחלק רב מהמקרים הכולל זיהוי פנים של אדם אחד כאדם אחר. בנוסף, פונקציית הסייע אינה מסוגלת לחצור קשר. כמו כן, מכשיר ה </w:t>
      </w:r>
      <w:r w:rsidRPr="00D60D79">
        <w:rPr>
          <w:rFonts w:ascii="Times New Roman" w:eastAsia="Times New Roman" w:hAnsi="Times New Roman" w:cs="David"/>
          <w:sz w:val="24"/>
          <w:szCs w:val="24"/>
          <w:highlight w:val="yellow"/>
          <w:lang w:eastAsia="he-IL"/>
          <w:rPrChange w:id="991" w:author="הילית אראל שכטר" w:date="2020-03-16T20:23:00Z">
            <w:rPr>
              <w:rFonts w:ascii="Times New Roman" w:eastAsia="Times New Roman" w:hAnsi="Times New Roman" w:cs="David"/>
              <w:sz w:val="24"/>
              <w:szCs w:val="24"/>
              <w:lang w:eastAsia="he-IL"/>
            </w:rPr>
          </w:rPrChange>
        </w:rPr>
        <w:t>HD</w:t>
      </w:r>
      <w:r w:rsidRPr="00D60D79">
        <w:rPr>
          <w:rFonts w:ascii="Times New Roman" w:eastAsia="Times New Roman" w:hAnsi="Times New Roman" w:cs="David"/>
          <w:sz w:val="24"/>
          <w:szCs w:val="24"/>
          <w:highlight w:val="yellow"/>
          <w:rtl/>
          <w:lang w:eastAsia="he-IL"/>
          <w:rPrChange w:id="992" w:author="הילית אראל שכטר" w:date="2020-03-16T20:23:00Z">
            <w:rPr>
              <w:rFonts w:ascii="Times New Roman" w:eastAsia="Times New Roman" w:hAnsi="Times New Roman" w:cs="David"/>
              <w:sz w:val="24"/>
              <w:szCs w:val="24"/>
              <w:rtl/>
              <w:lang w:eastAsia="he-IL"/>
            </w:rPr>
          </w:rPrChange>
        </w:rPr>
        <w:t xml:space="preserve"> לא ביצע את פקודות הצלצול כנדרש.</w:t>
      </w:r>
      <w:del w:id="993" w:author="הילית אראל שכטר" w:date="2020-03-16T20:24:00Z">
        <w:r w:rsidRPr="00D60D79" w:rsidDel="00241CA6">
          <w:rPr>
            <w:rFonts w:ascii="Times New Roman" w:eastAsia="Times New Roman" w:hAnsi="Times New Roman" w:cs="David"/>
            <w:sz w:val="24"/>
            <w:szCs w:val="24"/>
            <w:highlight w:val="yellow"/>
            <w:rtl/>
            <w:lang w:eastAsia="he-IL"/>
            <w:rPrChange w:id="994" w:author="הילית אראל שכטר" w:date="2020-03-16T20:23:00Z">
              <w:rPr>
                <w:rFonts w:ascii="Times New Roman" w:eastAsia="Times New Roman" w:hAnsi="Times New Roman" w:cs="David"/>
                <w:sz w:val="24"/>
                <w:szCs w:val="24"/>
                <w:rtl/>
                <w:lang w:eastAsia="he-IL"/>
              </w:rPr>
            </w:rPrChange>
          </w:rPr>
          <w:delText xml:space="preserve"> </w:delText>
        </w:r>
      </w:del>
      <w:ins w:id="995" w:author="הילית אראל שכטר" w:date="2020-03-16T20:23:00Z">
        <w:r w:rsidR="001306F3" w:rsidRPr="00D60D79">
          <w:rPr>
            <w:rFonts w:ascii="Times New Roman" w:eastAsia="Times New Roman" w:hAnsi="Times New Roman" w:cs="David" w:hint="cs"/>
            <w:sz w:val="24"/>
            <w:szCs w:val="24"/>
            <w:highlight w:val="yellow"/>
            <w:rtl/>
            <w:lang w:eastAsia="he-IL"/>
          </w:rPr>
          <w:t xml:space="preserve">. </w:t>
        </w:r>
      </w:ins>
    </w:p>
    <w:p w14:paraId="2ECAE258" w14:textId="287A9BCD"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sidRPr="00D60D79">
        <w:rPr>
          <w:rFonts w:ascii="Times New Roman" w:eastAsia="Times New Roman" w:hAnsi="Times New Roman" w:cs="David"/>
          <w:sz w:val="24"/>
          <w:szCs w:val="24"/>
          <w:highlight w:val="yellow"/>
          <w:rtl/>
          <w:lang w:eastAsia="he-IL"/>
        </w:rPr>
        <w:t>המסקנה הנובעת מהבדיקות שערכנו וחקר מבנה הארכיטקטורה של תזרים האינפורמציה בין מכשיר ה</w:t>
      </w:r>
      <w:r w:rsidRPr="00D60D79">
        <w:rPr>
          <w:rFonts w:ascii="Times New Roman" w:eastAsia="Times New Roman" w:hAnsi="Times New Roman" w:cs="David"/>
          <w:sz w:val="24"/>
          <w:szCs w:val="24"/>
          <w:highlight w:val="yellow"/>
          <w:lang w:eastAsia="he-IL"/>
        </w:rPr>
        <w:t>HIP</w:t>
      </w:r>
      <w:r w:rsidRPr="00D60D79">
        <w:rPr>
          <w:rFonts w:ascii="Times New Roman" w:eastAsia="Times New Roman" w:hAnsi="Times New Roman" w:cs="David"/>
          <w:sz w:val="24"/>
          <w:szCs w:val="24"/>
          <w:highlight w:val="yellow"/>
          <w:rtl/>
          <w:lang w:eastAsia="he-IL"/>
        </w:rPr>
        <w:t xml:space="preserve">  לשרתי המדיה היא שהמכשיר אינו מבצע את החלק עיקרי המתואר במסמך </w:t>
      </w:r>
      <w:r w:rsidRPr="00D60D79">
        <w:rPr>
          <w:rFonts w:ascii="Times New Roman" w:eastAsia="Times New Roman" w:hAnsi="Times New Roman" w:cs="David"/>
          <w:sz w:val="24"/>
          <w:szCs w:val="24"/>
          <w:highlight w:val="yellow"/>
          <w:lang w:eastAsia="he-IL"/>
        </w:rPr>
        <w:t>Pub. No.: US 2018 / 0007331 A1</w:t>
      </w:r>
      <w:r w:rsidRPr="00D60D79">
        <w:rPr>
          <w:rFonts w:ascii="Times New Roman" w:eastAsia="Times New Roman" w:hAnsi="Times New Roman" w:cs="David"/>
          <w:sz w:val="24"/>
          <w:szCs w:val="24"/>
          <w:highlight w:val="yellow"/>
          <w:rtl/>
          <w:lang w:eastAsia="he-IL"/>
        </w:rPr>
        <w:t xml:space="preserve"> </w:t>
      </w:r>
    </w:p>
    <w:p w14:paraId="0231C1A9" w14:textId="477FEE78" w:rsidR="00C0630A" w:rsidRPr="00962F91"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rtl/>
          <w:lang w:eastAsia="he-IL"/>
          <w:rPrChange w:id="996" w:author="הילית אראל שכטר" w:date="2020-03-16T21:59:00Z">
            <w:rPr>
              <w:rFonts w:ascii="Times New Roman" w:eastAsia="Times New Roman" w:hAnsi="Times New Roman" w:cs="David"/>
              <w:sz w:val="24"/>
              <w:szCs w:val="24"/>
              <w:rtl/>
              <w:lang w:eastAsia="he-IL"/>
            </w:rPr>
          </w:rPrChange>
        </w:rPr>
      </w:pPr>
      <w:r w:rsidRPr="00962F91">
        <w:rPr>
          <w:rFonts w:ascii="Times New Roman" w:eastAsia="Times New Roman" w:hAnsi="Times New Roman" w:cs="David" w:hint="eastAsia"/>
          <w:sz w:val="24"/>
          <w:szCs w:val="24"/>
          <w:highlight w:val="yellow"/>
          <w:rtl/>
          <w:lang w:eastAsia="he-IL"/>
          <w:rPrChange w:id="997" w:author="הילית אראל שכטר" w:date="2020-03-16T21:59:00Z">
            <w:rPr>
              <w:rFonts w:ascii="Times New Roman" w:eastAsia="Times New Roman" w:hAnsi="Times New Roman" w:cs="David" w:hint="eastAsia"/>
              <w:sz w:val="24"/>
              <w:szCs w:val="24"/>
              <w:rtl/>
              <w:lang w:eastAsia="he-IL"/>
            </w:rPr>
          </w:rPrChange>
        </w:rPr>
        <w:t>בכל</w:t>
      </w:r>
      <w:r w:rsidRPr="00962F91">
        <w:rPr>
          <w:rFonts w:ascii="Times New Roman" w:eastAsia="Times New Roman" w:hAnsi="Times New Roman" w:cs="David"/>
          <w:sz w:val="24"/>
          <w:szCs w:val="24"/>
          <w:highlight w:val="yellow"/>
          <w:rtl/>
          <w:lang w:eastAsia="he-IL"/>
          <w:rPrChange w:id="998"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999" w:author="הילית אראל שכטר" w:date="2020-03-16T21:59:00Z">
            <w:rPr>
              <w:rFonts w:ascii="Times New Roman" w:eastAsia="Times New Roman" w:hAnsi="Times New Roman" w:cs="David" w:hint="eastAsia"/>
              <w:sz w:val="24"/>
              <w:szCs w:val="24"/>
              <w:rtl/>
              <w:lang w:eastAsia="he-IL"/>
            </w:rPr>
          </w:rPrChange>
        </w:rPr>
        <w:t>הנוגע</w:t>
      </w:r>
      <w:r w:rsidRPr="00962F91">
        <w:rPr>
          <w:rFonts w:ascii="Times New Roman" w:eastAsia="Times New Roman" w:hAnsi="Times New Roman" w:cs="David"/>
          <w:sz w:val="24"/>
          <w:szCs w:val="24"/>
          <w:highlight w:val="yellow"/>
          <w:rtl/>
          <w:lang w:eastAsia="he-IL"/>
          <w:rPrChange w:id="1000"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1001" w:author="הילית אראל שכטר" w:date="2020-03-16T21:59:00Z">
            <w:rPr>
              <w:rFonts w:ascii="Times New Roman" w:eastAsia="Times New Roman" w:hAnsi="Times New Roman" w:cs="David" w:hint="eastAsia"/>
              <w:sz w:val="24"/>
              <w:szCs w:val="24"/>
              <w:rtl/>
              <w:lang w:eastAsia="he-IL"/>
            </w:rPr>
          </w:rPrChange>
        </w:rPr>
        <w:t>לדוח</w:t>
      </w:r>
      <w:ins w:id="1002"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1003" w:author="הילית אראל שכטר" w:date="2020-03-16T21:59:00Z">
              <w:rPr>
                <w:rFonts w:ascii="Times New Roman" w:eastAsia="Times New Roman" w:hAnsi="Times New Roman" w:cs="David" w:hint="eastAsia"/>
                <w:sz w:val="24"/>
                <w:szCs w:val="24"/>
                <w:rtl/>
                <w:lang w:eastAsia="he-IL"/>
              </w:rPr>
            </w:rPrChange>
          </w:rPr>
          <w:t>ות</w:t>
        </w:r>
        <w:r w:rsidR="003250DC" w:rsidRPr="00962F91">
          <w:rPr>
            <w:rFonts w:ascii="Times New Roman" w:eastAsia="Times New Roman" w:hAnsi="Times New Roman" w:cs="David"/>
            <w:sz w:val="24"/>
            <w:szCs w:val="24"/>
            <w:highlight w:val="yellow"/>
            <w:rtl/>
            <w:lang w:eastAsia="he-IL"/>
            <w:rPrChange w:id="1004" w:author="הילית אראל שכטר" w:date="2020-03-16T21:59:00Z">
              <w:rPr>
                <w:rFonts w:ascii="Times New Roman" w:eastAsia="Times New Roman" w:hAnsi="Times New Roman" w:cs="David"/>
                <w:sz w:val="24"/>
                <w:szCs w:val="24"/>
                <w:rtl/>
                <w:lang w:eastAsia="he-IL"/>
              </w:rPr>
            </w:rPrChange>
          </w:rPr>
          <w:t xml:space="preserve"> – עמוס – כפי שנדברנו יש להתייחס בחווה"ד שלך לדוחות יש לציין ב</w:t>
        </w:r>
      </w:ins>
      <w:ins w:id="1005"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1006" w:author="הילית אראל שכטר" w:date="2020-03-16T21:59:00Z">
              <w:rPr>
                <w:rFonts w:ascii="Times New Roman" w:eastAsia="Times New Roman" w:hAnsi="Times New Roman" w:cs="David" w:hint="eastAsia"/>
                <w:sz w:val="24"/>
                <w:szCs w:val="24"/>
                <w:rtl/>
                <w:lang w:eastAsia="he-IL"/>
              </w:rPr>
            </w:rPrChange>
          </w:rPr>
          <w:t>מבוא</w:t>
        </w:r>
        <w:r w:rsidR="003250DC" w:rsidRPr="00962F91">
          <w:rPr>
            <w:rFonts w:ascii="Times New Roman" w:eastAsia="Times New Roman" w:hAnsi="Times New Roman" w:cs="David"/>
            <w:sz w:val="24"/>
            <w:szCs w:val="24"/>
            <w:highlight w:val="yellow"/>
            <w:rtl/>
            <w:lang w:eastAsia="he-IL"/>
            <w:rPrChange w:id="1007" w:author="הילית אראל שכטר" w:date="2020-03-16T21:59:00Z">
              <w:rPr>
                <w:rFonts w:ascii="Times New Roman" w:eastAsia="Times New Roman" w:hAnsi="Times New Roman" w:cs="David"/>
                <w:sz w:val="24"/>
                <w:szCs w:val="24"/>
                <w:rtl/>
                <w:lang w:eastAsia="he-IL"/>
              </w:rPr>
            </w:rPrChange>
          </w:rPr>
          <w:t xml:space="preserve"> את הפרכת </w:t>
        </w:r>
      </w:ins>
      <w:ins w:id="1008" w:author="הילית אראל שכטר" w:date="2020-03-16T20:41:00Z">
        <w:r w:rsidR="003250DC" w:rsidRPr="00962F91">
          <w:rPr>
            <w:rFonts w:ascii="Times New Roman" w:eastAsia="Times New Roman" w:hAnsi="Times New Roman" w:cs="David"/>
            <w:sz w:val="24"/>
            <w:szCs w:val="24"/>
            <w:highlight w:val="yellow"/>
            <w:rtl/>
            <w:lang w:eastAsia="he-IL"/>
            <w:rPrChange w:id="1009" w:author="הילית אראל שכטר" w:date="2020-03-16T21:59:00Z">
              <w:rPr>
                <w:rFonts w:ascii="Times New Roman" w:eastAsia="Times New Roman" w:hAnsi="Times New Roman" w:cs="David"/>
                <w:sz w:val="24"/>
                <w:szCs w:val="24"/>
                <w:rtl/>
                <w:lang w:eastAsia="he-IL"/>
              </w:rPr>
            </w:rPrChange>
          </w:rPr>
          <w:t xml:space="preserve"> את האמור בדוחות. </w:t>
        </w:r>
      </w:ins>
      <w:ins w:id="1010"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1011" w:author="הילית אראל שכטר" w:date="2020-03-16T21:59:00Z">
              <w:rPr>
                <w:rFonts w:ascii="Times New Roman" w:eastAsia="Times New Roman" w:hAnsi="Times New Roman" w:cs="David" w:hint="eastAsia"/>
                <w:sz w:val="24"/>
                <w:szCs w:val="24"/>
                <w:rtl/>
                <w:lang w:eastAsia="he-IL"/>
              </w:rPr>
            </w:rPrChange>
          </w:rPr>
          <w:t>דהיינו</w:t>
        </w:r>
        <w:r w:rsidR="003250DC" w:rsidRPr="00962F91">
          <w:rPr>
            <w:rFonts w:ascii="Times New Roman" w:eastAsia="Times New Roman" w:hAnsi="Times New Roman" w:cs="David"/>
            <w:sz w:val="24"/>
            <w:szCs w:val="24"/>
            <w:highlight w:val="yellow"/>
            <w:rtl/>
            <w:lang w:eastAsia="he-IL"/>
            <w:rPrChange w:id="1012" w:author="הילית אראל שכטר" w:date="2020-03-16T21:59:00Z">
              <w:rPr>
                <w:rFonts w:ascii="Times New Roman" w:eastAsia="Times New Roman" w:hAnsi="Times New Roman" w:cs="David"/>
                <w:sz w:val="24"/>
                <w:szCs w:val="24"/>
                <w:rtl/>
                <w:lang w:eastAsia="he-IL"/>
              </w:rPr>
            </w:rPrChange>
          </w:rPr>
          <w:t xml:space="preserve"> - </w:t>
        </w:r>
      </w:ins>
      <w:ins w:id="1013"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1014" w:author="הילית אראל שכטר" w:date="2020-03-16T21:59:00Z">
              <w:rPr>
                <w:rFonts w:ascii="Times New Roman" w:eastAsia="Times New Roman" w:hAnsi="Times New Roman" w:cs="David" w:hint="eastAsia"/>
                <w:sz w:val="24"/>
                <w:szCs w:val="24"/>
                <w:rtl/>
                <w:lang w:eastAsia="he-IL"/>
              </w:rPr>
            </w:rPrChange>
          </w:rPr>
          <w:t>מה</w:t>
        </w:r>
        <w:r w:rsidR="003250DC" w:rsidRPr="00962F91">
          <w:rPr>
            <w:rFonts w:ascii="Times New Roman" w:eastAsia="Times New Roman" w:hAnsi="Times New Roman" w:cs="David"/>
            <w:sz w:val="24"/>
            <w:szCs w:val="24"/>
            <w:highlight w:val="yellow"/>
            <w:rtl/>
            <w:lang w:eastAsia="he-IL"/>
            <w:rPrChange w:id="1015" w:author="הילית אראל שכטר" w:date="2020-03-16T21:59:00Z">
              <w:rPr>
                <w:rFonts w:ascii="Times New Roman" w:eastAsia="Times New Roman" w:hAnsi="Times New Roman" w:cs="David"/>
                <w:sz w:val="24"/>
                <w:szCs w:val="24"/>
                <w:rtl/>
                <w:lang w:eastAsia="he-IL"/>
              </w:rPr>
            </w:rPrChange>
          </w:rPr>
          <w:t xml:space="preserve"> נכון שם ומה לא נכון? </w:t>
        </w:r>
      </w:ins>
      <w:del w:id="1016" w:author="הילית אראל שכטר" w:date="2020-03-16T20:42:00Z">
        <w:r w:rsidRPr="00962F91" w:rsidDel="003250DC">
          <w:rPr>
            <w:rFonts w:ascii="Times New Roman" w:eastAsia="Times New Roman" w:hAnsi="Times New Roman" w:cs="David"/>
            <w:sz w:val="24"/>
            <w:szCs w:val="24"/>
            <w:highlight w:val="yellow"/>
            <w:rtl/>
            <w:lang w:eastAsia="he-IL"/>
            <w:rPrChange w:id="1017" w:author="הילית אראל שכטר" w:date="2020-03-16T21:59:00Z">
              <w:rPr>
                <w:rFonts w:ascii="Times New Roman" w:eastAsia="Times New Roman" w:hAnsi="Times New Roman" w:cs="David"/>
                <w:sz w:val="24"/>
                <w:szCs w:val="24"/>
                <w:rtl/>
                <w:lang w:eastAsia="he-IL"/>
              </w:rPr>
            </w:rPrChange>
          </w:rPr>
          <w:delText xml:space="preserve"> </w:delText>
        </w:r>
      </w:del>
    </w:p>
    <w:p w14:paraId="085A0CF5" w14:textId="2F2DA884" w:rsidR="001B1669" w:rsidRDefault="00657244" w:rsidP="00B21411">
      <w:pPr>
        <w:bidi/>
        <w:spacing w:after="0" w:line="360" w:lineRule="auto"/>
        <w:rPr>
          <w:rtl/>
        </w:rPr>
      </w:pPr>
      <w:r>
        <w:rPr>
          <w:rtl/>
        </w:rPr>
        <w:br/>
      </w:r>
    </w:p>
    <w:p w14:paraId="01AFB673" w14:textId="77777777" w:rsidR="001B1669" w:rsidRDefault="001B1669" w:rsidP="001B1669">
      <w:pPr>
        <w:bidi/>
        <w:rPr>
          <w:rtl/>
        </w:rPr>
      </w:pPr>
    </w:p>
    <w:p w14:paraId="4CF70A08" w14:textId="77777777" w:rsidR="00C973F9" w:rsidRDefault="00C973F9" w:rsidP="00C973F9">
      <w:pPr>
        <w:bidi/>
      </w:pPr>
    </w:p>
    <w:p w14:paraId="3C48ADD9" w14:textId="77777777" w:rsidR="001F23BB" w:rsidRDefault="001F23BB" w:rsidP="001F23BB">
      <w:pPr>
        <w:bidi/>
        <w:rPr>
          <w:rtl/>
        </w:rPr>
      </w:pPr>
    </w:p>
    <w:p w14:paraId="4B423F9D" w14:textId="77777777" w:rsidR="001F23BB" w:rsidRDefault="001F23BB" w:rsidP="001F23BB">
      <w:pPr>
        <w:bidi/>
      </w:pPr>
    </w:p>
    <w:p w14:paraId="478F4573" w14:textId="77777777" w:rsidR="004B5082" w:rsidRDefault="004B5082">
      <w:r>
        <w:br w:type="page"/>
      </w:r>
    </w:p>
    <w:p w14:paraId="5E681754" w14:textId="1C7969FB" w:rsidR="00657244" w:rsidRPr="00D061D1" w:rsidDel="00962F91" w:rsidRDefault="00657244" w:rsidP="00657244">
      <w:pPr>
        <w:bidi/>
        <w:rPr>
          <w:del w:id="1018" w:author="הילית אראל שכטר" w:date="2020-03-16T21:59:00Z"/>
          <w:highlight w:val="yellow"/>
          <w:rtl/>
          <w:rPrChange w:id="1019" w:author="הילית אראל שכטר" w:date="2020-03-16T19:34:00Z">
            <w:rPr>
              <w:del w:id="1020" w:author="הילית אראל שכטר" w:date="2020-03-16T21:59:00Z"/>
              <w:rtl/>
            </w:rPr>
          </w:rPrChange>
        </w:rPr>
      </w:pPr>
      <w:del w:id="1021" w:author="הילית אראל שכטר" w:date="2020-03-16T21:59:00Z">
        <w:r w:rsidRPr="00D061D1" w:rsidDel="00962F91">
          <w:rPr>
            <w:rFonts w:hint="eastAsia"/>
            <w:highlight w:val="yellow"/>
            <w:rtl/>
            <w:rPrChange w:id="1022" w:author="הילית אראל שכטר" w:date="2020-03-16T19:34:00Z">
              <w:rPr>
                <w:rFonts w:hint="eastAsia"/>
                <w:rtl/>
              </w:rPr>
            </w:rPrChange>
          </w:rPr>
          <w:lastRenderedPageBreak/>
          <w:delText>תוכן</w:delText>
        </w:r>
        <w:r w:rsidRPr="00D061D1" w:rsidDel="00962F91">
          <w:rPr>
            <w:highlight w:val="yellow"/>
            <w:rtl/>
            <w:rPrChange w:id="1023" w:author="הילית אראל שכטר" w:date="2020-03-16T19:34:00Z">
              <w:rPr>
                <w:rtl/>
              </w:rPr>
            </w:rPrChange>
          </w:rPr>
          <w:delText xml:space="preserve"> </w:delText>
        </w:r>
        <w:r w:rsidRPr="00D061D1" w:rsidDel="00962F91">
          <w:rPr>
            <w:rFonts w:hint="eastAsia"/>
            <w:highlight w:val="yellow"/>
            <w:rtl/>
            <w:rPrChange w:id="1024" w:author="הילית אראל שכטר" w:date="2020-03-16T19:34:00Z">
              <w:rPr>
                <w:rFonts w:hint="eastAsia"/>
                <w:rtl/>
              </w:rPr>
            </w:rPrChange>
          </w:rPr>
          <w:delText>עניניים</w:delText>
        </w:r>
        <w:r w:rsidRPr="00D061D1" w:rsidDel="00962F91">
          <w:rPr>
            <w:highlight w:val="yellow"/>
            <w:rtl/>
            <w:rPrChange w:id="1025" w:author="הילית אראל שכטר" w:date="2020-03-16T19:34:00Z">
              <w:rPr>
                <w:rtl/>
              </w:rPr>
            </w:rPrChange>
          </w:rPr>
          <w:delText>:</w:delText>
        </w:r>
      </w:del>
    </w:p>
    <w:p w14:paraId="5A53E774" w14:textId="78E37415" w:rsidR="00657244" w:rsidRPr="00D061D1" w:rsidDel="00962F91" w:rsidRDefault="00657244" w:rsidP="00657244">
      <w:pPr>
        <w:bidi/>
        <w:spacing w:after="0" w:line="360" w:lineRule="auto"/>
        <w:rPr>
          <w:del w:id="1026" w:author="הילית אראל שכטר" w:date="2020-03-16T21:59:00Z"/>
          <w:highlight w:val="yellow"/>
          <w:rtl/>
          <w:rPrChange w:id="1027" w:author="הילית אראל שכטר" w:date="2020-03-16T19:34:00Z">
            <w:rPr>
              <w:del w:id="1028" w:author="הילית אראל שכטר" w:date="2020-03-16T21:59:00Z"/>
              <w:rtl/>
            </w:rPr>
          </w:rPrChange>
        </w:rPr>
      </w:pPr>
    </w:p>
    <w:p w14:paraId="5FE3233B" w14:textId="389A03F0" w:rsidR="00657244" w:rsidRPr="00D061D1" w:rsidDel="00962F91" w:rsidRDefault="00657244" w:rsidP="00657244">
      <w:pPr>
        <w:pStyle w:val="ListParagraph"/>
        <w:numPr>
          <w:ilvl w:val="0"/>
          <w:numId w:val="11"/>
        </w:numPr>
        <w:bidi/>
        <w:spacing w:after="0" w:line="360" w:lineRule="auto"/>
        <w:rPr>
          <w:del w:id="1029" w:author="הילית אראל שכטר" w:date="2020-03-16T21:59:00Z"/>
          <w:highlight w:val="yellow"/>
          <w:rPrChange w:id="1030" w:author="הילית אראל שכטר" w:date="2020-03-16T19:34:00Z">
            <w:rPr>
              <w:del w:id="1031" w:author="הילית אראל שכטר" w:date="2020-03-16T21:59:00Z"/>
            </w:rPr>
          </w:rPrChange>
        </w:rPr>
      </w:pPr>
      <w:del w:id="1032" w:author="הילית אראל שכטר" w:date="2020-03-16T21:59:00Z">
        <w:r w:rsidRPr="00D061D1" w:rsidDel="00962F91">
          <w:rPr>
            <w:rFonts w:hint="eastAsia"/>
            <w:highlight w:val="yellow"/>
            <w:rtl/>
            <w:rPrChange w:id="1033" w:author="הילית אראל שכטר" w:date="2020-03-16T19:34:00Z">
              <w:rPr>
                <w:rFonts w:hint="eastAsia"/>
                <w:rtl/>
              </w:rPr>
            </w:rPrChange>
          </w:rPr>
          <w:delText>היסטורית</w:delText>
        </w:r>
        <w:r w:rsidRPr="00D061D1" w:rsidDel="00962F91">
          <w:rPr>
            <w:highlight w:val="yellow"/>
            <w:rtl/>
            <w:rPrChange w:id="1034" w:author="הילית אראל שכטר" w:date="2020-03-16T19:34:00Z">
              <w:rPr>
                <w:rtl/>
              </w:rPr>
            </w:rPrChange>
          </w:rPr>
          <w:delText xml:space="preserve"> </w:delText>
        </w:r>
        <w:r w:rsidRPr="00D061D1" w:rsidDel="00962F91">
          <w:rPr>
            <w:rFonts w:hint="eastAsia"/>
            <w:highlight w:val="yellow"/>
            <w:rtl/>
            <w:rPrChange w:id="1035" w:author="הילית אראל שכטר" w:date="2020-03-16T19:34:00Z">
              <w:rPr>
                <w:rFonts w:hint="eastAsia"/>
                <w:rtl/>
              </w:rPr>
            </w:rPrChange>
          </w:rPr>
          <w:delText>גרסאות</w:delText>
        </w:r>
      </w:del>
    </w:p>
    <w:p w14:paraId="27CB8353" w14:textId="471ED1A1" w:rsidR="00657244" w:rsidRPr="00D061D1" w:rsidDel="00962F91" w:rsidRDefault="00657244" w:rsidP="00657244">
      <w:pPr>
        <w:pStyle w:val="ListParagraph"/>
        <w:numPr>
          <w:ilvl w:val="0"/>
          <w:numId w:val="11"/>
        </w:numPr>
        <w:bidi/>
        <w:spacing w:after="0" w:line="360" w:lineRule="auto"/>
        <w:rPr>
          <w:del w:id="1036" w:author="הילית אראל שכטר" w:date="2020-03-16T21:59:00Z"/>
          <w:highlight w:val="yellow"/>
          <w:rPrChange w:id="1037" w:author="הילית אראל שכטר" w:date="2020-03-16T19:34:00Z">
            <w:rPr>
              <w:del w:id="1038" w:author="הילית אראל שכטר" w:date="2020-03-16T21:59:00Z"/>
            </w:rPr>
          </w:rPrChange>
        </w:rPr>
      </w:pPr>
      <w:del w:id="1039" w:author="הילית אראל שכטר" w:date="2020-03-16T21:59:00Z">
        <w:r w:rsidRPr="00D061D1" w:rsidDel="00962F91">
          <w:rPr>
            <w:rFonts w:hint="eastAsia"/>
            <w:highlight w:val="yellow"/>
            <w:rtl/>
            <w:rPrChange w:id="1040" w:author="הילית אראל שכטר" w:date="2020-03-16T19:34:00Z">
              <w:rPr>
                <w:rFonts w:hint="eastAsia"/>
                <w:rtl/>
              </w:rPr>
            </w:rPrChange>
          </w:rPr>
          <w:delText>מטרת</w:delText>
        </w:r>
        <w:r w:rsidRPr="00D061D1" w:rsidDel="00962F91">
          <w:rPr>
            <w:highlight w:val="yellow"/>
            <w:rtl/>
            <w:rPrChange w:id="1041" w:author="הילית אראל שכטר" w:date="2020-03-16T19:34:00Z">
              <w:rPr>
                <w:rtl/>
              </w:rPr>
            </w:rPrChange>
          </w:rPr>
          <w:delText xml:space="preserve"> </w:delText>
        </w:r>
        <w:r w:rsidRPr="00D061D1" w:rsidDel="00962F91">
          <w:rPr>
            <w:rFonts w:hint="eastAsia"/>
            <w:highlight w:val="yellow"/>
            <w:rtl/>
            <w:rPrChange w:id="1042" w:author="הילית אראל שכטר" w:date="2020-03-16T19:34:00Z">
              <w:rPr>
                <w:rFonts w:hint="eastAsia"/>
                <w:rtl/>
              </w:rPr>
            </w:rPrChange>
          </w:rPr>
          <w:delText>הדוח</w:delText>
        </w:r>
      </w:del>
    </w:p>
    <w:p w14:paraId="4579C86A" w14:textId="671F70B1" w:rsidR="00657244" w:rsidRPr="00D061D1" w:rsidDel="00962F91" w:rsidRDefault="00657244" w:rsidP="00657244">
      <w:pPr>
        <w:pStyle w:val="ListParagraph"/>
        <w:numPr>
          <w:ilvl w:val="0"/>
          <w:numId w:val="11"/>
        </w:numPr>
        <w:bidi/>
        <w:spacing w:after="0" w:line="360" w:lineRule="auto"/>
        <w:rPr>
          <w:del w:id="1043" w:author="הילית אראל שכטר" w:date="2020-03-16T21:59:00Z"/>
          <w:highlight w:val="yellow"/>
          <w:rPrChange w:id="1044" w:author="הילית אראל שכטר" w:date="2020-03-16T19:34:00Z">
            <w:rPr>
              <w:del w:id="1045" w:author="הילית אראל שכטר" w:date="2020-03-16T21:59:00Z"/>
            </w:rPr>
          </w:rPrChange>
        </w:rPr>
      </w:pPr>
      <w:del w:id="1046" w:author="הילית אראל שכטר" w:date="2020-03-16T21:59:00Z">
        <w:r w:rsidRPr="00D061D1" w:rsidDel="00962F91">
          <w:rPr>
            <w:rFonts w:hint="eastAsia"/>
            <w:highlight w:val="yellow"/>
            <w:rtl/>
            <w:rPrChange w:id="1047" w:author="הילית אראל שכטר" w:date="2020-03-16T19:34:00Z">
              <w:rPr>
                <w:rFonts w:hint="eastAsia"/>
                <w:rtl/>
              </w:rPr>
            </w:rPrChange>
          </w:rPr>
          <w:delText>תיאור</w:delText>
        </w:r>
        <w:r w:rsidRPr="00D061D1" w:rsidDel="00962F91">
          <w:rPr>
            <w:highlight w:val="yellow"/>
            <w:rtl/>
            <w:rPrChange w:id="1048" w:author="הילית אראל שכטר" w:date="2020-03-16T19:34:00Z">
              <w:rPr>
                <w:rtl/>
              </w:rPr>
            </w:rPrChange>
          </w:rPr>
          <w:delText xml:space="preserve"> המכשירים </w:delText>
        </w:r>
        <w:r w:rsidRPr="00D061D1" w:rsidDel="00962F91">
          <w:rPr>
            <w:highlight w:val="yellow"/>
            <w:rPrChange w:id="1049" w:author="הילית אראל שכטר" w:date="2020-03-16T19:34:00Z">
              <w:rPr/>
            </w:rPrChange>
          </w:rPr>
          <w:delText>HIP</w:delText>
        </w:r>
        <w:r w:rsidRPr="00D061D1" w:rsidDel="00962F91">
          <w:rPr>
            <w:highlight w:val="yellow"/>
            <w:rtl/>
            <w:rPrChange w:id="1050" w:author="הילית אראל שכטר" w:date="2020-03-16T19:34:00Z">
              <w:rPr>
                <w:rtl/>
              </w:rPr>
            </w:rPrChange>
          </w:rPr>
          <w:delText xml:space="preserve"> ו </w:delText>
        </w:r>
        <w:r w:rsidRPr="00D061D1" w:rsidDel="00962F91">
          <w:rPr>
            <w:highlight w:val="yellow"/>
            <w:rPrChange w:id="1051" w:author="הילית אראל שכטר" w:date="2020-03-16T19:34:00Z">
              <w:rPr/>
            </w:rPrChange>
          </w:rPr>
          <w:delText>HD</w:delText>
        </w:r>
      </w:del>
    </w:p>
    <w:p w14:paraId="6C0A6C5D" w14:textId="7DA7E20C" w:rsidR="00657244" w:rsidRPr="00D061D1" w:rsidDel="00962F91" w:rsidRDefault="00657244" w:rsidP="00657244">
      <w:pPr>
        <w:pStyle w:val="ListParagraph"/>
        <w:numPr>
          <w:ilvl w:val="0"/>
          <w:numId w:val="11"/>
        </w:numPr>
        <w:bidi/>
        <w:spacing w:after="0" w:line="360" w:lineRule="auto"/>
        <w:rPr>
          <w:del w:id="1052" w:author="הילית אראל שכטר" w:date="2020-03-16T21:59:00Z"/>
          <w:highlight w:val="yellow"/>
          <w:rPrChange w:id="1053" w:author="הילית אראל שכטר" w:date="2020-03-16T19:34:00Z">
            <w:rPr>
              <w:del w:id="1054" w:author="הילית אראל שכטר" w:date="2020-03-16T21:59:00Z"/>
            </w:rPr>
          </w:rPrChange>
        </w:rPr>
      </w:pPr>
      <w:del w:id="1055" w:author="הילית אראל שכטר" w:date="2020-03-16T21:59:00Z">
        <w:r w:rsidRPr="00D061D1" w:rsidDel="00962F91">
          <w:rPr>
            <w:rFonts w:hint="eastAsia"/>
            <w:highlight w:val="yellow"/>
            <w:rtl/>
            <w:rPrChange w:id="1056" w:author="הילית אראל שכטר" w:date="2020-03-16T19:34:00Z">
              <w:rPr>
                <w:rFonts w:hint="eastAsia"/>
                <w:rtl/>
              </w:rPr>
            </w:rPrChange>
          </w:rPr>
          <w:delText>היקף</w:delText>
        </w:r>
        <w:r w:rsidRPr="00D061D1" w:rsidDel="00962F91">
          <w:rPr>
            <w:highlight w:val="yellow"/>
            <w:rtl/>
            <w:rPrChange w:id="1057" w:author="הילית אראל שכטר" w:date="2020-03-16T19:34:00Z">
              <w:rPr>
                <w:rtl/>
              </w:rPr>
            </w:rPrChange>
          </w:rPr>
          <w:delText xml:space="preserve"> </w:delText>
        </w:r>
        <w:r w:rsidRPr="00D061D1" w:rsidDel="00962F91">
          <w:rPr>
            <w:rFonts w:hint="eastAsia"/>
            <w:highlight w:val="yellow"/>
            <w:rtl/>
            <w:rPrChange w:id="1058" w:author="הילית אראל שכטר" w:date="2020-03-16T19:34:00Z">
              <w:rPr>
                <w:rFonts w:hint="eastAsia"/>
                <w:rtl/>
              </w:rPr>
            </w:rPrChange>
          </w:rPr>
          <w:delText>וסביבת</w:delText>
        </w:r>
        <w:r w:rsidRPr="00D061D1" w:rsidDel="00962F91">
          <w:rPr>
            <w:highlight w:val="yellow"/>
            <w:rtl/>
            <w:rPrChange w:id="1059" w:author="הילית אראל שכטר" w:date="2020-03-16T19:34:00Z">
              <w:rPr>
                <w:rtl/>
              </w:rPr>
            </w:rPrChange>
          </w:rPr>
          <w:delText xml:space="preserve"> </w:delText>
        </w:r>
        <w:r w:rsidRPr="00D061D1" w:rsidDel="00962F91">
          <w:rPr>
            <w:rFonts w:hint="eastAsia"/>
            <w:highlight w:val="yellow"/>
            <w:rtl/>
            <w:rPrChange w:id="1060" w:author="הילית אראל שכטר" w:date="2020-03-16T19:34:00Z">
              <w:rPr>
                <w:rFonts w:hint="eastAsia"/>
                <w:rtl/>
              </w:rPr>
            </w:rPrChange>
          </w:rPr>
          <w:delText>העבודה</w:delText>
        </w:r>
      </w:del>
    </w:p>
    <w:p w14:paraId="66EC0E2A" w14:textId="5AB71129" w:rsidR="00657244" w:rsidRPr="00D061D1" w:rsidDel="00962F91" w:rsidRDefault="00657244" w:rsidP="00657244">
      <w:pPr>
        <w:pStyle w:val="ListParagraph"/>
        <w:numPr>
          <w:ilvl w:val="0"/>
          <w:numId w:val="11"/>
        </w:numPr>
        <w:bidi/>
        <w:spacing w:after="0" w:line="360" w:lineRule="auto"/>
        <w:rPr>
          <w:del w:id="1061" w:author="הילית אראל שכטר" w:date="2020-03-16T21:59:00Z"/>
          <w:highlight w:val="yellow"/>
          <w:rPrChange w:id="1062" w:author="הילית אראל שכטר" w:date="2020-03-16T19:34:00Z">
            <w:rPr>
              <w:del w:id="1063" w:author="הילית אראל שכטר" w:date="2020-03-16T21:59:00Z"/>
            </w:rPr>
          </w:rPrChange>
        </w:rPr>
      </w:pPr>
      <w:del w:id="1064" w:author="הילית אראל שכטר" w:date="2020-03-16T21:59:00Z">
        <w:r w:rsidRPr="00D061D1" w:rsidDel="00962F91">
          <w:rPr>
            <w:rFonts w:hint="eastAsia"/>
            <w:highlight w:val="yellow"/>
            <w:rtl/>
            <w:rPrChange w:id="1065" w:author="הילית אראל שכטר" w:date="2020-03-16T19:34:00Z">
              <w:rPr>
                <w:rFonts w:hint="eastAsia"/>
                <w:rtl/>
              </w:rPr>
            </w:rPrChange>
          </w:rPr>
          <w:delText>יעדים</w:delText>
        </w:r>
        <w:r w:rsidRPr="00D061D1" w:rsidDel="00962F91">
          <w:rPr>
            <w:highlight w:val="yellow"/>
            <w:rtl/>
            <w:rPrChange w:id="1066" w:author="הילית אראל שכטר" w:date="2020-03-16T19:34:00Z">
              <w:rPr>
                <w:rtl/>
              </w:rPr>
            </w:rPrChange>
          </w:rPr>
          <w:delText xml:space="preserve"> </w:delText>
        </w:r>
        <w:r w:rsidRPr="00D061D1" w:rsidDel="00962F91">
          <w:rPr>
            <w:rFonts w:hint="eastAsia"/>
            <w:highlight w:val="yellow"/>
            <w:rtl/>
            <w:rPrChange w:id="1067" w:author="הילית אראל שכטר" w:date="2020-03-16T19:34:00Z">
              <w:rPr>
                <w:rFonts w:hint="eastAsia"/>
                <w:rtl/>
              </w:rPr>
            </w:rPrChange>
          </w:rPr>
          <w:delText>ומשימות</w:delText>
        </w:r>
      </w:del>
    </w:p>
    <w:p w14:paraId="08E84E22" w14:textId="72D89384" w:rsidR="00657244" w:rsidRPr="00D061D1" w:rsidDel="00962F91" w:rsidRDefault="00657244" w:rsidP="00657244">
      <w:pPr>
        <w:bidi/>
        <w:spacing w:after="0" w:line="360" w:lineRule="auto"/>
        <w:ind w:firstLine="360"/>
        <w:rPr>
          <w:del w:id="1068" w:author="הילית אראל שכטר" w:date="2020-03-16T21:59:00Z"/>
          <w:highlight w:val="yellow"/>
          <w:rPrChange w:id="1069" w:author="הילית אראל שכטר" w:date="2020-03-16T19:34:00Z">
            <w:rPr>
              <w:del w:id="1070" w:author="הילית אראל שכטר" w:date="2020-03-16T21:59:00Z"/>
            </w:rPr>
          </w:rPrChange>
        </w:rPr>
      </w:pPr>
      <w:del w:id="1071" w:author="הילית אראל שכטר" w:date="2020-03-16T21:59:00Z">
        <w:r w:rsidRPr="00D061D1" w:rsidDel="00962F91">
          <w:rPr>
            <w:highlight w:val="yellow"/>
            <w:rtl/>
            <w:rPrChange w:id="1072" w:author="הילית אראל שכטר" w:date="2020-03-16T19:34:00Z">
              <w:rPr>
                <w:rtl/>
              </w:rPr>
            </w:rPrChange>
          </w:rPr>
          <w:delText>5.1</w:delText>
        </w:r>
        <w:r w:rsidRPr="00D061D1" w:rsidDel="00962F91">
          <w:rPr>
            <w:highlight w:val="yellow"/>
            <w:rtl/>
            <w:rPrChange w:id="1073" w:author="הילית אראל שכטר" w:date="2020-03-16T19:34:00Z">
              <w:rPr>
                <w:rtl/>
              </w:rPr>
            </w:rPrChange>
          </w:rPr>
          <w:tab/>
        </w:r>
        <w:r w:rsidRPr="00D061D1" w:rsidDel="00962F91">
          <w:rPr>
            <w:rFonts w:hint="eastAsia"/>
            <w:highlight w:val="yellow"/>
            <w:rtl/>
            <w:rPrChange w:id="1074" w:author="הילית אראל שכטר" w:date="2020-03-16T19:34:00Z">
              <w:rPr>
                <w:rFonts w:hint="eastAsia"/>
                <w:rtl/>
              </w:rPr>
            </w:rPrChange>
          </w:rPr>
          <w:delText>פונקציות</w:delText>
        </w:r>
        <w:r w:rsidRPr="00D061D1" w:rsidDel="00962F91">
          <w:rPr>
            <w:highlight w:val="yellow"/>
            <w:rtl/>
            <w:rPrChange w:id="1075" w:author="הילית אראל שכטר" w:date="2020-03-16T19:34:00Z">
              <w:rPr>
                <w:rtl/>
              </w:rPr>
            </w:rPrChange>
          </w:rPr>
          <w:delText xml:space="preserve"> </w:delText>
        </w:r>
        <w:r w:rsidRPr="00D061D1" w:rsidDel="00962F91">
          <w:rPr>
            <w:rFonts w:hint="eastAsia"/>
            <w:highlight w:val="yellow"/>
            <w:rtl/>
            <w:rPrChange w:id="1076" w:author="הילית אראל שכטר" w:date="2020-03-16T19:34:00Z">
              <w:rPr>
                <w:rFonts w:hint="eastAsia"/>
                <w:rtl/>
              </w:rPr>
            </w:rPrChange>
          </w:rPr>
          <w:delText>צפ</w:delText>
        </w:r>
        <w:r w:rsidR="002319D9" w:rsidRPr="00D061D1" w:rsidDel="00962F91">
          <w:rPr>
            <w:rFonts w:hint="eastAsia"/>
            <w:highlight w:val="yellow"/>
            <w:rtl/>
            <w:rPrChange w:id="1077" w:author="הילית אראל שכטר" w:date="2020-03-16T19:34:00Z">
              <w:rPr>
                <w:rFonts w:hint="eastAsia"/>
                <w:rtl/>
              </w:rPr>
            </w:rPrChange>
          </w:rPr>
          <w:delText>ו</w:delText>
        </w:r>
        <w:r w:rsidRPr="00D061D1" w:rsidDel="00962F91">
          <w:rPr>
            <w:rFonts w:hint="eastAsia"/>
            <w:highlight w:val="yellow"/>
            <w:rtl/>
            <w:rPrChange w:id="1078" w:author="הילית אראל שכטר" w:date="2020-03-16T19:34:00Z">
              <w:rPr>
                <w:rFonts w:hint="eastAsia"/>
                <w:rtl/>
              </w:rPr>
            </w:rPrChange>
          </w:rPr>
          <w:delText>יות</w:delText>
        </w:r>
        <w:r w:rsidRPr="00D061D1" w:rsidDel="00962F91">
          <w:rPr>
            <w:highlight w:val="yellow"/>
            <w:rtl/>
            <w:rPrChange w:id="1079" w:author="הילית אראל שכטר" w:date="2020-03-16T19:34:00Z">
              <w:rPr>
                <w:rtl/>
              </w:rPr>
            </w:rPrChange>
          </w:rPr>
          <w:delText xml:space="preserve"> ממכשיר </w:delText>
        </w:r>
        <w:r w:rsidRPr="00D061D1" w:rsidDel="00962F91">
          <w:rPr>
            <w:highlight w:val="yellow"/>
            <w:rPrChange w:id="1080" w:author="הילית אראל שכטר" w:date="2020-03-16T19:34:00Z">
              <w:rPr/>
            </w:rPrChange>
          </w:rPr>
          <w:delText>HIP</w:delText>
        </w:r>
      </w:del>
    </w:p>
    <w:p w14:paraId="530A1EE7" w14:textId="62BBD1D0" w:rsidR="00657244" w:rsidRPr="00D061D1" w:rsidDel="00962F91" w:rsidRDefault="00657244" w:rsidP="00657244">
      <w:pPr>
        <w:bidi/>
        <w:spacing w:after="0" w:line="360" w:lineRule="auto"/>
        <w:ind w:firstLine="360"/>
        <w:rPr>
          <w:del w:id="1081" w:author="הילית אראל שכטר" w:date="2020-03-16T21:59:00Z"/>
          <w:highlight w:val="yellow"/>
          <w:rtl/>
          <w:rPrChange w:id="1082" w:author="הילית אראל שכטר" w:date="2020-03-16T19:34:00Z">
            <w:rPr>
              <w:del w:id="1083" w:author="הילית אראל שכטר" w:date="2020-03-16T21:59:00Z"/>
              <w:rtl/>
            </w:rPr>
          </w:rPrChange>
        </w:rPr>
      </w:pPr>
      <w:del w:id="1084" w:author="הילית אראל שכטר" w:date="2020-03-16T21:59:00Z">
        <w:r w:rsidRPr="00D061D1" w:rsidDel="00962F91">
          <w:rPr>
            <w:highlight w:val="yellow"/>
            <w:rtl/>
            <w:rPrChange w:id="1085" w:author="הילית אראל שכטר" w:date="2020-03-16T19:34:00Z">
              <w:rPr>
                <w:rtl/>
              </w:rPr>
            </w:rPrChange>
          </w:rPr>
          <w:delText>5.1.1</w:delText>
        </w:r>
        <w:r w:rsidRPr="00D061D1" w:rsidDel="00962F91">
          <w:rPr>
            <w:highlight w:val="yellow"/>
            <w:rtl/>
            <w:rPrChange w:id="1086" w:author="הילית אראל שכטר" w:date="2020-03-16T19:34:00Z">
              <w:rPr>
                <w:rtl/>
              </w:rPr>
            </w:rPrChange>
          </w:rPr>
          <w:tab/>
        </w:r>
        <w:r w:rsidRPr="00D061D1" w:rsidDel="00962F91">
          <w:rPr>
            <w:rFonts w:hint="eastAsia"/>
            <w:highlight w:val="yellow"/>
            <w:rtl/>
            <w:rPrChange w:id="1087" w:author="הילית אראל שכטר" w:date="2020-03-16T19:34:00Z">
              <w:rPr>
                <w:rFonts w:hint="eastAsia"/>
                <w:rtl/>
              </w:rPr>
            </w:rPrChange>
          </w:rPr>
          <w:delText>הפעלת</w:delText>
        </w:r>
        <w:r w:rsidRPr="00D061D1" w:rsidDel="00962F91">
          <w:rPr>
            <w:highlight w:val="yellow"/>
            <w:rtl/>
            <w:rPrChange w:id="1088" w:author="הילית אראל שכטר" w:date="2020-03-16T19:34:00Z">
              <w:rPr>
                <w:rtl/>
              </w:rPr>
            </w:rPrChange>
          </w:rPr>
          <w:delText xml:space="preserve"> הצפירה מהמכשיר הנייד </w:delText>
        </w:r>
        <w:r w:rsidRPr="00D061D1" w:rsidDel="00962F91">
          <w:rPr>
            <w:highlight w:val="yellow"/>
            <w:rPrChange w:id="1089" w:author="הילית אראל שכטר" w:date="2020-03-16T19:34:00Z">
              <w:rPr/>
            </w:rPrChange>
          </w:rPr>
          <w:delText>(0037)</w:delText>
        </w:r>
      </w:del>
    </w:p>
    <w:p w14:paraId="465078BB" w14:textId="27C379D5" w:rsidR="00657244" w:rsidRPr="00D061D1" w:rsidDel="00962F91" w:rsidRDefault="00657244" w:rsidP="00657244">
      <w:pPr>
        <w:bidi/>
        <w:spacing w:after="0" w:line="360" w:lineRule="auto"/>
        <w:ind w:firstLine="360"/>
        <w:rPr>
          <w:del w:id="1090" w:author="הילית אראל שכטר" w:date="2020-03-16T21:59:00Z"/>
          <w:highlight w:val="yellow"/>
          <w:rtl/>
          <w:rPrChange w:id="1091" w:author="הילית אראל שכטר" w:date="2020-03-16T19:34:00Z">
            <w:rPr>
              <w:del w:id="1092" w:author="הילית אראל שכטר" w:date="2020-03-16T21:59:00Z"/>
              <w:rtl/>
            </w:rPr>
          </w:rPrChange>
        </w:rPr>
      </w:pPr>
      <w:del w:id="1093" w:author="הילית אראל שכטר" w:date="2020-03-16T21:59:00Z">
        <w:r w:rsidRPr="00D061D1" w:rsidDel="00962F91">
          <w:rPr>
            <w:highlight w:val="yellow"/>
            <w:rtl/>
            <w:rPrChange w:id="1094" w:author="הילית אראל שכטר" w:date="2020-03-16T19:34:00Z">
              <w:rPr>
                <w:rtl/>
              </w:rPr>
            </w:rPrChange>
          </w:rPr>
          <w:delText>5.1.2</w:delText>
        </w:r>
        <w:r w:rsidRPr="00D061D1" w:rsidDel="00962F91">
          <w:rPr>
            <w:highlight w:val="yellow"/>
            <w:rtl/>
            <w:rPrChange w:id="1095" w:author="הילית אראל שכטר" w:date="2020-03-16T19:34:00Z">
              <w:rPr>
                <w:rtl/>
              </w:rPr>
            </w:rPrChange>
          </w:rPr>
          <w:tab/>
        </w:r>
        <w:r w:rsidRPr="00D061D1" w:rsidDel="00962F91">
          <w:rPr>
            <w:rFonts w:hint="eastAsia"/>
            <w:highlight w:val="yellow"/>
            <w:rtl/>
            <w:rPrChange w:id="1096" w:author="הילית אראל שכטר" w:date="2020-03-16T19:34:00Z">
              <w:rPr>
                <w:rFonts w:hint="eastAsia"/>
                <w:rtl/>
              </w:rPr>
            </w:rPrChange>
          </w:rPr>
          <w:delText>בדיקת</w:delText>
        </w:r>
        <w:r w:rsidRPr="00D061D1" w:rsidDel="00962F91">
          <w:rPr>
            <w:highlight w:val="yellow"/>
            <w:rtl/>
            <w:rPrChange w:id="1097" w:author="הילית אראל שכטר" w:date="2020-03-16T19:34:00Z">
              <w:rPr>
                <w:rtl/>
              </w:rPr>
            </w:rPrChange>
          </w:rPr>
          <w:delText xml:space="preserve"> </w:delText>
        </w:r>
        <w:r w:rsidRPr="00D061D1" w:rsidDel="00962F91">
          <w:rPr>
            <w:rFonts w:hint="eastAsia"/>
            <w:highlight w:val="yellow"/>
            <w:rtl/>
            <w:rPrChange w:id="1098" w:author="הילית אראל שכטר" w:date="2020-03-16T19:34:00Z">
              <w:rPr>
                <w:rFonts w:hint="eastAsia"/>
                <w:rtl/>
              </w:rPr>
            </w:rPrChange>
          </w:rPr>
          <w:delText>חיישן</w:delText>
        </w:r>
        <w:r w:rsidRPr="00D061D1" w:rsidDel="00962F91">
          <w:rPr>
            <w:highlight w:val="yellow"/>
            <w:rtl/>
            <w:rPrChange w:id="1099" w:author="הילית אראל שכטר" w:date="2020-03-16T19:34:00Z">
              <w:rPr>
                <w:rtl/>
              </w:rPr>
            </w:rPrChange>
          </w:rPr>
          <w:delText xml:space="preserve"> </w:delText>
        </w:r>
        <w:r w:rsidRPr="00D061D1" w:rsidDel="00962F91">
          <w:rPr>
            <w:rFonts w:hint="eastAsia"/>
            <w:highlight w:val="yellow"/>
            <w:rtl/>
            <w:rPrChange w:id="1100" w:author="הילית אראל שכטר" w:date="2020-03-16T19:34:00Z">
              <w:rPr>
                <w:rFonts w:hint="eastAsia"/>
                <w:rtl/>
              </w:rPr>
            </w:rPrChange>
          </w:rPr>
          <w:delText>טמפרטורה</w:delText>
        </w:r>
        <w:r w:rsidRPr="00D061D1" w:rsidDel="00962F91">
          <w:rPr>
            <w:highlight w:val="yellow"/>
            <w:rtl/>
            <w:rPrChange w:id="1101" w:author="הילית אראל שכטר" w:date="2020-03-16T19:34:00Z">
              <w:rPr>
                <w:rtl/>
              </w:rPr>
            </w:rPrChange>
          </w:rPr>
          <w:delText xml:space="preserve">, </w:delText>
        </w:r>
        <w:r w:rsidRPr="00D061D1" w:rsidDel="00962F91">
          <w:rPr>
            <w:rFonts w:hint="eastAsia"/>
            <w:highlight w:val="yellow"/>
            <w:rtl/>
            <w:rPrChange w:id="1102" w:author="הילית אראל שכטר" w:date="2020-03-16T19:34:00Z">
              <w:rPr>
                <w:rFonts w:hint="eastAsia"/>
                <w:rtl/>
              </w:rPr>
            </w:rPrChange>
          </w:rPr>
          <w:delText>חיישן</w:delText>
        </w:r>
        <w:r w:rsidRPr="00D061D1" w:rsidDel="00962F91">
          <w:rPr>
            <w:highlight w:val="yellow"/>
            <w:rtl/>
            <w:rPrChange w:id="1103" w:author="הילית אראל שכטר" w:date="2020-03-16T19:34:00Z">
              <w:rPr>
                <w:rtl/>
              </w:rPr>
            </w:rPrChange>
          </w:rPr>
          <w:delText xml:space="preserve"> </w:delText>
        </w:r>
        <w:r w:rsidRPr="00D061D1" w:rsidDel="00962F91">
          <w:rPr>
            <w:rFonts w:hint="eastAsia"/>
            <w:highlight w:val="yellow"/>
            <w:rtl/>
            <w:rPrChange w:id="1104" w:author="הילית אראל שכטר" w:date="2020-03-16T19:34:00Z">
              <w:rPr>
                <w:rFonts w:hint="eastAsia"/>
                <w:rtl/>
              </w:rPr>
            </w:rPrChange>
          </w:rPr>
          <w:delText>לחות</w:delText>
        </w:r>
        <w:r w:rsidRPr="00D061D1" w:rsidDel="00962F91">
          <w:rPr>
            <w:highlight w:val="yellow"/>
            <w:rtl/>
            <w:rPrChange w:id="1105" w:author="הילית אראל שכטר" w:date="2020-03-16T19:34:00Z">
              <w:rPr>
                <w:rtl/>
              </w:rPr>
            </w:rPrChange>
          </w:rPr>
          <w:delText xml:space="preserve">, </w:delText>
        </w:r>
        <w:r w:rsidRPr="00D061D1" w:rsidDel="00962F91">
          <w:rPr>
            <w:rFonts w:hint="eastAsia"/>
            <w:highlight w:val="yellow"/>
            <w:rtl/>
            <w:rPrChange w:id="1106" w:author="הילית אראל שכטר" w:date="2020-03-16T19:34:00Z">
              <w:rPr>
                <w:rFonts w:hint="eastAsia"/>
                <w:rtl/>
              </w:rPr>
            </w:rPrChange>
          </w:rPr>
          <w:delText>מחוון</w:delText>
        </w:r>
        <w:r w:rsidRPr="00D061D1" w:rsidDel="00962F91">
          <w:rPr>
            <w:highlight w:val="yellow"/>
            <w:rtl/>
            <w:rPrChange w:id="1107" w:author="הילית אראל שכטר" w:date="2020-03-16T19:34:00Z">
              <w:rPr>
                <w:rtl/>
              </w:rPr>
            </w:rPrChange>
          </w:rPr>
          <w:delText xml:space="preserve"> </w:delText>
        </w:r>
        <w:r w:rsidRPr="00D061D1" w:rsidDel="00962F91">
          <w:rPr>
            <w:rFonts w:hint="eastAsia"/>
            <w:highlight w:val="yellow"/>
            <w:rtl/>
            <w:rPrChange w:id="1108" w:author="הילית אראל שכטר" w:date="2020-03-16T19:34:00Z">
              <w:rPr>
                <w:rFonts w:hint="eastAsia"/>
                <w:rtl/>
              </w:rPr>
            </w:rPrChange>
          </w:rPr>
          <w:delText>פעילות</w:delText>
        </w:r>
        <w:r w:rsidRPr="00D061D1" w:rsidDel="00962F91">
          <w:rPr>
            <w:highlight w:val="yellow"/>
            <w:rtl/>
            <w:rPrChange w:id="1109" w:author="הילית אראל שכטר" w:date="2020-03-16T19:34:00Z">
              <w:rPr>
                <w:rtl/>
              </w:rPr>
            </w:rPrChange>
          </w:rPr>
          <w:delText xml:space="preserve">, </w:delText>
        </w:r>
        <w:r w:rsidRPr="00D061D1" w:rsidDel="00962F91">
          <w:rPr>
            <w:rFonts w:hint="eastAsia"/>
            <w:highlight w:val="yellow"/>
            <w:rtl/>
            <w:rPrChange w:id="1110" w:author="הילית אראל שכטר" w:date="2020-03-16T19:34:00Z">
              <w:rPr>
                <w:rFonts w:hint="eastAsia"/>
                <w:rtl/>
              </w:rPr>
            </w:rPrChange>
          </w:rPr>
          <w:delText>ולחצן</w:delText>
        </w:r>
        <w:r w:rsidRPr="00D061D1" w:rsidDel="00962F91">
          <w:rPr>
            <w:highlight w:val="yellow"/>
            <w:rtl/>
            <w:rPrChange w:id="1111" w:author="הילית אראל שכטר" w:date="2020-03-16T19:34:00Z">
              <w:rPr>
                <w:rtl/>
              </w:rPr>
            </w:rPrChange>
          </w:rPr>
          <w:delText xml:space="preserve"> </w:delText>
        </w:r>
        <w:r w:rsidRPr="00D061D1" w:rsidDel="00962F91">
          <w:rPr>
            <w:rFonts w:hint="eastAsia"/>
            <w:highlight w:val="yellow"/>
            <w:rtl/>
            <w:rPrChange w:id="1112" w:author="הילית אראל שכטר" w:date="2020-03-16T19:34:00Z">
              <w:rPr>
                <w:rFonts w:hint="eastAsia"/>
                <w:rtl/>
              </w:rPr>
            </w:rPrChange>
          </w:rPr>
          <w:delText>הפעלה</w:delText>
        </w:r>
        <w:r w:rsidRPr="00D061D1" w:rsidDel="00962F91">
          <w:rPr>
            <w:highlight w:val="yellow"/>
            <w:rtl/>
            <w:rPrChange w:id="1113" w:author="הילית אראל שכטר" w:date="2020-03-16T19:34:00Z">
              <w:rPr>
                <w:rtl/>
              </w:rPr>
            </w:rPrChange>
          </w:rPr>
          <w:delText>.</w:delText>
        </w:r>
        <w:r w:rsidRPr="00D061D1" w:rsidDel="00962F91">
          <w:rPr>
            <w:highlight w:val="yellow"/>
            <w:rPrChange w:id="1114" w:author="הילית אראל שכטר" w:date="2020-03-16T19:34:00Z">
              <w:rPr/>
            </w:rPrChange>
          </w:rPr>
          <w:delText xml:space="preserve"> (0011)</w:delText>
        </w:r>
      </w:del>
    </w:p>
    <w:p w14:paraId="18347E98" w14:textId="5906C14F" w:rsidR="00657244" w:rsidRPr="00D061D1" w:rsidDel="00962F91" w:rsidRDefault="00657244" w:rsidP="00657244">
      <w:pPr>
        <w:bidi/>
        <w:spacing w:after="0" w:line="360" w:lineRule="auto"/>
        <w:ind w:firstLine="360"/>
        <w:rPr>
          <w:del w:id="1115" w:author="הילית אראל שכטר" w:date="2020-03-16T21:59:00Z"/>
          <w:rFonts w:cs="Arial"/>
          <w:highlight w:val="yellow"/>
          <w:rtl/>
          <w:rPrChange w:id="1116" w:author="הילית אראל שכטר" w:date="2020-03-16T19:34:00Z">
            <w:rPr>
              <w:del w:id="1117" w:author="הילית אראל שכטר" w:date="2020-03-16T21:59:00Z"/>
              <w:rFonts w:cs="Arial"/>
              <w:rtl/>
            </w:rPr>
          </w:rPrChange>
        </w:rPr>
      </w:pPr>
      <w:del w:id="1118" w:author="הילית אראל שכטר" w:date="2020-03-16T21:59:00Z">
        <w:r w:rsidRPr="00D061D1" w:rsidDel="00962F91">
          <w:rPr>
            <w:highlight w:val="yellow"/>
            <w:rtl/>
            <w:rPrChange w:id="1119" w:author="הילית אראל שכטר" w:date="2020-03-16T19:34:00Z">
              <w:rPr>
                <w:rtl/>
              </w:rPr>
            </w:rPrChange>
          </w:rPr>
          <w:delText>5.1.3.1</w:delText>
        </w:r>
        <w:r w:rsidRPr="00D061D1" w:rsidDel="00962F91">
          <w:rPr>
            <w:highlight w:val="yellow"/>
            <w:rtl/>
            <w:rPrChange w:id="1120" w:author="הילית אראל שכטר" w:date="2020-03-16T19:34:00Z">
              <w:rPr>
                <w:rtl/>
              </w:rPr>
            </w:rPrChange>
          </w:rPr>
          <w:tab/>
        </w:r>
        <w:r w:rsidRPr="00D061D1" w:rsidDel="00962F91">
          <w:rPr>
            <w:rFonts w:cs="Arial"/>
            <w:highlight w:val="yellow"/>
            <w:rtl/>
            <w:rPrChange w:id="1121" w:author="הילית אראל שכטר" w:date="2020-03-16T19:34:00Z">
              <w:rPr>
                <w:rFonts w:cs="Arial"/>
                <w:rtl/>
              </w:rPr>
            </w:rPrChange>
          </w:rPr>
          <w:delText>בדיקת מעבר של</w:delText>
        </w:r>
        <w:r w:rsidR="00274112" w:rsidRPr="00D061D1" w:rsidDel="00962F91">
          <w:rPr>
            <w:rFonts w:cs="Arial"/>
            <w:highlight w:val="yellow"/>
            <w:rtl/>
            <w:rPrChange w:id="1122" w:author="הילית אראל שכטר" w:date="2020-03-16T19:34:00Z">
              <w:rPr>
                <w:rFonts w:cs="Arial"/>
                <w:rtl/>
              </w:rPr>
            </w:rPrChange>
          </w:rPr>
          <w:delText xml:space="preserve"> אינפורמציה</w:delText>
        </w:r>
        <w:r w:rsidRPr="00D061D1" w:rsidDel="00962F91">
          <w:rPr>
            <w:rFonts w:cs="Arial"/>
            <w:highlight w:val="yellow"/>
            <w:rtl/>
            <w:rPrChange w:id="1123" w:author="הילית אראל שכטר" w:date="2020-03-16T19:34:00Z">
              <w:rPr>
                <w:rFonts w:cs="Arial"/>
                <w:rtl/>
              </w:rPr>
            </w:rPrChange>
          </w:rPr>
          <w:delText xml:space="preserve"> משרת המדיה – תאורה נורמלית (0014)</w:delText>
        </w:r>
      </w:del>
    </w:p>
    <w:p w14:paraId="30E94CD6" w14:textId="1554FBC8" w:rsidR="00657244" w:rsidRPr="00D061D1" w:rsidDel="00962F91" w:rsidRDefault="00657244" w:rsidP="00657244">
      <w:pPr>
        <w:bidi/>
        <w:spacing w:after="0" w:line="360" w:lineRule="auto"/>
        <w:ind w:firstLine="360"/>
        <w:rPr>
          <w:del w:id="1124" w:author="הילית אראל שכטר" w:date="2020-03-16T21:59:00Z"/>
          <w:rFonts w:cs="Arial"/>
          <w:highlight w:val="yellow"/>
          <w:rtl/>
          <w:rPrChange w:id="1125" w:author="הילית אראל שכטר" w:date="2020-03-16T19:34:00Z">
            <w:rPr>
              <w:del w:id="1126" w:author="הילית אראל שכטר" w:date="2020-03-16T21:59:00Z"/>
              <w:rFonts w:cs="Arial"/>
              <w:rtl/>
            </w:rPr>
          </w:rPrChange>
        </w:rPr>
      </w:pPr>
      <w:del w:id="1127" w:author="הילית אראל שכטר" w:date="2020-03-16T21:59:00Z">
        <w:r w:rsidRPr="00D061D1" w:rsidDel="00962F91">
          <w:rPr>
            <w:rFonts w:cs="Arial"/>
            <w:highlight w:val="yellow"/>
            <w:rtl/>
            <w:rPrChange w:id="1128" w:author="הילית אראל שכטר" w:date="2020-03-16T19:34:00Z">
              <w:rPr>
                <w:rFonts w:cs="Arial"/>
                <w:rtl/>
              </w:rPr>
            </w:rPrChange>
          </w:rPr>
          <w:delText>5.1.3.2</w:delText>
        </w:r>
        <w:r w:rsidRPr="00D061D1" w:rsidDel="00962F91">
          <w:rPr>
            <w:rFonts w:cs="Arial"/>
            <w:highlight w:val="yellow"/>
            <w:rtl/>
            <w:rPrChange w:id="1129" w:author="הילית אראל שכטר" w:date="2020-03-16T19:34:00Z">
              <w:rPr>
                <w:rFonts w:cs="Arial"/>
                <w:rtl/>
              </w:rPr>
            </w:rPrChange>
          </w:rPr>
          <w:tab/>
          <w:delText xml:space="preserve">בדיקת מעבר של </w:delText>
        </w:r>
        <w:r w:rsidR="00274112" w:rsidRPr="00D061D1" w:rsidDel="00962F91">
          <w:rPr>
            <w:rFonts w:cs="Arial" w:hint="eastAsia"/>
            <w:highlight w:val="yellow"/>
            <w:rtl/>
            <w:rPrChange w:id="1130" w:author="הילית אראל שכטר" w:date="2020-03-16T19:34:00Z">
              <w:rPr>
                <w:rFonts w:cs="Arial" w:hint="eastAsia"/>
                <w:rtl/>
              </w:rPr>
            </w:rPrChange>
          </w:rPr>
          <w:delText>אינפורמציה</w:delText>
        </w:r>
        <w:r w:rsidRPr="00D061D1" w:rsidDel="00962F91">
          <w:rPr>
            <w:rFonts w:cs="Arial"/>
            <w:highlight w:val="yellow"/>
            <w:rtl/>
            <w:rPrChange w:id="1131" w:author="הילית אראל שכטר" w:date="2020-03-16T19:34:00Z">
              <w:rPr>
                <w:rFonts w:cs="Arial"/>
                <w:rtl/>
              </w:rPr>
            </w:rPrChange>
          </w:rPr>
          <w:delText xml:space="preserve"> משרת המדיה – תאור</w:delText>
        </w:r>
        <w:r w:rsidRPr="00D061D1" w:rsidDel="00962F91">
          <w:rPr>
            <w:rFonts w:cs="Arial" w:hint="eastAsia"/>
            <w:highlight w:val="yellow"/>
            <w:rtl/>
            <w:rPrChange w:id="1132" w:author="הילית אראל שכטר" w:date="2020-03-16T19:34:00Z">
              <w:rPr>
                <w:rFonts w:cs="Arial" w:hint="eastAsia"/>
                <w:rtl/>
              </w:rPr>
            </w:rPrChange>
          </w:rPr>
          <w:delText>ת</w:delText>
        </w:r>
        <w:r w:rsidRPr="00D061D1" w:rsidDel="00962F91">
          <w:rPr>
            <w:rFonts w:cs="Arial"/>
            <w:highlight w:val="yellow"/>
            <w:rtl/>
            <w:rPrChange w:id="1133" w:author="הילית אראל שכטר" w:date="2020-03-16T19:34:00Z">
              <w:rPr>
                <w:rFonts w:cs="Arial"/>
                <w:rtl/>
              </w:rPr>
            </w:rPrChange>
          </w:rPr>
          <w:delText xml:space="preserve"> </w:delText>
        </w:r>
        <w:r w:rsidRPr="00D061D1" w:rsidDel="00962F91">
          <w:rPr>
            <w:rFonts w:cs="Arial" w:hint="eastAsia"/>
            <w:highlight w:val="yellow"/>
            <w:rtl/>
            <w:rPrChange w:id="1134" w:author="הילית אראל שכטר" w:date="2020-03-16T19:34:00Z">
              <w:rPr>
                <w:rFonts w:cs="Arial" w:hint="eastAsia"/>
                <w:rtl/>
              </w:rPr>
            </w:rPrChange>
          </w:rPr>
          <w:delText>חושך</w:delText>
        </w:r>
        <w:r w:rsidRPr="00D061D1" w:rsidDel="00962F91">
          <w:rPr>
            <w:rFonts w:cs="Arial"/>
            <w:highlight w:val="yellow"/>
            <w:rtl/>
            <w:rPrChange w:id="1135" w:author="הילית אראל שכטר" w:date="2020-03-16T19:34:00Z">
              <w:rPr>
                <w:rFonts w:cs="Arial"/>
                <w:rtl/>
              </w:rPr>
            </w:rPrChange>
          </w:rPr>
          <w:delText xml:space="preserve"> (0014)</w:delText>
        </w:r>
      </w:del>
    </w:p>
    <w:p w14:paraId="01356964" w14:textId="18C85D8D" w:rsidR="00657244" w:rsidRPr="00D061D1" w:rsidDel="00962F91" w:rsidRDefault="00657244" w:rsidP="00657244">
      <w:pPr>
        <w:bidi/>
        <w:spacing w:after="0" w:line="360" w:lineRule="auto"/>
        <w:ind w:firstLine="360"/>
        <w:rPr>
          <w:del w:id="1136" w:author="הילית אראל שכטר" w:date="2020-03-16T21:59:00Z"/>
          <w:rFonts w:cs="Arial"/>
          <w:highlight w:val="yellow"/>
          <w:rtl/>
          <w:rPrChange w:id="1137" w:author="הילית אראל שכטר" w:date="2020-03-16T19:34:00Z">
            <w:rPr>
              <w:del w:id="1138" w:author="הילית אראל שכטר" w:date="2020-03-16T21:59:00Z"/>
              <w:rFonts w:cs="Arial"/>
              <w:rtl/>
            </w:rPr>
          </w:rPrChange>
        </w:rPr>
      </w:pPr>
      <w:del w:id="1139" w:author="הילית אראל שכטר" w:date="2020-03-16T21:59:00Z">
        <w:r w:rsidRPr="00D061D1" w:rsidDel="00962F91">
          <w:rPr>
            <w:rFonts w:cs="Arial"/>
            <w:highlight w:val="yellow"/>
            <w:rtl/>
            <w:rPrChange w:id="1140" w:author="הילית אראל שכטר" w:date="2020-03-16T19:34:00Z">
              <w:rPr>
                <w:rFonts w:cs="Arial"/>
                <w:rtl/>
              </w:rPr>
            </w:rPrChange>
          </w:rPr>
          <w:delText>5.1.4</w:delText>
        </w:r>
        <w:r w:rsidRPr="00D061D1" w:rsidDel="00962F91">
          <w:rPr>
            <w:rFonts w:cs="Arial"/>
            <w:highlight w:val="yellow"/>
            <w:rtl/>
            <w:rPrChange w:id="1141" w:author="הילית אראל שכטר" w:date="2020-03-16T19:34:00Z">
              <w:rPr>
                <w:rFonts w:cs="Arial"/>
                <w:rtl/>
              </w:rPr>
            </w:rPrChange>
          </w:rPr>
          <w:tab/>
          <w:delText xml:space="preserve">בדיקת תנועה, </w:delText>
        </w:r>
        <w:r w:rsidRPr="00D061D1" w:rsidDel="00962F91">
          <w:rPr>
            <w:rFonts w:cs="Arial" w:hint="eastAsia"/>
            <w:highlight w:val="yellow"/>
            <w:rtl/>
            <w:rPrChange w:id="1142" w:author="הילית אראל שכטר" w:date="2020-03-16T19:34:00Z">
              <w:rPr>
                <w:rFonts w:cs="Arial" w:hint="eastAsia"/>
                <w:rtl/>
              </w:rPr>
            </w:rPrChange>
          </w:rPr>
          <w:delText>גילוי</w:delText>
        </w:r>
        <w:r w:rsidRPr="00D061D1" w:rsidDel="00962F91">
          <w:rPr>
            <w:rFonts w:cs="Arial"/>
            <w:highlight w:val="yellow"/>
            <w:rtl/>
            <w:rPrChange w:id="1143" w:author="הילית אראל שכטר" w:date="2020-03-16T19:34:00Z">
              <w:rPr>
                <w:rFonts w:cs="Arial"/>
                <w:rtl/>
              </w:rPr>
            </w:rPrChange>
          </w:rPr>
          <w:delText xml:space="preserve"> פנים, זיהוי פנים והפעלת סירנה תחת אור אינפרא-אדום (0012)</w:delText>
        </w:r>
      </w:del>
    </w:p>
    <w:p w14:paraId="7918C4EA" w14:textId="0AA989FF" w:rsidR="00657244" w:rsidRPr="00D061D1" w:rsidDel="00962F91" w:rsidRDefault="00657244" w:rsidP="00657244">
      <w:pPr>
        <w:bidi/>
        <w:spacing w:after="0" w:line="360" w:lineRule="auto"/>
        <w:ind w:firstLine="360"/>
        <w:rPr>
          <w:del w:id="1144" w:author="הילית אראל שכטר" w:date="2020-03-16T21:59:00Z"/>
          <w:highlight w:val="yellow"/>
          <w:rPrChange w:id="1145" w:author="הילית אראל שכטר" w:date="2020-03-16T19:34:00Z">
            <w:rPr>
              <w:del w:id="1146" w:author="הילית אראל שכטר" w:date="2020-03-16T21:59:00Z"/>
            </w:rPr>
          </w:rPrChange>
        </w:rPr>
      </w:pPr>
      <w:del w:id="1147" w:author="הילית אראל שכטר" w:date="2020-03-16T21:59:00Z">
        <w:r w:rsidRPr="00D061D1" w:rsidDel="00962F91">
          <w:rPr>
            <w:rFonts w:cs="Arial"/>
            <w:highlight w:val="yellow"/>
            <w:rtl/>
            <w:rPrChange w:id="1148" w:author="הילית אראל שכטר" w:date="2020-03-16T19:34:00Z">
              <w:rPr>
                <w:rFonts w:cs="Arial"/>
                <w:rtl/>
              </w:rPr>
            </w:rPrChange>
          </w:rPr>
          <w:delText>5.1.5</w:delText>
        </w:r>
        <w:r w:rsidRPr="00D061D1" w:rsidDel="00962F91">
          <w:rPr>
            <w:rFonts w:cs="Arial"/>
            <w:highlight w:val="yellow"/>
            <w:rtl/>
            <w:rPrChange w:id="1149" w:author="הילית אראל שכטר" w:date="2020-03-16T19:34:00Z">
              <w:rPr>
                <w:rFonts w:cs="Arial"/>
                <w:rtl/>
              </w:rPr>
            </w:rPrChange>
          </w:rPr>
          <w:tab/>
          <w:delText>בדיקת גילוי שמע (0018)</w:delText>
        </w:r>
      </w:del>
    </w:p>
    <w:p w14:paraId="46474FED" w14:textId="4AC1A664" w:rsidR="00657244" w:rsidRPr="00D061D1" w:rsidDel="00962F91" w:rsidRDefault="00657244" w:rsidP="00657244">
      <w:pPr>
        <w:bidi/>
        <w:spacing w:after="0" w:line="360" w:lineRule="auto"/>
        <w:ind w:firstLine="360"/>
        <w:rPr>
          <w:del w:id="1150" w:author="הילית אראל שכטר" w:date="2020-03-16T21:59:00Z"/>
          <w:highlight w:val="yellow"/>
          <w:rPrChange w:id="1151" w:author="הילית אראל שכטר" w:date="2020-03-16T19:34:00Z">
            <w:rPr>
              <w:del w:id="1152" w:author="הילית אראל שכטר" w:date="2020-03-16T21:59:00Z"/>
            </w:rPr>
          </w:rPrChange>
        </w:rPr>
      </w:pPr>
      <w:del w:id="1153" w:author="הילית אראל שכטר" w:date="2020-03-16T21:59:00Z">
        <w:r w:rsidRPr="00D061D1" w:rsidDel="00962F91">
          <w:rPr>
            <w:rFonts w:cs="Arial"/>
            <w:highlight w:val="yellow"/>
            <w:rtl/>
            <w:rPrChange w:id="1154" w:author="הילית אראל שכטר" w:date="2020-03-16T19:34:00Z">
              <w:rPr>
                <w:rFonts w:cs="Arial"/>
                <w:rtl/>
              </w:rPr>
            </w:rPrChange>
          </w:rPr>
          <w:delText>5.1.6</w:delText>
        </w:r>
        <w:r w:rsidRPr="00D061D1" w:rsidDel="00962F91">
          <w:rPr>
            <w:rFonts w:cs="Arial"/>
            <w:highlight w:val="yellow"/>
            <w:rtl/>
            <w:rPrChange w:id="1155" w:author="הילית אראל שכטר" w:date="2020-03-16T19:34:00Z">
              <w:rPr>
                <w:rFonts w:cs="Arial"/>
                <w:rtl/>
              </w:rPr>
            </w:rPrChange>
          </w:rPr>
          <w:tab/>
          <w:delText>בדיקת גילוי פנים ותנועה (0018)</w:delText>
        </w:r>
      </w:del>
    </w:p>
    <w:p w14:paraId="38D21356" w14:textId="1D004891" w:rsidR="00657244" w:rsidRPr="00D061D1" w:rsidDel="00962F91" w:rsidRDefault="00657244" w:rsidP="00657244">
      <w:pPr>
        <w:bidi/>
        <w:spacing w:after="0" w:line="360" w:lineRule="auto"/>
        <w:ind w:firstLine="360"/>
        <w:rPr>
          <w:del w:id="1156" w:author="הילית אראל שכטר" w:date="2020-03-16T21:59:00Z"/>
          <w:highlight w:val="yellow"/>
          <w:rPrChange w:id="1157" w:author="הילית אראל שכטר" w:date="2020-03-16T19:34:00Z">
            <w:rPr>
              <w:del w:id="1158" w:author="הילית אראל שכטר" w:date="2020-03-16T21:59:00Z"/>
            </w:rPr>
          </w:rPrChange>
        </w:rPr>
      </w:pPr>
      <w:del w:id="1159" w:author="הילית אראל שכטר" w:date="2020-03-16T21:59:00Z">
        <w:r w:rsidRPr="00D061D1" w:rsidDel="00962F91">
          <w:rPr>
            <w:rFonts w:cs="Arial"/>
            <w:highlight w:val="yellow"/>
            <w:rtl/>
            <w:rPrChange w:id="1160" w:author="הילית אראל שכטר" w:date="2020-03-16T19:34:00Z">
              <w:rPr>
                <w:rFonts w:cs="Arial"/>
                <w:rtl/>
              </w:rPr>
            </w:rPrChange>
          </w:rPr>
          <w:delText>5.1.7</w:delText>
        </w:r>
        <w:r w:rsidRPr="00D061D1" w:rsidDel="00962F91">
          <w:rPr>
            <w:rFonts w:cs="Arial"/>
            <w:highlight w:val="yellow"/>
            <w:rtl/>
            <w:rPrChange w:id="1161" w:author="הילית אראל שכטר" w:date="2020-03-16T19:34:00Z">
              <w:rPr>
                <w:rFonts w:cs="Arial"/>
                <w:rtl/>
              </w:rPr>
            </w:rPrChange>
          </w:rPr>
          <w:tab/>
          <w:delText>בד</w:delText>
        </w:r>
        <w:r w:rsidRPr="00D061D1" w:rsidDel="00962F91">
          <w:rPr>
            <w:rFonts w:cs="Arial" w:hint="eastAsia"/>
            <w:highlight w:val="yellow"/>
            <w:rtl/>
            <w:rPrChange w:id="1162" w:author="הילית אראל שכטר" w:date="2020-03-16T19:34:00Z">
              <w:rPr>
                <w:rFonts w:cs="Arial" w:hint="eastAsia"/>
                <w:rtl/>
              </w:rPr>
            </w:rPrChange>
          </w:rPr>
          <w:delText>יקת</w:delText>
        </w:r>
        <w:r w:rsidRPr="00D061D1" w:rsidDel="00962F91">
          <w:rPr>
            <w:rFonts w:cs="Arial"/>
            <w:highlight w:val="yellow"/>
            <w:rtl/>
            <w:rPrChange w:id="1163" w:author="הילית אראל שכטר" w:date="2020-03-16T19:34:00Z">
              <w:rPr>
                <w:rFonts w:cs="Arial"/>
                <w:rtl/>
              </w:rPr>
            </w:rPrChange>
          </w:rPr>
          <w:delText xml:space="preserve"> הפעלת סירנה על ידי אדם וזיהוי תנועה (0018) </w:delText>
        </w:r>
      </w:del>
    </w:p>
    <w:p w14:paraId="6E3C94B8" w14:textId="7156FDF4" w:rsidR="00657244" w:rsidRPr="00D061D1" w:rsidDel="00962F91" w:rsidRDefault="00657244" w:rsidP="00657244">
      <w:pPr>
        <w:bidi/>
        <w:spacing w:after="0" w:line="360" w:lineRule="auto"/>
        <w:ind w:firstLine="360"/>
        <w:rPr>
          <w:del w:id="1164" w:author="הילית אראל שכטר" w:date="2020-03-16T21:59:00Z"/>
          <w:highlight w:val="yellow"/>
          <w:rPrChange w:id="1165" w:author="הילית אראל שכטר" w:date="2020-03-16T19:34:00Z">
            <w:rPr>
              <w:del w:id="1166" w:author="הילית אראל שכטר" w:date="2020-03-16T21:59:00Z"/>
            </w:rPr>
          </w:rPrChange>
        </w:rPr>
      </w:pPr>
      <w:del w:id="1167" w:author="הילית אראל שכטר" w:date="2020-03-16T21:59:00Z">
        <w:r w:rsidRPr="00D061D1" w:rsidDel="00962F91">
          <w:rPr>
            <w:rFonts w:cs="Arial"/>
            <w:highlight w:val="yellow"/>
            <w:rtl/>
            <w:rPrChange w:id="1168" w:author="הילית אראל שכטר" w:date="2020-03-16T19:34:00Z">
              <w:rPr>
                <w:rFonts w:cs="Arial"/>
                <w:rtl/>
              </w:rPr>
            </w:rPrChange>
          </w:rPr>
          <w:delText>5.1.8</w:delText>
        </w:r>
        <w:r w:rsidRPr="00D061D1" w:rsidDel="00962F91">
          <w:rPr>
            <w:rFonts w:cs="Arial"/>
            <w:highlight w:val="yellow"/>
            <w:rtl/>
            <w:rPrChange w:id="1169" w:author="הילית אראל שכטר" w:date="2020-03-16T19:34:00Z">
              <w:rPr>
                <w:rFonts w:cs="Arial"/>
                <w:rtl/>
              </w:rPr>
            </w:rPrChange>
          </w:rPr>
          <w:tab/>
          <w:delText>בדיק</w:delText>
        </w:r>
        <w:r w:rsidRPr="00D061D1" w:rsidDel="00962F91">
          <w:rPr>
            <w:rFonts w:cs="Arial" w:hint="eastAsia"/>
            <w:highlight w:val="yellow"/>
            <w:rtl/>
            <w:rPrChange w:id="1170" w:author="הילית אראל שכטר" w:date="2020-03-16T19:34:00Z">
              <w:rPr>
                <w:rFonts w:cs="Arial" w:hint="eastAsia"/>
                <w:rtl/>
              </w:rPr>
            </w:rPrChange>
          </w:rPr>
          <w:delText>ת</w:delText>
        </w:r>
        <w:r w:rsidRPr="00D061D1" w:rsidDel="00962F91">
          <w:rPr>
            <w:rFonts w:cs="Arial"/>
            <w:highlight w:val="yellow"/>
            <w:rtl/>
            <w:rPrChange w:id="1171" w:author="הילית אראל שכטר" w:date="2020-03-16T19:34:00Z">
              <w:rPr>
                <w:rFonts w:cs="Arial"/>
                <w:rtl/>
              </w:rPr>
            </w:rPrChange>
          </w:rPr>
          <w:delText xml:space="preserve"> זיהוי פנים וגילוי פנים (0018)</w:delText>
        </w:r>
      </w:del>
    </w:p>
    <w:p w14:paraId="252245D1" w14:textId="6EE595DA" w:rsidR="00657244" w:rsidRPr="00D061D1" w:rsidDel="00962F91" w:rsidRDefault="00657244" w:rsidP="00657244">
      <w:pPr>
        <w:bidi/>
        <w:spacing w:after="0" w:line="360" w:lineRule="auto"/>
        <w:ind w:firstLine="360"/>
        <w:rPr>
          <w:del w:id="1172" w:author="הילית אראל שכטר" w:date="2020-03-16T21:59:00Z"/>
          <w:highlight w:val="yellow"/>
          <w:rPrChange w:id="1173" w:author="הילית אראל שכטר" w:date="2020-03-16T19:34:00Z">
            <w:rPr>
              <w:del w:id="1174" w:author="הילית אראל שכטר" w:date="2020-03-16T21:59:00Z"/>
            </w:rPr>
          </w:rPrChange>
        </w:rPr>
      </w:pPr>
      <w:del w:id="1175" w:author="הילית אראל שכטר" w:date="2020-03-16T21:59:00Z">
        <w:r w:rsidRPr="00D061D1" w:rsidDel="00962F91">
          <w:rPr>
            <w:rFonts w:cs="Arial"/>
            <w:highlight w:val="yellow"/>
            <w:rtl/>
            <w:rPrChange w:id="1176" w:author="הילית אראל שכטר" w:date="2020-03-16T19:34:00Z">
              <w:rPr>
                <w:rFonts w:cs="Arial"/>
                <w:rtl/>
              </w:rPr>
            </w:rPrChange>
          </w:rPr>
          <w:delText>5.1.9</w:delText>
        </w:r>
        <w:r w:rsidRPr="00D061D1" w:rsidDel="00962F91">
          <w:rPr>
            <w:rFonts w:cs="Arial"/>
            <w:highlight w:val="yellow"/>
            <w:rtl/>
            <w:rPrChange w:id="1177" w:author="הילית אראל שכטר" w:date="2020-03-16T19:34:00Z">
              <w:rPr>
                <w:rFonts w:cs="Arial"/>
                <w:rtl/>
              </w:rPr>
            </w:rPrChange>
          </w:rPr>
          <w:tab/>
          <w:delText>בד</w:delText>
        </w:r>
        <w:r w:rsidRPr="00D061D1" w:rsidDel="00962F91">
          <w:rPr>
            <w:rFonts w:cs="Arial" w:hint="eastAsia"/>
            <w:highlight w:val="yellow"/>
            <w:rtl/>
            <w:rPrChange w:id="1178" w:author="הילית אראל שכטר" w:date="2020-03-16T19:34:00Z">
              <w:rPr>
                <w:rFonts w:cs="Arial" w:hint="eastAsia"/>
                <w:rtl/>
              </w:rPr>
            </w:rPrChange>
          </w:rPr>
          <w:delText>יק</w:delText>
        </w:r>
        <w:r w:rsidRPr="00D061D1" w:rsidDel="00962F91">
          <w:rPr>
            <w:rFonts w:cs="Arial"/>
            <w:highlight w:val="yellow"/>
            <w:rtl/>
            <w:rPrChange w:id="1179" w:author="הילית אראל שכטר" w:date="2020-03-16T19:34:00Z">
              <w:rPr>
                <w:rFonts w:cs="Arial"/>
                <w:rtl/>
              </w:rPr>
            </w:rPrChange>
          </w:rPr>
          <w:delText>ת אור הזיהוי, זיהוי אור (0011, 0018)</w:delText>
        </w:r>
      </w:del>
    </w:p>
    <w:p w14:paraId="2EDD16DA" w14:textId="22415DEA" w:rsidR="00657244" w:rsidRPr="00D061D1" w:rsidDel="00962F91" w:rsidRDefault="00657244" w:rsidP="00657244">
      <w:pPr>
        <w:bidi/>
        <w:spacing w:after="0" w:line="360" w:lineRule="auto"/>
        <w:ind w:firstLine="360"/>
        <w:rPr>
          <w:del w:id="1180" w:author="הילית אראל שכטר" w:date="2020-03-16T21:59:00Z"/>
          <w:highlight w:val="yellow"/>
          <w:rPrChange w:id="1181" w:author="הילית אראל שכטר" w:date="2020-03-16T19:34:00Z">
            <w:rPr>
              <w:del w:id="1182" w:author="הילית אראל שכטר" w:date="2020-03-16T21:59:00Z"/>
            </w:rPr>
          </w:rPrChange>
        </w:rPr>
      </w:pPr>
      <w:del w:id="1183" w:author="הילית אראל שכטר" w:date="2020-03-16T21:59:00Z">
        <w:r w:rsidRPr="00D061D1" w:rsidDel="00962F91">
          <w:rPr>
            <w:rFonts w:cs="Arial"/>
            <w:highlight w:val="yellow"/>
            <w:rtl/>
            <w:rPrChange w:id="1184" w:author="הילית אראל שכטר" w:date="2020-03-16T19:34:00Z">
              <w:rPr>
                <w:rFonts w:cs="Arial"/>
                <w:rtl/>
              </w:rPr>
            </w:rPrChange>
          </w:rPr>
          <w:delText>5.1.10</w:delText>
        </w:r>
        <w:r w:rsidRPr="00D061D1" w:rsidDel="00962F91">
          <w:rPr>
            <w:rFonts w:cs="Arial"/>
            <w:highlight w:val="yellow"/>
            <w:rtl/>
            <w:rPrChange w:id="1185" w:author="הילית אראל שכטר" w:date="2020-03-16T19:34:00Z">
              <w:rPr>
                <w:rFonts w:cs="Arial"/>
                <w:rtl/>
              </w:rPr>
            </w:rPrChange>
          </w:rPr>
          <w:tab/>
          <w:delText>בד</w:delText>
        </w:r>
        <w:r w:rsidRPr="00D061D1" w:rsidDel="00962F91">
          <w:rPr>
            <w:rFonts w:cs="Arial" w:hint="eastAsia"/>
            <w:highlight w:val="yellow"/>
            <w:rtl/>
            <w:rPrChange w:id="1186" w:author="הילית אראל שכטר" w:date="2020-03-16T19:34:00Z">
              <w:rPr>
                <w:rFonts w:cs="Arial" w:hint="eastAsia"/>
                <w:rtl/>
              </w:rPr>
            </w:rPrChange>
          </w:rPr>
          <w:delText>יקת</w:delText>
        </w:r>
        <w:r w:rsidRPr="00D061D1" w:rsidDel="00962F91">
          <w:rPr>
            <w:rFonts w:cs="Arial"/>
            <w:highlight w:val="yellow"/>
            <w:rtl/>
            <w:rPrChange w:id="1187" w:author="הילית אראל שכטר" w:date="2020-03-16T19:34:00Z">
              <w:rPr>
                <w:rFonts w:cs="Arial"/>
                <w:rtl/>
              </w:rPr>
            </w:rPrChange>
          </w:rPr>
          <w:delText xml:space="preserve"> שיחת אודיו דו כיוו</w:delText>
        </w:r>
        <w:r w:rsidRPr="00D061D1" w:rsidDel="00962F91">
          <w:rPr>
            <w:rFonts w:cs="Arial" w:hint="eastAsia"/>
            <w:highlight w:val="yellow"/>
            <w:rtl/>
            <w:rPrChange w:id="1188" w:author="הילית אראל שכטר" w:date="2020-03-16T19:34:00Z">
              <w:rPr>
                <w:rFonts w:cs="Arial" w:hint="eastAsia"/>
                <w:rtl/>
              </w:rPr>
            </w:rPrChange>
          </w:rPr>
          <w:delText>נית</w:delText>
        </w:r>
        <w:r w:rsidRPr="00D061D1" w:rsidDel="00962F91">
          <w:rPr>
            <w:rFonts w:cs="Arial"/>
            <w:highlight w:val="yellow"/>
            <w:rtl/>
            <w:rPrChange w:id="1189" w:author="הילית אראל שכטר" w:date="2020-03-16T19:34:00Z">
              <w:rPr>
                <w:rFonts w:cs="Arial"/>
                <w:rtl/>
              </w:rPr>
            </w:rPrChange>
          </w:rPr>
          <w:delText xml:space="preserve"> (0018, 0037)</w:delText>
        </w:r>
      </w:del>
    </w:p>
    <w:p w14:paraId="72C27E50" w14:textId="26BB4CA2" w:rsidR="00657244" w:rsidRPr="00D061D1" w:rsidDel="00962F91" w:rsidRDefault="00657244" w:rsidP="00657244">
      <w:pPr>
        <w:bidi/>
        <w:spacing w:after="0" w:line="360" w:lineRule="auto"/>
        <w:ind w:firstLine="360"/>
        <w:rPr>
          <w:del w:id="1190" w:author="הילית אראל שכטר" w:date="2020-03-16T21:59:00Z"/>
          <w:highlight w:val="yellow"/>
          <w:rPrChange w:id="1191" w:author="הילית אראל שכטר" w:date="2020-03-16T19:34:00Z">
            <w:rPr>
              <w:del w:id="1192" w:author="הילית אראל שכטר" w:date="2020-03-16T21:59:00Z"/>
            </w:rPr>
          </w:rPrChange>
        </w:rPr>
      </w:pPr>
      <w:del w:id="1193" w:author="הילית אראל שכטר" w:date="2020-03-16T21:59:00Z">
        <w:r w:rsidRPr="00D061D1" w:rsidDel="00962F91">
          <w:rPr>
            <w:rFonts w:cs="Arial"/>
            <w:highlight w:val="yellow"/>
            <w:rtl/>
            <w:rPrChange w:id="1194" w:author="הילית אראל שכטר" w:date="2020-03-16T19:34:00Z">
              <w:rPr>
                <w:rFonts w:cs="Arial"/>
                <w:rtl/>
              </w:rPr>
            </w:rPrChange>
          </w:rPr>
          <w:delText>5.1.11</w:delText>
        </w:r>
        <w:r w:rsidRPr="00D061D1" w:rsidDel="00962F91">
          <w:rPr>
            <w:rFonts w:cs="Arial"/>
            <w:highlight w:val="yellow"/>
            <w:rtl/>
            <w:rPrChange w:id="1195" w:author="הילית אראל שכטר" w:date="2020-03-16T19:34:00Z">
              <w:rPr>
                <w:rFonts w:cs="Arial"/>
                <w:rtl/>
              </w:rPr>
            </w:rPrChange>
          </w:rPr>
          <w:tab/>
          <w:delText>בד</w:delText>
        </w:r>
        <w:r w:rsidRPr="00D061D1" w:rsidDel="00962F91">
          <w:rPr>
            <w:rFonts w:cs="Arial" w:hint="eastAsia"/>
            <w:highlight w:val="yellow"/>
            <w:rtl/>
            <w:rPrChange w:id="1196" w:author="הילית אראל שכטר" w:date="2020-03-16T19:34:00Z">
              <w:rPr>
                <w:rFonts w:cs="Arial" w:hint="eastAsia"/>
                <w:rtl/>
              </w:rPr>
            </w:rPrChange>
          </w:rPr>
          <w:delText>י</w:delText>
        </w:r>
        <w:r w:rsidRPr="00D061D1" w:rsidDel="00962F91">
          <w:rPr>
            <w:rFonts w:cs="Arial"/>
            <w:highlight w:val="yellow"/>
            <w:rtl/>
            <w:rPrChange w:id="1197" w:author="הילית אראל שכטר" w:date="2020-03-16T19:34:00Z">
              <w:rPr>
                <w:rFonts w:cs="Arial"/>
                <w:rtl/>
              </w:rPr>
            </w:rPrChange>
          </w:rPr>
          <w:delText>ק</w:delText>
        </w:r>
        <w:r w:rsidRPr="00D061D1" w:rsidDel="00962F91">
          <w:rPr>
            <w:rFonts w:cs="Arial" w:hint="eastAsia"/>
            <w:highlight w:val="yellow"/>
            <w:rtl/>
            <w:rPrChange w:id="1198" w:author="הילית אראל שכטר" w:date="2020-03-16T19:34:00Z">
              <w:rPr>
                <w:rFonts w:cs="Arial" w:hint="eastAsia"/>
                <w:rtl/>
              </w:rPr>
            </w:rPrChange>
          </w:rPr>
          <w:delText>ת</w:delText>
        </w:r>
        <w:r w:rsidRPr="00D061D1" w:rsidDel="00962F91">
          <w:rPr>
            <w:rFonts w:cs="Arial"/>
            <w:highlight w:val="yellow"/>
            <w:rtl/>
            <w:rPrChange w:id="1199" w:author="הילית אראל שכטר" w:date="2020-03-16T19:34:00Z">
              <w:rPr>
                <w:rFonts w:cs="Arial"/>
                <w:rtl/>
              </w:rPr>
            </w:rPrChange>
          </w:rPr>
          <w:delText xml:space="preserve"> שיחת וידאו דו כיוו</w:delText>
        </w:r>
        <w:r w:rsidRPr="00D061D1" w:rsidDel="00962F91">
          <w:rPr>
            <w:rFonts w:cs="Arial" w:hint="eastAsia"/>
            <w:highlight w:val="yellow"/>
            <w:rtl/>
            <w:rPrChange w:id="1200" w:author="הילית אראל שכטר" w:date="2020-03-16T19:34:00Z">
              <w:rPr>
                <w:rFonts w:cs="Arial" w:hint="eastAsia"/>
                <w:rtl/>
              </w:rPr>
            </w:rPrChange>
          </w:rPr>
          <w:delText>נית</w:delText>
        </w:r>
        <w:r w:rsidRPr="00D061D1" w:rsidDel="00962F91">
          <w:rPr>
            <w:rFonts w:cs="Arial"/>
            <w:highlight w:val="yellow"/>
            <w:rtl/>
            <w:rPrChange w:id="1201" w:author="הילית אראל שכטר" w:date="2020-03-16T19:34:00Z">
              <w:rPr>
                <w:rFonts w:cs="Arial"/>
                <w:rtl/>
              </w:rPr>
            </w:rPrChange>
          </w:rPr>
          <w:delText xml:space="preserve"> (0018, 0037)</w:delText>
        </w:r>
      </w:del>
    </w:p>
    <w:p w14:paraId="2A74AA17" w14:textId="59809067" w:rsidR="00657244" w:rsidRPr="00D061D1" w:rsidDel="00962F91" w:rsidRDefault="00657244" w:rsidP="00657244">
      <w:pPr>
        <w:bidi/>
        <w:spacing w:after="0" w:line="360" w:lineRule="auto"/>
        <w:ind w:firstLine="360"/>
        <w:rPr>
          <w:del w:id="1202" w:author="הילית אראל שכטר" w:date="2020-03-16T21:59:00Z"/>
          <w:highlight w:val="yellow"/>
          <w:rPrChange w:id="1203" w:author="הילית אראל שכטר" w:date="2020-03-16T19:34:00Z">
            <w:rPr>
              <w:del w:id="1204" w:author="הילית אראל שכטר" w:date="2020-03-16T21:59:00Z"/>
            </w:rPr>
          </w:rPrChange>
        </w:rPr>
      </w:pPr>
      <w:del w:id="1205" w:author="הילית אראל שכטר" w:date="2020-03-16T21:59:00Z">
        <w:r w:rsidRPr="00D061D1" w:rsidDel="00962F91">
          <w:rPr>
            <w:rFonts w:cs="Arial"/>
            <w:highlight w:val="yellow"/>
            <w:rtl/>
            <w:rPrChange w:id="1206" w:author="הילית אראל שכטר" w:date="2020-03-16T19:34:00Z">
              <w:rPr>
                <w:rFonts w:cs="Arial"/>
                <w:rtl/>
              </w:rPr>
            </w:rPrChange>
          </w:rPr>
          <w:delText>5.1.12</w:delText>
        </w:r>
        <w:r w:rsidRPr="00D061D1" w:rsidDel="00962F91">
          <w:rPr>
            <w:rFonts w:cs="Arial"/>
            <w:highlight w:val="yellow"/>
            <w:rtl/>
            <w:rPrChange w:id="1207" w:author="הילית אראל שכטר" w:date="2020-03-16T19:34:00Z">
              <w:rPr>
                <w:rFonts w:cs="Arial"/>
                <w:rtl/>
              </w:rPr>
            </w:rPrChange>
          </w:rPr>
          <w:tab/>
          <w:delText>בד</w:delText>
        </w:r>
        <w:r w:rsidRPr="00D061D1" w:rsidDel="00962F91">
          <w:rPr>
            <w:rFonts w:cs="Arial" w:hint="eastAsia"/>
            <w:highlight w:val="yellow"/>
            <w:rtl/>
            <w:rPrChange w:id="1208" w:author="הילית אראל שכטר" w:date="2020-03-16T19:34:00Z">
              <w:rPr>
                <w:rFonts w:cs="Arial" w:hint="eastAsia"/>
                <w:rtl/>
              </w:rPr>
            </w:rPrChange>
          </w:rPr>
          <w:delText>יקת</w:delText>
        </w:r>
        <w:r w:rsidRPr="00D061D1" w:rsidDel="00962F91">
          <w:rPr>
            <w:rFonts w:cs="Arial"/>
            <w:highlight w:val="yellow"/>
            <w:rtl/>
            <w:rPrChange w:id="1209" w:author="הילית אראל שכטר" w:date="2020-03-16T19:34:00Z">
              <w:rPr>
                <w:rFonts w:cs="Arial"/>
                <w:rtl/>
              </w:rPr>
            </w:rPrChange>
          </w:rPr>
          <w:delText xml:space="preserve"> אזור חכם (0018, 0063)</w:delText>
        </w:r>
      </w:del>
    </w:p>
    <w:p w14:paraId="58AE04E7" w14:textId="15B0F69B" w:rsidR="00657244" w:rsidRPr="00D061D1" w:rsidDel="00962F91" w:rsidRDefault="00657244" w:rsidP="00657244">
      <w:pPr>
        <w:bidi/>
        <w:spacing w:after="0" w:line="360" w:lineRule="auto"/>
        <w:ind w:firstLine="360"/>
        <w:rPr>
          <w:del w:id="1210" w:author="הילית אראל שכטר" w:date="2020-03-16T21:59:00Z"/>
          <w:highlight w:val="yellow"/>
          <w:rPrChange w:id="1211" w:author="הילית אראל שכטר" w:date="2020-03-16T19:34:00Z">
            <w:rPr>
              <w:del w:id="1212" w:author="הילית אראל שכטר" w:date="2020-03-16T21:59:00Z"/>
            </w:rPr>
          </w:rPrChange>
        </w:rPr>
      </w:pPr>
      <w:del w:id="1213" w:author="הילית אראל שכטר" w:date="2020-03-16T21:59:00Z">
        <w:r w:rsidRPr="00D061D1" w:rsidDel="00962F91">
          <w:rPr>
            <w:rFonts w:cs="Arial"/>
            <w:highlight w:val="yellow"/>
            <w:rtl/>
            <w:rPrChange w:id="1214" w:author="הילית אראל שכטר" w:date="2020-03-16T19:34:00Z">
              <w:rPr>
                <w:rFonts w:cs="Arial"/>
                <w:rtl/>
              </w:rPr>
            </w:rPrChange>
          </w:rPr>
          <w:delText>5.1.13</w:delText>
        </w:r>
        <w:r w:rsidRPr="00D061D1" w:rsidDel="00962F91">
          <w:rPr>
            <w:rFonts w:cs="Arial"/>
            <w:highlight w:val="yellow"/>
            <w:rtl/>
            <w:rPrChange w:id="1215" w:author="הילית אראל שכטר" w:date="2020-03-16T19:34:00Z">
              <w:rPr>
                <w:rFonts w:cs="Arial"/>
                <w:rtl/>
              </w:rPr>
            </w:rPrChange>
          </w:rPr>
          <w:tab/>
          <w:delText>בד</w:delText>
        </w:r>
        <w:r w:rsidRPr="00D061D1" w:rsidDel="00962F91">
          <w:rPr>
            <w:rFonts w:cs="Arial" w:hint="eastAsia"/>
            <w:highlight w:val="yellow"/>
            <w:rtl/>
            <w:rPrChange w:id="1216" w:author="הילית אראל שכטר" w:date="2020-03-16T19:34:00Z">
              <w:rPr>
                <w:rFonts w:cs="Arial" w:hint="eastAsia"/>
                <w:rtl/>
              </w:rPr>
            </w:rPrChange>
          </w:rPr>
          <w:delText>יקת</w:delText>
        </w:r>
        <w:r w:rsidRPr="00D061D1" w:rsidDel="00962F91">
          <w:rPr>
            <w:rFonts w:cs="Arial"/>
            <w:highlight w:val="yellow"/>
            <w:rtl/>
            <w:rPrChange w:id="1217" w:author="הילית אראל שכטר" w:date="2020-03-16T19:34:00Z">
              <w:rPr>
                <w:rFonts w:cs="Arial"/>
                <w:rtl/>
              </w:rPr>
            </w:rPrChange>
          </w:rPr>
          <w:delText xml:space="preserve"> סייע של מערכת ה </w:delText>
        </w:r>
        <w:r w:rsidRPr="00D061D1" w:rsidDel="00962F91">
          <w:rPr>
            <w:highlight w:val="yellow"/>
            <w:rPrChange w:id="1218" w:author="הילית אראל שכטר" w:date="2020-03-16T19:34:00Z">
              <w:rPr/>
            </w:rPrChange>
          </w:rPr>
          <w:delText>HIP</w:delText>
        </w:r>
        <w:r w:rsidRPr="00D061D1" w:rsidDel="00962F91">
          <w:rPr>
            <w:rFonts w:cs="Arial"/>
            <w:highlight w:val="yellow"/>
            <w:rtl/>
            <w:rPrChange w:id="1219" w:author="הילית אראל שכטר" w:date="2020-03-16T19:34:00Z">
              <w:rPr>
                <w:rFonts w:cs="Arial"/>
                <w:rtl/>
              </w:rPr>
            </w:rPrChange>
          </w:rPr>
          <w:delText xml:space="preserve"> (0018)</w:delText>
        </w:r>
      </w:del>
    </w:p>
    <w:p w14:paraId="26FEF5E0" w14:textId="061D16DD" w:rsidR="00657244" w:rsidRPr="00D061D1" w:rsidDel="00962F91" w:rsidRDefault="00657244" w:rsidP="00657244">
      <w:pPr>
        <w:bidi/>
        <w:spacing w:after="0" w:line="360" w:lineRule="auto"/>
        <w:ind w:firstLine="360"/>
        <w:rPr>
          <w:del w:id="1220" w:author="הילית אראל שכטר" w:date="2020-03-16T21:59:00Z"/>
          <w:highlight w:val="yellow"/>
          <w:rPrChange w:id="1221" w:author="הילית אראל שכטר" w:date="2020-03-16T19:34:00Z">
            <w:rPr>
              <w:del w:id="1222" w:author="הילית אראל שכטר" w:date="2020-03-16T21:59:00Z"/>
            </w:rPr>
          </w:rPrChange>
        </w:rPr>
      </w:pPr>
      <w:del w:id="1223" w:author="הילית אראל שכטר" w:date="2020-03-16T21:59:00Z">
        <w:r w:rsidRPr="00D061D1" w:rsidDel="00962F91">
          <w:rPr>
            <w:rFonts w:cs="Arial"/>
            <w:highlight w:val="yellow"/>
            <w:rtl/>
            <w:rPrChange w:id="1224" w:author="הילית אראל שכטר" w:date="2020-03-16T19:34:00Z">
              <w:rPr>
                <w:rFonts w:cs="Arial"/>
                <w:rtl/>
              </w:rPr>
            </w:rPrChange>
          </w:rPr>
          <w:delText>5.1.14</w:delText>
        </w:r>
        <w:r w:rsidRPr="00D061D1" w:rsidDel="00962F91">
          <w:rPr>
            <w:rFonts w:cs="Arial"/>
            <w:highlight w:val="yellow"/>
            <w:rtl/>
            <w:rPrChange w:id="1225" w:author="הילית אראל שכטר" w:date="2020-03-16T19:34:00Z">
              <w:rPr>
                <w:rFonts w:cs="Arial"/>
                <w:rtl/>
              </w:rPr>
            </w:rPrChange>
          </w:rPr>
          <w:tab/>
          <w:delText>בדיקת מחוון מיפוי גלובלי (0059)</w:delText>
        </w:r>
      </w:del>
    </w:p>
    <w:p w14:paraId="1E2B51B1" w14:textId="6DCFC069" w:rsidR="00657244" w:rsidRPr="00D061D1" w:rsidDel="00962F91" w:rsidRDefault="00657244" w:rsidP="00657244">
      <w:pPr>
        <w:pStyle w:val="ListParagraph"/>
        <w:numPr>
          <w:ilvl w:val="0"/>
          <w:numId w:val="12"/>
        </w:numPr>
        <w:bidi/>
        <w:spacing w:after="0" w:line="360" w:lineRule="auto"/>
        <w:rPr>
          <w:del w:id="1226" w:author="הילית אראל שכטר" w:date="2020-03-16T21:59:00Z"/>
          <w:highlight w:val="yellow"/>
          <w:rPrChange w:id="1227" w:author="הילית אראל שכטר" w:date="2020-03-16T19:34:00Z">
            <w:rPr>
              <w:del w:id="1228" w:author="הילית אראל שכטר" w:date="2020-03-16T21:59:00Z"/>
            </w:rPr>
          </w:rPrChange>
        </w:rPr>
      </w:pPr>
      <w:del w:id="1229" w:author="הילית אראל שכטר" w:date="2020-03-16T21:59:00Z">
        <w:r w:rsidRPr="00D061D1" w:rsidDel="00962F91">
          <w:rPr>
            <w:rFonts w:hint="eastAsia"/>
            <w:highlight w:val="yellow"/>
            <w:rtl/>
            <w:rPrChange w:id="1230" w:author="הילית אראל שכטר" w:date="2020-03-16T19:34:00Z">
              <w:rPr>
                <w:rFonts w:hint="eastAsia"/>
                <w:rtl/>
              </w:rPr>
            </w:rPrChange>
          </w:rPr>
          <w:delText>תרשים</w:delText>
        </w:r>
        <w:r w:rsidRPr="00D061D1" w:rsidDel="00962F91">
          <w:rPr>
            <w:highlight w:val="yellow"/>
            <w:rtl/>
            <w:rPrChange w:id="1231" w:author="הילית אראל שכטר" w:date="2020-03-16T19:34:00Z">
              <w:rPr>
                <w:rtl/>
              </w:rPr>
            </w:rPrChange>
          </w:rPr>
          <w:delText xml:space="preserve"> </w:delText>
        </w:r>
        <w:r w:rsidRPr="00D061D1" w:rsidDel="00962F91">
          <w:rPr>
            <w:rFonts w:hint="eastAsia"/>
            <w:highlight w:val="yellow"/>
            <w:rtl/>
            <w:rPrChange w:id="1232" w:author="הילית אראל שכטר" w:date="2020-03-16T19:34:00Z">
              <w:rPr>
                <w:rFonts w:hint="eastAsia"/>
                <w:rtl/>
              </w:rPr>
            </w:rPrChange>
          </w:rPr>
          <w:delText>זרימה</w:delText>
        </w:r>
        <w:r w:rsidRPr="00D061D1" w:rsidDel="00962F91">
          <w:rPr>
            <w:highlight w:val="yellow"/>
            <w:rtl/>
            <w:rPrChange w:id="1233" w:author="הילית אראל שכטר" w:date="2020-03-16T19:34:00Z">
              <w:rPr>
                <w:rtl/>
              </w:rPr>
            </w:rPrChange>
          </w:rPr>
          <w:delText xml:space="preserve"> </w:delText>
        </w:r>
        <w:r w:rsidRPr="00D061D1" w:rsidDel="00962F91">
          <w:rPr>
            <w:rFonts w:hint="eastAsia"/>
            <w:highlight w:val="yellow"/>
            <w:rtl/>
            <w:rPrChange w:id="1234" w:author="הילית אראל שכטר" w:date="2020-03-16T19:34:00Z">
              <w:rPr>
                <w:rFonts w:hint="eastAsia"/>
                <w:rtl/>
              </w:rPr>
            </w:rPrChange>
          </w:rPr>
          <w:delText>של</w:delText>
        </w:r>
        <w:r w:rsidRPr="00D061D1" w:rsidDel="00962F91">
          <w:rPr>
            <w:highlight w:val="yellow"/>
            <w:rtl/>
            <w:rPrChange w:id="1235" w:author="הילית אראל שכטר" w:date="2020-03-16T19:34:00Z">
              <w:rPr>
                <w:rtl/>
              </w:rPr>
            </w:rPrChange>
          </w:rPr>
          <w:delText xml:space="preserve"> </w:delText>
        </w:r>
        <w:r w:rsidRPr="00D061D1" w:rsidDel="00962F91">
          <w:rPr>
            <w:rFonts w:hint="eastAsia"/>
            <w:highlight w:val="yellow"/>
            <w:rtl/>
            <w:rPrChange w:id="1236" w:author="הילית אראל שכטר" w:date="2020-03-16T19:34:00Z">
              <w:rPr>
                <w:rFonts w:hint="eastAsia"/>
                <w:rtl/>
              </w:rPr>
            </w:rPrChange>
          </w:rPr>
          <w:delText>רישום</w:delText>
        </w:r>
        <w:r w:rsidRPr="00D061D1" w:rsidDel="00962F91">
          <w:rPr>
            <w:highlight w:val="yellow"/>
            <w:rPrChange w:id="1237" w:author="הילית אראל שכטר" w:date="2020-03-16T19:34:00Z">
              <w:rPr/>
            </w:rPrChange>
          </w:rPr>
          <w:delText xml:space="preserve">, </w:delText>
        </w:r>
        <w:r w:rsidRPr="00D061D1" w:rsidDel="00962F91">
          <w:rPr>
            <w:rFonts w:hint="eastAsia"/>
            <w:highlight w:val="yellow"/>
            <w:rtl/>
            <w:rPrChange w:id="1238" w:author="הילית אראל שכטר" w:date="2020-03-16T19:34:00Z">
              <w:rPr>
                <w:rFonts w:hint="eastAsia"/>
                <w:rtl/>
              </w:rPr>
            </w:rPrChange>
          </w:rPr>
          <w:delText>אימות</w:delText>
        </w:r>
        <w:r w:rsidRPr="00D061D1" w:rsidDel="00962F91">
          <w:rPr>
            <w:highlight w:val="yellow"/>
            <w:rPrChange w:id="1239" w:author="הילית אראל שכטר" w:date="2020-03-16T19:34:00Z">
              <w:rPr/>
            </w:rPrChange>
          </w:rPr>
          <w:delText xml:space="preserve"> </w:delText>
        </w:r>
        <w:r w:rsidRPr="00D061D1" w:rsidDel="00962F91">
          <w:rPr>
            <w:highlight w:val="yellow"/>
            <w:rtl/>
            <w:rPrChange w:id="1240" w:author="הילית אראל שכטר" w:date="2020-03-16T19:34:00Z">
              <w:rPr>
                <w:rtl/>
              </w:rPr>
            </w:rPrChange>
          </w:rPr>
          <w:delText xml:space="preserve"> וסנכרון מכשיר </w:delText>
        </w:r>
        <w:r w:rsidRPr="00D061D1" w:rsidDel="00962F91">
          <w:rPr>
            <w:highlight w:val="yellow"/>
            <w:rPrChange w:id="1241" w:author="הילית אראל שכטר" w:date="2020-03-16T19:34:00Z">
              <w:rPr/>
            </w:rPrChange>
          </w:rPr>
          <w:delText>HIP</w:delText>
        </w:r>
        <w:r w:rsidRPr="00D061D1" w:rsidDel="00962F91">
          <w:rPr>
            <w:highlight w:val="yellow"/>
            <w:rtl/>
            <w:rPrChange w:id="1242" w:author="הילית אראל שכטר" w:date="2020-03-16T19:34:00Z">
              <w:rPr>
                <w:rtl/>
              </w:rPr>
            </w:rPrChange>
          </w:rPr>
          <w:delText xml:space="preserve"> </w:delText>
        </w:r>
      </w:del>
    </w:p>
    <w:p w14:paraId="7EE9B96E" w14:textId="4AE2326C" w:rsidR="00C428C4" w:rsidRPr="00D061D1" w:rsidDel="00962F91" w:rsidRDefault="00C428C4" w:rsidP="00C428C4">
      <w:pPr>
        <w:bidi/>
        <w:spacing w:after="0" w:line="360" w:lineRule="auto"/>
        <w:ind w:left="360"/>
        <w:rPr>
          <w:del w:id="1243" w:author="הילית אראל שכטר" w:date="2020-03-16T21:59:00Z"/>
          <w:highlight w:val="yellow"/>
          <w:rPrChange w:id="1244" w:author="הילית אראל שכטר" w:date="2020-03-16T19:34:00Z">
            <w:rPr>
              <w:del w:id="1245" w:author="הילית אראל שכטר" w:date="2020-03-16T21:59:00Z"/>
            </w:rPr>
          </w:rPrChange>
        </w:rPr>
      </w:pPr>
      <w:del w:id="1246" w:author="הילית אראל שכטר" w:date="2020-03-16T21:59:00Z">
        <w:r w:rsidRPr="00D061D1" w:rsidDel="00962F91">
          <w:rPr>
            <w:highlight w:val="yellow"/>
            <w:rtl/>
            <w:rPrChange w:id="1247" w:author="הילית אראל שכטר" w:date="2020-03-16T19:34:00Z">
              <w:rPr>
                <w:rtl/>
              </w:rPr>
            </w:rPrChange>
          </w:rPr>
          <w:delText xml:space="preserve">6.1 </w:delText>
        </w:r>
        <w:r w:rsidRPr="00D061D1" w:rsidDel="00962F91">
          <w:rPr>
            <w:rFonts w:cs="Arial"/>
            <w:highlight w:val="yellow"/>
            <w:rtl/>
            <w:rPrChange w:id="1248" w:author="הילית אראל שכטר" w:date="2020-03-16T19:34:00Z">
              <w:rPr>
                <w:rFonts w:cs="Arial"/>
                <w:rtl/>
              </w:rPr>
            </w:rPrChange>
          </w:rPr>
          <w:delText>תהליכים ע</w:delText>
        </w:r>
        <w:r w:rsidR="00571531" w:rsidRPr="00D061D1" w:rsidDel="00962F91">
          <w:rPr>
            <w:rFonts w:cs="Arial" w:hint="eastAsia"/>
            <w:highlight w:val="yellow"/>
            <w:rtl/>
            <w:rPrChange w:id="1249" w:author="הילית אראל שכטר" w:date="2020-03-16T19:34:00Z">
              <w:rPr>
                <w:rFonts w:cs="Arial" w:hint="eastAsia"/>
                <w:rtl/>
              </w:rPr>
            </w:rPrChange>
          </w:rPr>
          <w:delText>י</w:delText>
        </w:r>
        <w:r w:rsidRPr="00D061D1" w:rsidDel="00962F91">
          <w:rPr>
            <w:rFonts w:cs="Arial"/>
            <w:highlight w:val="yellow"/>
            <w:rtl/>
            <w:rPrChange w:id="1250" w:author="הילית אראל שכטר" w:date="2020-03-16T19:34:00Z">
              <w:rPr>
                <w:rFonts w:cs="Arial"/>
                <w:rtl/>
              </w:rPr>
            </w:rPrChange>
          </w:rPr>
          <w:delText>קריים בתרשים הזרימה</w:delText>
        </w:r>
      </w:del>
    </w:p>
    <w:p w14:paraId="677BB1C3" w14:textId="7554AA71" w:rsidR="00C428C4" w:rsidRPr="00D061D1" w:rsidDel="00962F91" w:rsidRDefault="00C428C4" w:rsidP="00C428C4">
      <w:pPr>
        <w:bidi/>
        <w:spacing w:after="0" w:line="360" w:lineRule="auto"/>
        <w:ind w:left="360"/>
        <w:rPr>
          <w:del w:id="1251" w:author="הילית אראל שכטר" w:date="2020-03-16T21:59:00Z"/>
          <w:highlight w:val="yellow"/>
          <w:rPrChange w:id="1252" w:author="הילית אראל שכטר" w:date="2020-03-16T19:34:00Z">
            <w:rPr>
              <w:del w:id="1253" w:author="הילית אראל שכטר" w:date="2020-03-16T21:59:00Z"/>
            </w:rPr>
          </w:rPrChange>
        </w:rPr>
      </w:pPr>
      <w:del w:id="1254" w:author="הילית אראל שכטר" w:date="2020-03-16T21:59:00Z">
        <w:r w:rsidRPr="00D061D1" w:rsidDel="00962F91">
          <w:rPr>
            <w:rFonts w:cs="Arial"/>
            <w:highlight w:val="yellow"/>
            <w:rtl/>
            <w:rPrChange w:id="1255" w:author="הילית אראל שכטר" w:date="2020-03-16T19:34:00Z">
              <w:rPr>
                <w:rFonts w:cs="Arial"/>
                <w:rtl/>
              </w:rPr>
            </w:rPrChange>
          </w:rPr>
          <w:delText>6.2</w:delText>
        </w:r>
        <w:r w:rsidRPr="00D061D1" w:rsidDel="00962F91">
          <w:rPr>
            <w:rFonts w:cs="Arial"/>
            <w:highlight w:val="yellow"/>
            <w:rtl/>
            <w:rPrChange w:id="1256" w:author="הילית אראל שכטר" w:date="2020-03-16T19:34:00Z">
              <w:rPr>
                <w:rFonts w:cs="Arial"/>
                <w:rtl/>
              </w:rPr>
            </w:rPrChange>
          </w:rPr>
          <w:tab/>
          <w:delText>שרתים ע</w:delText>
        </w:r>
        <w:r w:rsidR="00571531" w:rsidRPr="00D061D1" w:rsidDel="00962F91">
          <w:rPr>
            <w:rFonts w:cs="Arial" w:hint="eastAsia"/>
            <w:highlight w:val="yellow"/>
            <w:rtl/>
            <w:rPrChange w:id="1257" w:author="הילית אראל שכטר" w:date="2020-03-16T19:34:00Z">
              <w:rPr>
                <w:rFonts w:cs="Arial" w:hint="eastAsia"/>
                <w:rtl/>
              </w:rPr>
            </w:rPrChange>
          </w:rPr>
          <w:delText>י</w:delText>
        </w:r>
        <w:r w:rsidRPr="00D061D1" w:rsidDel="00962F91">
          <w:rPr>
            <w:rFonts w:cs="Arial"/>
            <w:highlight w:val="yellow"/>
            <w:rtl/>
            <w:rPrChange w:id="1258" w:author="הילית אראל שכטר" w:date="2020-03-16T19:34:00Z">
              <w:rPr>
                <w:rFonts w:cs="Arial"/>
                <w:rtl/>
              </w:rPr>
            </w:rPrChange>
          </w:rPr>
          <w:delText>קריים בתרשים הזרימה</w:delText>
        </w:r>
      </w:del>
    </w:p>
    <w:p w14:paraId="0F5F68F9" w14:textId="5D747C0C" w:rsidR="00E34E68" w:rsidRPr="00D061D1" w:rsidDel="00962F91" w:rsidRDefault="00E34E68" w:rsidP="00E34E68">
      <w:pPr>
        <w:pStyle w:val="ListParagraph"/>
        <w:numPr>
          <w:ilvl w:val="0"/>
          <w:numId w:val="12"/>
        </w:numPr>
        <w:bidi/>
        <w:spacing w:after="0" w:line="360" w:lineRule="auto"/>
        <w:rPr>
          <w:del w:id="1259" w:author="הילית אראל שכטר" w:date="2020-03-16T21:59:00Z"/>
          <w:highlight w:val="yellow"/>
          <w:rPrChange w:id="1260" w:author="הילית אראל שכטר" w:date="2020-03-16T19:34:00Z">
            <w:rPr>
              <w:del w:id="1261" w:author="הילית אראל שכטר" w:date="2020-03-16T21:59:00Z"/>
            </w:rPr>
          </w:rPrChange>
        </w:rPr>
      </w:pPr>
      <w:del w:id="1262" w:author="הילית אראל שכטר" w:date="2020-03-16T21:59:00Z">
        <w:r w:rsidRPr="00D061D1" w:rsidDel="00962F91">
          <w:rPr>
            <w:rFonts w:hint="eastAsia"/>
            <w:highlight w:val="yellow"/>
            <w:rtl/>
            <w:rPrChange w:id="1263" w:author="הילית אראל שכטר" w:date="2020-03-16T19:34:00Z">
              <w:rPr>
                <w:rFonts w:hint="eastAsia"/>
                <w:rtl/>
              </w:rPr>
            </w:rPrChange>
          </w:rPr>
          <w:delText>תרשים</w:delText>
        </w:r>
        <w:r w:rsidRPr="00D061D1" w:rsidDel="00962F91">
          <w:rPr>
            <w:highlight w:val="yellow"/>
            <w:rtl/>
            <w:rPrChange w:id="1264" w:author="הילית אראל שכטר" w:date="2020-03-16T19:34:00Z">
              <w:rPr>
                <w:rtl/>
              </w:rPr>
            </w:rPrChange>
          </w:rPr>
          <w:delText xml:space="preserve"> </w:delText>
        </w:r>
        <w:r w:rsidRPr="00D061D1" w:rsidDel="00962F91">
          <w:rPr>
            <w:rFonts w:hint="eastAsia"/>
            <w:highlight w:val="yellow"/>
            <w:rtl/>
            <w:rPrChange w:id="1265" w:author="הילית אראל שכטר" w:date="2020-03-16T19:34:00Z">
              <w:rPr>
                <w:rFonts w:hint="eastAsia"/>
                <w:rtl/>
              </w:rPr>
            </w:rPrChange>
          </w:rPr>
          <w:delText>זיהוי</w:delText>
        </w:r>
        <w:r w:rsidRPr="00D061D1" w:rsidDel="00962F91">
          <w:rPr>
            <w:highlight w:val="yellow"/>
            <w:rtl/>
            <w:rPrChange w:id="1266" w:author="הילית אראל שכטר" w:date="2020-03-16T19:34:00Z">
              <w:rPr>
                <w:rtl/>
              </w:rPr>
            </w:rPrChange>
          </w:rPr>
          <w:delText xml:space="preserve"> </w:delText>
        </w:r>
        <w:r w:rsidRPr="00D061D1" w:rsidDel="00962F91">
          <w:rPr>
            <w:rFonts w:hint="eastAsia"/>
            <w:highlight w:val="yellow"/>
            <w:rtl/>
            <w:rPrChange w:id="1267" w:author="הילית אראל שכטר" w:date="2020-03-16T19:34:00Z">
              <w:rPr>
                <w:rFonts w:hint="eastAsia"/>
                <w:rtl/>
              </w:rPr>
            </w:rPrChange>
          </w:rPr>
          <w:delText>פנים</w:delText>
        </w:r>
      </w:del>
    </w:p>
    <w:p w14:paraId="5A4AD7D8" w14:textId="0ACD41A5" w:rsidR="00E34E68" w:rsidRPr="00D061D1" w:rsidDel="00962F91" w:rsidRDefault="00E34E68" w:rsidP="00E34E68">
      <w:pPr>
        <w:bidi/>
        <w:spacing w:after="0" w:line="360" w:lineRule="auto"/>
        <w:ind w:left="360"/>
        <w:rPr>
          <w:del w:id="1268" w:author="הילית אראל שכטר" w:date="2020-03-16T21:59:00Z"/>
          <w:highlight w:val="yellow"/>
          <w:rtl/>
          <w:rPrChange w:id="1269" w:author="הילית אראל שכטר" w:date="2020-03-16T19:34:00Z">
            <w:rPr>
              <w:del w:id="1270" w:author="הילית אראל שכטר" w:date="2020-03-16T21:59:00Z"/>
              <w:rtl/>
            </w:rPr>
          </w:rPrChange>
        </w:rPr>
      </w:pPr>
      <w:del w:id="1271" w:author="הילית אראל שכטר" w:date="2020-03-16T21:59:00Z">
        <w:r w:rsidRPr="00D061D1" w:rsidDel="00962F91">
          <w:rPr>
            <w:highlight w:val="yellow"/>
            <w:rtl/>
            <w:rPrChange w:id="1272" w:author="הילית אראל שכטר" w:date="2020-03-16T19:34:00Z">
              <w:rPr>
                <w:rtl/>
              </w:rPr>
            </w:rPrChange>
          </w:rPr>
          <w:delText>7.1</w:delText>
        </w:r>
        <w:r w:rsidR="00C428C4" w:rsidRPr="00D061D1" w:rsidDel="00962F91">
          <w:rPr>
            <w:highlight w:val="yellow"/>
            <w:rtl/>
            <w:rPrChange w:id="1273" w:author="הילית אראל שכטר" w:date="2020-03-16T19:34:00Z">
              <w:rPr>
                <w:rtl/>
              </w:rPr>
            </w:rPrChange>
          </w:rPr>
          <w:delText xml:space="preserve"> </w:delText>
        </w:r>
        <w:r w:rsidR="00C428C4" w:rsidRPr="00D061D1" w:rsidDel="00962F91">
          <w:rPr>
            <w:rFonts w:cs="Arial"/>
            <w:highlight w:val="yellow"/>
            <w:rtl/>
            <w:rPrChange w:id="1274" w:author="הילית אראל שכטר" w:date="2020-03-16T19:34:00Z">
              <w:rPr>
                <w:rFonts w:cs="Arial"/>
                <w:rtl/>
              </w:rPr>
            </w:rPrChange>
          </w:rPr>
          <w:delText>תהליכים עקריים בתרשים הזרימה</w:delText>
        </w:r>
      </w:del>
    </w:p>
    <w:p w14:paraId="04476CF0" w14:textId="2CBF18F3" w:rsidR="00C428C4" w:rsidRPr="00D061D1" w:rsidDel="00962F91" w:rsidRDefault="00C428C4" w:rsidP="00C428C4">
      <w:pPr>
        <w:bidi/>
        <w:spacing w:after="0" w:line="360" w:lineRule="auto"/>
        <w:ind w:left="360"/>
        <w:rPr>
          <w:del w:id="1275" w:author="הילית אראל שכטר" w:date="2020-03-16T21:59:00Z"/>
          <w:rFonts w:cs="Arial"/>
          <w:highlight w:val="yellow"/>
          <w:rtl/>
          <w:rPrChange w:id="1276" w:author="הילית אראל שכטר" w:date="2020-03-16T19:34:00Z">
            <w:rPr>
              <w:del w:id="1277" w:author="הילית אראל שכטר" w:date="2020-03-16T21:59:00Z"/>
              <w:rFonts w:cs="Arial"/>
              <w:rtl/>
            </w:rPr>
          </w:rPrChange>
        </w:rPr>
      </w:pPr>
      <w:del w:id="1278" w:author="הילית אראל שכטר" w:date="2020-03-16T21:59:00Z">
        <w:r w:rsidRPr="00D061D1" w:rsidDel="00962F91">
          <w:rPr>
            <w:highlight w:val="yellow"/>
            <w:rtl/>
            <w:rPrChange w:id="1279" w:author="הילית אראל שכטר" w:date="2020-03-16T19:34:00Z">
              <w:rPr>
                <w:rtl/>
              </w:rPr>
            </w:rPrChange>
          </w:rPr>
          <w:delText xml:space="preserve">7.2 </w:delText>
        </w:r>
        <w:r w:rsidRPr="00D061D1" w:rsidDel="00962F91">
          <w:rPr>
            <w:rFonts w:cs="Arial"/>
            <w:highlight w:val="yellow"/>
            <w:rtl/>
            <w:rPrChange w:id="1280" w:author="הילית אראל שכטר" w:date="2020-03-16T19:34:00Z">
              <w:rPr>
                <w:rFonts w:cs="Arial"/>
                <w:rtl/>
              </w:rPr>
            </w:rPrChange>
          </w:rPr>
          <w:delText>שרתים עקריים בתרשים הזרימה</w:delText>
        </w:r>
      </w:del>
    </w:p>
    <w:p w14:paraId="432AE324" w14:textId="6A07A59F" w:rsidR="00E34E68" w:rsidDel="00962F91" w:rsidRDefault="00C428C4" w:rsidP="00C428C4">
      <w:pPr>
        <w:bidi/>
        <w:spacing w:after="0" w:line="360" w:lineRule="auto"/>
        <w:ind w:left="360"/>
        <w:rPr>
          <w:del w:id="1281" w:author="הילית אראל שכטר" w:date="2020-03-16T21:59:00Z"/>
        </w:rPr>
      </w:pPr>
      <w:del w:id="1282" w:author="הילית אראל שכטר" w:date="2020-03-16T21:59:00Z">
        <w:r w:rsidRPr="00D061D1" w:rsidDel="00962F91">
          <w:rPr>
            <w:rFonts w:cs="Arial"/>
            <w:highlight w:val="yellow"/>
            <w:rtl/>
            <w:rPrChange w:id="1283" w:author="הילית אראל שכטר" w:date="2020-03-16T19:34:00Z">
              <w:rPr>
                <w:rFonts w:cs="Arial"/>
                <w:rtl/>
              </w:rPr>
            </w:rPrChange>
          </w:rPr>
          <w:delText>8.</w:delText>
        </w:r>
        <w:r w:rsidRPr="00D061D1" w:rsidDel="00962F91">
          <w:rPr>
            <w:rFonts w:cs="Arial"/>
            <w:highlight w:val="yellow"/>
            <w:rtl/>
            <w:rPrChange w:id="1284" w:author="הילית אראל שכטר" w:date="2020-03-16T19:34:00Z">
              <w:rPr>
                <w:rFonts w:cs="Arial"/>
                <w:rtl/>
              </w:rPr>
            </w:rPrChange>
          </w:rPr>
          <w:tab/>
        </w:r>
        <w:r w:rsidRPr="00D061D1" w:rsidDel="00962F91">
          <w:rPr>
            <w:rFonts w:cs="Arial" w:hint="eastAsia"/>
            <w:highlight w:val="yellow"/>
            <w:rtl/>
            <w:rPrChange w:id="1285" w:author="הילית אראל שכטר" w:date="2020-03-16T19:34:00Z">
              <w:rPr>
                <w:rFonts w:cs="Arial" w:hint="eastAsia"/>
                <w:rtl/>
              </w:rPr>
            </w:rPrChange>
          </w:rPr>
          <w:delText>סיכום</w:delText>
        </w:r>
        <w:r w:rsidRPr="00D061D1" w:rsidDel="00962F91">
          <w:rPr>
            <w:rFonts w:cs="Arial"/>
            <w:highlight w:val="yellow"/>
            <w:rtl/>
            <w:rPrChange w:id="1286" w:author="הילית אראל שכטר" w:date="2020-03-16T19:34:00Z">
              <w:rPr>
                <w:rFonts w:cs="Arial"/>
                <w:rtl/>
              </w:rPr>
            </w:rPrChange>
          </w:rPr>
          <w:delText xml:space="preserve"> </w:delText>
        </w:r>
        <w:r w:rsidRPr="00D061D1" w:rsidDel="00962F91">
          <w:rPr>
            <w:rFonts w:cs="Arial" w:hint="eastAsia"/>
            <w:highlight w:val="yellow"/>
            <w:rtl/>
            <w:rPrChange w:id="1287" w:author="הילית אראל שכטר" w:date="2020-03-16T19:34:00Z">
              <w:rPr>
                <w:rFonts w:cs="Arial" w:hint="eastAsia"/>
                <w:rtl/>
              </w:rPr>
            </w:rPrChange>
          </w:rPr>
          <w:delText>ומסקנות</w:delText>
        </w:r>
      </w:del>
    </w:p>
    <w:p w14:paraId="5F58BF82" w14:textId="77777777" w:rsidR="006E74E2" w:rsidRPr="006962CA" w:rsidRDefault="006E74E2" w:rsidP="006E74E2">
      <w:pPr>
        <w:pStyle w:val="ListParagraph"/>
        <w:bidi/>
        <w:spacing w:after="0" w:line="360" w:lineRule="auto"/>
      </w:pPr>
    </w:p>
    <w:p w14:paraId="6AB7B97D" w14:textId="77777777" w:rsidR="005B4F59" w:rsidRDefault="005B4F59" w:rsidP="005B4F59">
      <w:pPr>
        <w:bidi/>
        <w:ind w:firstLine="360"/>
      </w:pPr>
    </w:p>
    <w:p w14:paraId="2553D364" w14:textId="77777777" w:rsidR="00657244" w:rsidRDefault="00657244" w:rsidP="00657244">
      <w:pPr>
        <w:bidi/>
        <w:ind w:firstLine="360"/>
      </w:pPr>
    </w:p>
    <w:p w14:paraId="1BE17B26" w14:textId="321C396C" w:rsidR="00657244" w:rsidDel="00B54E0E" w:rsidRDefault="00657244" w:rsidP="00657244">
      <w:pPr>
        <w:rPr>
          <w:del w:id="1288" w:author="Amos Baranes" w:date="2020-03-20T09:22:00Z"/>
          <w:rtl/>
        </w:rPr>
      </w:pPr>
    </w:p>
    <w:p w14:paraId="343E0FC9" w14:textId="1375F3E2" w:rsidR="00657244" w:rsidRPr="00D061D1" w:rsidDel="00B54E0E" w:rsidRDefault="00657244" w:rsidP="00657244">
      <w:pPr>
        <w:pStyle w:val="ListParagraph"/>
        <w:numPr>
          <w:ilvl w:val="0"/>
          <w:numId w:val="5"/>
        </w:numPr>
        <w:bidi/>
        <w:rPr>
          <w:del w:id="1289" w:author="Amos Baranes" w:date="2020-03-20T09:22:00Z"/>
          <w:highlight w:val="yellow"/>
          <w:rPrChange w:id="1290" w:author="הילית אראל שכטר" w:date="2020-03-16T19:35:00Z">
            <w:rPr>
              <w:del w:id="1291" w:author="Amos Baranes" w:date="2020-03-20T09:22:00Z"/>
            </w:rPr>
          </w:rPrChange>
        </w:rPr>
      </w:pPr>
      <w:del w:id="1292" w:author="Amos Baranes" w:date="2020-03-20T09:22:00Z">
        <w:r w:rsidRPr="00D061D1" w:rsidDel="00B54E0E">
          <w:rPr>
            <w:rFonts w:hint="eastAsia"/>
            <w:highlight w:val="yellow"/>
            <w:rtl/>
            <w:rPrChange w:id="1293" w:author="הילית אראל שכטר" w:date="2020-03-16T19:35:00Z">
              <w:rPr>
                <w:rFonts w:hint="eastAsia"/>
                <w:rtl/>
              </w:rPr>
            </w:rPrChange>
          </w:rPr>
          <w:delText>היסטורית</w:delText>
        </w:r>
        <w:r w:rsidRPr="00D061D1" w:rsidDel="00B54E0E">
          <w:rPr>
            <w:highlight w:val="yellow"/>
            <w:rtl/>
            <w:rPrChange w:id="1294" w:author="הילית אראל שכטר" w:date="2020-03-16T19:35:00Z">
              <w:rPr>
                <w:rtl/>
              </w:rPr>
            </w:rPrChange>
          </w:rPr>
          <w:delText xml:space="preserve"> </w:delText>
        </w:r>
        <w:r w:rsidRPr="00D061D1" w:rsidDel="00B54E0E">
          <w:rPr>
            <w:rFonts w:hint="eastAsia"/>
            <w:highlight w:val="yellow"/>
            <w:rtl/>
            <w:rPrChange w:id="1295" w:author="הילית אראל שכטר" w:date="2020-03-16T19:35:00Z">
              <w:rPr>
                <w:rFonts w:hint="eastAsia"/>
                <w:rtl/>
              </w:rPr>
            </w:rPrChange>
          </w:rPr>
          <w:delText>גרסאות</w:delText>
        </w:r>
      </w:del>
      <w:ins w:id="1296" w:author="הילית אראל שכטר" w:date="2020-03-16T19:35:00Z">
        <w:del w:id="1297" w:author="Amos Baranes" w:date="2020-03-20T09:22:00Z">
          <w:r w:rsidR="00D061D1" w:rsidRPr="00D061D1" w:rsidDel="00B54E0E">
            <w:rPr>
              <w:highlight w:val="yellow"/>
              <w:rtl/>
              <w:rPrChange w:id="1298" w:author="הילית אראל שכטר" w:date="2020-03-16T19:35:00Z">
                <w:rPr>
                  <w:rtl/>
                </w:rPr>
              </w:rPrChange>
            </w:rPr>
            <w:delText xml:space="preserve"> – לא ברור מה הכוונה. </w:delText>
          </w:r>
        </w:del>
      </w:ins>
    </w:p>
    <w:tbl>
      <w:tblPr>
        <w:tblStyle w:val="TableGrid"/>
        <w:tblW w:w="0" w:type="auto"/>
        <w:tblInd w:w="-147" w:type="dxa"/>
        <w:tblLook w:val="04A0" w:firstRow="1" w:lastRow="0" w:firstColumn="1" w:lastColumn="0" w:noHBand="0" w:noVBand="1"/>
      </w:tblPr>
      <w:tblGrid>
        <w:gridCol w:w="1326"/>
        <w:gridCol w:w="2644"/>
        <w:gridCol w:w="2635"/>
        <w:gridCol w:w="2892"/>
      </w:tblGrid>
      <w:tr w:rsidR="00657244" w:rsidRPr="00D061D1" w:rsidDel="00B54E0E" w14:paraId="6AB1ED46" w14:textId="40446A9C" w:rsidTr="00BF7758">
        <w:trPr>
          <w:del w:id="1299" w:author="Amos Baranes" w:date="2020-03-20T09:22:00Z"/>
        </w:trPr>
        <w:tc>
          <w:tcPr>
            <w:tcW w:w="1326" w:type="dxa"/>
          </w:tcPr>
          <w:p w14:paraId="4BF06796" w14:textId="2A40C831" w:rsidR="00657244" w:rsidRPr="00D061D1" w:rsidDel="00B54E0E" w:rsidRDefault="00657244" w:rsidP="00BF7758">
            <w:pPr>
              <w:bidi/>
              <w:rPr>
                <w:del w:id="1300" w:author="Amos Baranes" w:date="2020-03-20T09:22:00Z"/>
                <w:highlight w:val="yellow"/>
                <w:rtl/>
                <w:rPrChange w:id="1301" w:author="הילית אראל שכטר" w:date="2020-03-16T19:35:00Z">
                  <w:rPr>
                    <w:del w:id="1302" w:author="Amos Baranes" w:date="2020-03-20T09:22:00Z"/>
                    <w:rtl/>
                  </w:rPr>
                </w:rPrChange>
              </w:rPr>
            </w:pPr>
            <w:del w:id="1303" w:author="Amos Baranes" w:date="2020-03-20T09:22:00Z">
              <w:r w:rsidRPr="00D061D1" w:rsidDel="00B54E0E">
                <w:rPr>
                  <w:rFonts w:hint="eastAsia"/>
                  <w:highlight w:val="yellow"/>
                  <w:rtl/>
                  <w:rPrChange w:id="1304" w:author="הילית אראל שכטר" w:date="2020-03-16T19:35:00Z">
                    <w:rPr>
                      <w:rFonts w:hint="eastAsia"/>
                      <w:rtl/>
                    </w:rPr>
                  </w:rPrChange>
                </w:rPr>
                <w:delText>מספר</w:delText>
              </w:r>
              <w:r w:rsidRPr="00D061D1" w:rsidDel="00B54E0E">
                <w:rPr>
                  <w:highlight w:val="yellow"/>
                  <w:rtl/>
                  <w:rPrChange w:id="1305" w:author="הילית אראל שכטר" w:date="2020-03-16T19:35:00Z">
                    <w:rPr>
                      <w:rtl/>
                    </w:rPr>
                  </w:rPrChange>
                </w:rPr>
                <w:delText xml:space="preserve"> </w:delText>
              </w:r>
              <w:r w:rsidRPr="00D061D1" w:rsidDel="00B54E0E">
                <w:rPr>
                  <w:rFonts w:hint="eastAsia"/>
                  <w:highlight w:val="yellow"/>
                  <w:rtl/>
                  <w:rPrChange w:id="1306" w:author="הילית אראל שכטר" w:date="2020-03-16T19:35:00Z">
                    <w:rPr>
                      <w:rFonts w:hint="eastAsia"/>
                      <w:rtl/>
                    </w:rPr>
                  </w:rPrChange>
                </w:rPr>
                <w:delText>גרסא</w:delText>
              </w:r>
              <w:r w:rsidRPr="00D061D1" w:rsidDel="00B54E0E">
                <w:rPr>
                  <w:highlight w:val="yellow"/>
                  <w:rPrChange w:id="1307" w:author="הילית אראל שכטר" w:date="2020-03-16T19:35:00Z">
                    <w:rPr/>
                  </w:rPrChange>
                </w:rPr>
                <w:delText xml:space="preserve"> </w:delText>
              </w:r>
            </w:del>
          </w:p>
        </w:tc>
        <w:tc>
          <w:tcPr>
            <w:tcW w:w="2644" w:type="dxa"/>
          </w:tcPr>
          <w:p w14:paraId="60C2CFF7" w14:textId="2DED13E3" w:rsidR="00657244" w:rsidRPr="00D061D1" w:rsidDel="00B54E0E" w:rsidRDefault="00657244" w:rsidP="00BF7758">
            <w:pPr>
              <w:bidi/>
              <w:rPr>
                <w:del w:id="1308" w:author="Amos Baranes" w:date="2020-03-20T09:22:00Z"/>
                <w:highlight w:val="yellow"/>
                <w:rPrChange w:id="1309" w:author="הילית אראל שכטר" w:date="2020-03-16T19:35:00Z">
                  <w:rPr>
                    <w:del w:id="1310" w:author="Amos Baranes" w:date="2020-03-20T09:22:00Z"/>
                  </w:rPr>
                </w:rPrChange>
              </w:rPr>
            </w:pPr>
            <w:del w:id="1311" w:author="Amos Baranes" w:date="2020-03-20T09:22:00Z">
              <w:r w:rsidRPr="00D061D1" w:rsidDel="00B54E0E">
                <w:rPr>
                  <w:rFonts w:hint="eastAsia"/>
                  <w:highlight w:val="yellow"/>
                  <w:rtl/>
                  <w:rPrChange w:id="1312" w:author="הילית אראל שכטר" w:date="2020-03-16T19:35:00Z">
                    <w:rPr>
                      <w:rFonts w:hint="eastAsia"/>
                      <w:rtl/>
                    </w:rPr>
                  </w:rPrChange>
                </w:rPr>
                <w:delText>יישום</w:delText>
              </w:r>
              <w:r w:rsidRPr="00D061D1" w:rsidDel="00B54E0E">
                <w:rPr>
                  <w:highlight w:val="yellow"/>
                  <w:rtl/>
                  <w:rPrChange w:id="1313" w:author="הילית אראל שכטר" w:date="2020-03-16T19:35:00Z">
                    <w:rPr>
                      <w:rtl/>
                    </w:rPr>
                  </w:rPrChange>
                </w:rPr>
                <w:delText xml:space="preserve"> </w:delText>
              </w:r>
              <w:r w:rsidRPr="00D061D1" w:rsidDel="00B54E0E">
                <w:rPr>
                  <w:rFonts w:hint="eastAsia"/>
                  <w:highlight w:val="yellow"/>
                  <w:rtl/>
                  <w:rPrChange w:id="1314" w:author="הילית אראל שכטר" w:date="2020-03-16T19:35:00Z">
                    <w:rPr>
                      <w:rFonts w:hint="eastAsia"/>
                      <w:rtl/>
                    </w:rPr>
                  </w:rPrChange>
                </w:rPr>
                <w:delText>על</w:delText>
              </w:r>
              <w:r w:rsidRPr="00D061D1" w:rsidDel="00B54E0E">
                <w:rPr>
                  <w:highlight w:val="yellow"/>
                  <w:rtl/>
                  <w:rPrChange w:id="1315" w:author="הילית אראל שכטר" w:date="2020-03-16T19:35:00Z">
                    <w:rPr>
                      <w:rtl/>
                    </w:rPr>
                  </w:rPrChange>
                </w:rPr>
                <w:delText xml:space="preserve"> </w:delText>
              </w:r>
              <w:r w:rsidRPr="00D061D1" w:rsidDel="00B54E0E">
                <w:rPr>
                  <w:rFonts w:hint="eastAsia"/>
                  <w:highlight w:val="yellow"/>
                  <w:rtl/>
                  <w:rPrChange w:id="1316" w:author="הילית אראל שכטר" w:date="2020-03-16T19:35:00Z">
                    <w:rPr>
                      <w:rFonts w:hint="eastAsia"/>
                      <w:rtl/>
                    </w:rPr>
                  </w:rPrChange>
                </w:rPr>
                <w:delText>ידי</w:delText>
              </w:r>
            </w:del>
          </w:p>
        </w:tc>
        <w:tc>
          <w:tcPr>
            <w:tcW w:w="2635" w:type="dxa"/>
          </w:tcPr>
          <w:p w14:paraId="2CB114D8" w14:textId="2EA0A829" w:rsidR="00657244" w:rsidRPr="00D061D1" w:rsidDel="00B54E0E" w:rsidRDefault="00657244" w:rsidP="00BF7758">
            <w:pPr>
              <w:bidi/>
              <w:rPr>
                <w:del w:id="1317" w:author="Amos Baranes" w:date="2020-03-20T09:22:00Z"/>
                <w:highlight w:val="yellow"/>
                <w:rtl/>
                <w:rPrChange w:id="1318" w:author="הילית אראל שכטר" w:date="2020-03-16T19:35:00Z">
                  <w:rPr>
                    <w:del w:id="1319" w:author="Amos Baranes" w:date="2020-03-20T09:22:00Z"/>
                    <w:rtl/>
                  </w:rPr>
                </w:rPrChange>
              </w:rPr>
            </w:pPr>
            <w:del w:id="1320" w:author="Amos Baranes" w:date="2020-03-20T09:22:00Z">
              <w:r w:rsidRPr="00D061D1" w:rsidDel="00B54E0E">
                <w:rPr>
                  <w:rFonts w:hint="eastAsia"/>
                  <w:highlight w:val="yellow"/>
                  <w:rtl/>
                  <w:rPrChange w:id="1321" w:author="הילית אראל שכטר" w:date="2020-03-16T19:35:00Z">
                    <w:rPr>
                      <w:rFonts w:hint="eastAsia"/>
                      <w:rtl/>
                    </w:rPr>
                  </w:rPrChange>
                </w:rPr>
                <w:delText>תאריך</w:delText>
              </w:r>
              <w:r w:rsidRPr="00D061D1" w:rsidDel="00B54E0E">
                <w:rPr>
                  <w:highlight w:val="yellow"/>
                  <w:rtl/>
                  <w:rPrChange w:id="1322" w:author="הילית אראל שכטר" w:date="2020-03-16T19:35:00Z">
                    <w:rPr>
                      <w:rtl/>
                    </w:rPr>
                  </w:rPrChange>
                </w:rPr>
                <w:delText xml:space="preserve"> סיום </w:delText>
              </w:r>
            </w:del>
          </w:p>
        </w:tc>
        <w:tc>
          <w:tcPr>
            <w:tcW w:w="2892" w:type="dxa"/>
          </w:tcPr>
          <w:p w14:paraId="20795B57" w14:textId="53BE22A8" w:rsidR="00657244" w:rsidRPr="00D061D1" w:rsidDel="00B54E0E" w:rsidRDefault="00657244" w:rsidP="00BF7758">
            <w:pPr>
              <w:bidi/>
              <w:rPr>
                <w:del w:id="1323" w:author="Amos Baranes" w:date="2020-03-20T09:22:00Z"/>
                <w:highlight w:val="yellow"/>
                <w:rtl/>
                <w:rPrChange w:id="1324" w:author="הילית אראל שכטר" w:date="2020-03-16T19:35:00Z">
                  <w:rPr>
                    <w:del w:id="1325" w:author="Amos Baranes" w:date="2020-03-20T09:22:00Z"/>
                    <w:rtl/>
                  </w:rPr>
                </w:rPrChange>
              </w:rPr>
            </w:pPr>
            <w:del w:id="1326" w:author="Amos Baranes" w:date="2020-03-20T09:22:00Z">
              <w:r w:rsidRPr="00D061D1" w:rsidDel="00B54E0E">
                <w:rPr>
                  <w:rFonts w:hint="eastAsia"/>
                  <w:highlight w:val="yellow"/>
                  <w:rtl/>
                  <w:rPrChange w:id="1327" w:author="הילית אראל שכטר" w:date="2020-03-16T19:35:00Z">
                    <w:rPr>
                      <w:rFonts w:hint="eastAsia"/>
                      <w:rtl/>
                    </w:rPr>
                  </w:rPrChange>
                </w:rPr>
                <w:delText>תאריך</w:delText>
              </w:r>
              <w:r w:rsidRPr="00D061D1" w:rsidDel="00B54E0E">
                <w:rPr>
                  <w:highlight w:val="yellow"/>
                  <w:rtl/>
                  <w:rPrChange w:id="1328" w:author="הילית אראל שכטר" w:date="2020-03-16T19:35:00Z">
                    <w:rPr>
                      <w:rtl/>
                    </w:rPr>
                  </w:rPrChange>
                </w:rPr>
                <w:delText xml:space="preserve"> ההתחלה </w:delText>
              </w:r>
            </w:del>
          </w:p>
        </w:tc>
      </w:tr>
      <w:tr w:rsidR="00657244" w:rsidDel="00B54E0E" w14:paraId="0A111801" w14:textId="4239BBF6" w:rsidTr="00BF7758">
        <w:trPr>
          <w:del w:id="1329" w:author="Amos Baranes" w:date="2020-03-20T09:22:00Z"/>
        </w:trPr>
        <w:tc>
          <w:tcPr>
            <w:tcW w:w="1326" w:type="dxa"/>
          </w:tcPr>
          <w:p w14:paraId="46E87A02" w14:textId="1BBACBE0" w:rsidR="00657244" w:rsidRPr="00D061D1" w:rsidDel="00B54E0E" w:rsidRDefault="00657244" w:rsidP="00BF7758">
            <w:pPr>
              <w:bidi/>
              <w:rPr>
                <w:del w:id="1330" w:author="Amos Baranes" w:date="2020-03-20T09:22:00Z"/>
                <w:highlight w:val="yellow"/>
                <w:rPrChange w:id="1331" w:author="הילית אראל שכטר" w:date="2020-03-16T19:35:00Z">
                  <w:rPr>
                    <w:del w:id="1332" w:author="Amos Baranes" w:date="2020-03-20T09:22:00Z"/>
                  </w:rPr>
                </w:rPrChange>
              </w:rPr>
            </w:pPr>
            <w:del w:id="1333" w:author="Amos Baranes" w:date="2020-03-20T09:22:00Z">
              <w:r w:rsidRPr="00D061D1" w:rsidDel="00B54E0E">
                <w:rPr>
                  <w:highlight w:val="yellow"/>
                  <w:rPrChange w:id="1334" w:author="הילית אראל שכטר" w:date="2020-03-16T19:35:00Z">
                    <w:rPr/>
                  </w:rPrChange>
                </w:rPr>
                <w:delText>1</w:delText>
              </w:r>
            </w:del>
          </w:p>
        </w:tc>
        <w:tc>
          <w:tcPr>
            <w:tcW w:w="2644" w:type="dxa"/>
          </w:tcPr>
          <w:p w14:paraId="5F9D87ED" w14:textId="6C300A76" w:rsidR="00657244" w:rsidRPr="00D061D1" w:rsidDel="00B54E0E" w:rsidRDefault="00657244" w:rsidP="00BF7758">
            <w:pPr>
              <w:bidi/>
              <w:rPr>
                <w:del w:id="1335" w:author="Amos Baranes" w:date="2020-03-20T09:22:00Z"/>
                <w:highlight w:val="yellow"/>
                <w:rPrChange w:id="1336" w:author="הילית אראל שכטר" w:date="2020-03-16T19:35:00Z">
                  <w:rPr>
                    <w:del w:id="1337" w:author="Amos Baranes" w:date="2020-03-20T09:22:00Z"/>
                  </w:rPr>
                </w:rPrChange>
              </w:rPr>
            </w:pPr>
            <w:del w:id="1338" w:author="Amos Baranes" w:date="2020-03-20T09:22:00Z">
              <w:r w:rsidRPr="00D061D1" w:rsidDel="00B54E0E">
                <w:rPr>
                  <w:rFonts w:hint="eastAsia"/>
                  <w:highlight w:val="yellow"/>
                  <w:rtl/>
                  <w:rPrChange w:id="1339" w:author="הילית אראל שכטר" w:date="2020-03-16T19:35:00Z">
                    <w:rPr>
                      <w:rFonts w:hint="eastAsia"/>
                      <w:rtl/>
                    </w:rPr>
                  </w:rPrChange>
                </w:rPr>
                <w:delText>ד</w:delText>
              </w:r>
              <w:r w:rsidRPr="00D061D1" w:rsidDel="00B54E0E">
                <w:rPr>
                  <w:highlight w:val="yellow"/>
                  <w:rtl/>
                  <w:rPrChange w:id="1340" w:author="הילית אראל שכטר" w:date="2020-03-16T19:35:00Z">
                    <w:rPr>
                      <w:rtl/>
                    </w:rPr>
                  </w:rPrChange>
                </w:rPr>
                <w:delText xml:space="preserve">"ר </w:delText>
              </w:r>
              <w:r w:rsidRPr="00D061D1" w:rsidDel="00B54E0E">
                <w:rPr>
                  <w:rFonts w:hint="eastAsia"/>
                  <w:highlight w:val="yellow"/>
                  <w:rtl/>
                  <w:rPrChange w:id="1341" w:author="הילית אראל שכטר" w:date="2020-03-16T19:35:00Z">
                    <w:rPr>
                      <w:rFonts w:hint="eastAsia"/>
                      <w:rtl/>
                    </w:rPr>
                  </w:rPrChange>
                </w:rPr>
                <w:delText>עמוס</w:delText>
              </w:r>
              <w:r w:rsidRPr="00D061D1" w:rsidDel="00B54E0E">
                <w:rPr>
                  <w:highlight w:val="yellow"/>
                  <w:rtl/>
                  <w:rPrChange w:id="1342" w:author="הילית אראל שכטר" w:date="2020-03-16T19:35:00Z">
                    <w:rPr>
                      <w:rtl/>
                    </w:rPr>
                  </w:rPrChange>
                </w:rPr>
                <w:delText xml:space="preserve"> </w:delText>
              </w:r>
              <w:r w:rsidRPr="00D061D1" w:rsidDel="00B54E0E">
                <w:rPr>
                  <w:rFonts w:hint="eastAsia"/>
                  <w:highlight w:val="yellow"/>
                  <w:rtl/>
                  <w:rPrChange w:id="1343" w:author="הילית אראל שכטר" w:date="2020-03-16T19:35:00Z">
                    <w:rPr>
                      <w:rFonts w:hint="eastAsia"/>
                      <w:rtl/>
                    </w:rPr>
                  </w:rPrChange>
                </w:rPr>
                <w:delText>ברנס</w:delText>
              </w:r>
            </w:del>
          </w:p>
        </w:tc>
        <w:tc>
          <w:tcPr>
            <w:tcW w:w="2635" w:type="dxa"/>
          </w:tcPr>
          <w:p w14:paraId="397469D6" w14:textId="4527E03F" w:rsidR="00657244" w:rsidRPr="00D061D1" w:rsidDel="00B54E0E" w:rsidRDefault="00657244" w:rsidP="00BF7758">
            <w:pPr>
              <w:bidi/>
              <w:rPr>
                <w:del w:id="1344" w:author="Amos Baranes" w:date="2020-03-20T09:22:00Z"/>
                <w:highlight w:val="yellow"/>
                <w:rPrChange w:id="1345" w:author="הילית אראל שכטר" w:date="2020-03-16T19:35:00Z">
                  <w:rPr>
                    <w:del w:id="1346" w:author="Amos Baranes" w:date="2020-03-20T09:22:00Z"/>
                  </w:rPr>
                </w:rPrChange>
              </w:rPr>
            </w:pPr>
            <w:del w:id="1347" w:author="Amos Baranes" w:date="2020-03-20T09:22:00Z">
              <w:r w:rsidRPr="00D061D1" w:rsidDel="00B54E0E">
                <w:rPr>
                  <w:highlight w:val="yellow"/>
                  <w:rPrChange w:id="1348" w:author="הילית אראל שכטר" w:date="2020-03-16T19:35:00Z">
                    <w:rPr/>
                  </w:rPrChange>
                </w:rPr>
                <w:delText>1</w:delText>
              </w:r>
              <w:r w:rsidR="00BF7758" w:rsidRPr="00D061D1" w:rsidDel="00B54E0E">
                <w:rPr>
                  <w:highlight w:val="yellow"/>
                  <w:rPrChange w:id="1349" w:author="הילית אראל שכטר" w:date="2020-03-16T19:35:00Z">
                    <w:rPr/>
                  </w:rPrChange>
                </w:rPr>
                <w:delText>2</w:delText>
              </w:r>
              <w:r w:rsidRPr="00D061D1" w:rsidDel="00B54E0E">
                <w:rPr>
                  <w:highlight w:val="yellow"/>
                  <w:rPrChange w:id="1350" w:author="הילית אראל שכטר" w:date="2020-03-16T19:35:00Z">
                    <w:rPr/>
                  </w:rPrChange>
                </w:rPr>
                <w:delText>/3/2020</w:delText>
              </w:r>
            </w:del>
          </w:p>
        </w:tc>
        <w:tc>
          <w:tcPr>
            <w:tcW w:w="2892" w:type="dxa"/>
          </w:tcPr>
          <w:p w14:paraId="420D0F4F" w14:textId="5FE729C1" w:rsidR="00657244" w:rsidDel="00B54E0E" w:rsidRDefault="00657244" w:rsidP="00BF7758">
            <w:pPr>
              <w:bidi/>
              <w:rPr>
                <w:del w:id="1351" w:author="Amos Baranes" w:date="2020-03-20T09:22:00Z"/>
              </w:rPr>
            </w:pPr>
            <w:del w:id="1352" w:author="Amos Baranes" w:date="2020-03-20T09:22:00Z">
              <w:r w:rsidRPr="00D061D1" w:rsidDel="00B54E0E">
                <w:rPr>
                  <w:highlight w:val="yellow"/>
                  <w:rPrChange w:id="1353" w:author="הילית אראל שכטר" w:date="2020-03-16T19:35:00Z">
                    <w:rPr/>
                  </w:rPrChange>
                </w:rPr>
                <w:delText>2/3/2020</w:delText>
              </w:r>
            </w:del>
          </w:p>
        </w:tc>
      </w:tr>
      <w:tr w:rsidR="00657244" w:rsidDel="00B54E0E" w14:paraId="699AF42B" w14:textId="5ECFC832" w:rsidTr="00BF7758">
        <w:trPr>
          <w:del w:id="1354" w:author="Amos Baranes" w:date="2020-03-20T09:22:00Z"/>
        </w:trPr>
        <w:tc>
          <w:tcPr>
            <w:tcW w:w="1326" w:type="dxa"/>
          </w:tcPr>
          <w:p w14:paraId="4CD28AB8" w14:textId="3BECA6F5" w:rsidR="00657244" w:rsidDel="00B54E0E" w:rsidRDefault="00657244" w:rsidP="00BF7758">
            <w:pPr>
              <w:jc w:val="right"/>
              <w:rPr>
                <w:del w:id="1355" w:author="Amos Baranes" w:date="2020-03-20T09:22:00Z"/>
              </w:rPr>
            </w:pPr>
          </w:p>
        </w:tc>
        <w:tc>
          <w:tcPr>
            <w:tcW w:w="2644" w:type="dxa"/>
          </w:tcPr>
          <w:p w14:paraId="4420A310" w14:textId="00CDCFA3" w:rsidR="00657244" w:rsidDel="00B54E0E" w:rsidRDefault="00657244" w:rsidP="00BF7758">
            <w:pPr>
              <w:jc w:val="right"/>
              <w:rPr>
                <w:del w:id="1356" w:author="Amos Baranes" w:date="2020-03-20T09:22:00Z"/>
              </w:rPr>
            </w:pPr>
          </w:p>
        </w:tc>
        <w:tc>
          <w:tcPr>
            <w:tcW w:w="2635" w:type="dxa"/>
          </w:tcPr>
          <w:p w14:paraId="331C7E12" w14:textId="72A35064" w:rsidR="00657244" w:rsidDel="00B54E0E" w:rsidRDefault="00657244" w:rsidP="00BF7758">
            <w:pPr>
              <w:jc w:val="right"/>
              <w:rPr>
                <w:del w:id="1357" w:author="Amos Baranes" w:date="2020-03-20T09:22:00Z"/>
              </w:rPr>
            </w:pPr>
          </w:p>
        </w:tc>
        <w:tc>
          <w:tcPr>
            <w:tcW w:w="2892" w:type="dxa"/>
          </w:tcPr>
          <w:p w14:paraId="671D4989" w14:textId="7E5004A9" w:rsidR="00657244" w:rsidDel="00B54E0E" w:rsidRDefault="00657244" w:rsidP="00BF7758">
            <w:pPr>
              <w:jc w:val="right"/>
              <w:rPr>
                <w:del w:id="1358" w:author="Amos Baranes" w:date="2020-03-20T09:22:00Z"/>
              </w:rPr>
            </w:pPr>
          </w:p>
        </w:tc>
      </w:tr>
    </w:tbl>
    <w:p w14:paraId="789608EF" w14:textId="6440094B" w:rsidR="00657244" w:rsidDel="00B54E0E" w:rsidRDefault="00657244" w:rsidP="00657244">
      <w:pPr>
        <w:jc w:val="right"/>
        <w:rPr>
          <w:del w:id="1359" w:author="Amos Baranes" w:date="2020-03-20T09:22:00Z"/>
          <w:rtl/>
        </w:rPr>
      </w:pPr>
    </w:p>
    <w:p w14:paraId="2EE1A792" w14:textId="336759AC" w:rsidR="00657244" w:rsidDel="00490E60" w:rsidRDefault="00657244" w:rsidP="00657244">
      <w:pPr>
        <w:pStyle w:val="ListParagraph"/>
        <w:numPr>
          <w:ilvl w:val="0"/>
          <w:numId w:val="5"/>
        </w:numPr>
        <w:bidi/>
        <w:rPr>
          <w:del w:id="1360" w:author="הילית אראל שכטר" w:date="2020-03-16T18:51:00Z"/>
        </w:rPr>
      </w:pPr>
      <w:del w:id="1361" w:author="הילית אראל שכטר" w:date="2020-03-16T18:51:00Z">
        <w:r w:rsidDel="00490E60">
          <w:rPr>
            <w:rFonts w:hint="cs"/>
            <w:rtl/>
          </w:rPr>
          <w:delText>מטרת הדוח</w:delText>
        </w:r>
      </w:del>
    </w:p>
    <w:p w14:paraId="21E65180" w14:textId="2C9FD607" w:rsidR="00657244" w:rsidDel="00C0630A" w:rsidRDefault="00657244" w:rsidP="009E425B">
      <w:pPr>
        <w:bidi/>
        <w:spacing w:after="0"/>
        <w:rPr>
          <w:del w:id="1362" w:author="הילית אראל שכטר" w:date="2020-03-16T18:42:00Z"/>
        </w:rPr>
      </w:pPr>
      <w:del w:id="1363" w:author="הילית אראל שכטר" w:date="2020-03-16T18:42:00Z">
        <w:r w:rsidDel="00C0630A">
          <w:rPr>
            <w:rFonts w:hint="cs"/>
            <w:rtl/>
          </w:rPr>
          <w:delText xml:space="preserve">לחוות דעה אם למכשיר </w:delText>
        </w:r>
        <w:r w:rsidDel="00C0630A">
          <w:rPr>
            <w:rFonts w:hint="cs"/>
          </w:rPr>
          <w:delText>H</w:delText>
        </w:r>
        <w:r w:rsidDel="00C0630A">
          <w:delText>ipcam Indoor Pro (HIP)</w:delText>
        </w:r>
        <w:r w:rsidDel="00C0630A">
          <w:rPr>
            <w:rFonts w:hint="cs"/>
            <w:rtl/>
          </w:rPr>
          <w:delText xml:space="preserve"> יש את הפונקציות המוצהרות בפטנט </w:delText>
        </w:r>
        <w:r w:rsidRPr="00FC2CB8" w:rsidDel="00C0630A">
          <w:delText>Pub. No.: US 2018 / 0007331 A1</w:delText>
        </w:r>
        <w:r w:rsidDel="00C0630A">
          <w:rPr>
            <w:rFonts w:hint="cs"/>
            <w:rtl/>
          </w:rPr>
          <w:delText xml:space="preserve">.  כמו כן, לחוות דעה אם הפונקציה 'צלצול מבחוץ' של המכשיר </w:delText>
        </w:r>
        <w:r w:rsidDel="00C0630A">
          <w:delText>Hipcam Doorbell (HD)</w:delText>
        </w:r>
        <w:r w:rsidDel="00C0630A">
          <w:rPr>
            <w:rFonts w:hint="cs"/>
            <w:rtl/>
          </w:rPr>
          <w:delText xml:space="preserve"> עובדת.  כפי שמצויין במסמך </w:delText>
        </w:r>
        <w:r w:rsidRPr="00FC2CB8" w:rsidDel="00C0630A">
          <w:delText>Pub. No.: US 2018 / 0007331 A1</w:delText>
        </w:r>
        <w:r w:rsidDel="00C0630A">
          <w:rPr>
            <w:rFonts w:hint="cs"/>
            <w:rtl/>
          </w:rPr>
          <w:delText xml:space="preserve"> המכשירים </w:delText>
        </w:r>
        <w:r w:rsidDel="00C0630A">
          <w:delText>HIP</w:delText>
        </w:r>
        <w:r w:rsidDel="00C0630A">
          <w:rPr>
            <w:rFonts w:hint="cs"/>
            <w:rtl/>
          </w:rPr>
          <w:delText xml:space="preserve"> ו </w:delText>
        </w:r>
        <w:r w:rsidDel="00C0630A">
          <w:delText>HD</w:delText>
        </w:r>
        <w:r w:rsidDel="00C0630A">
          <w:rPr>
            <w:rFonts w:hint="cs"/>
            <w:rtl/>
          </w:rPr>
          <w:delText xml:space="preserve"> נועדו לשימוש ביתי או משרדי על ידי חיבור לרשת אינטרנט אלחוטית מקומית (</w:delText>
        </w:r>
        <w:r w:rsidDel="00C0630A">
          <w:delText>0002, 0074, 0077</w:delText>
        </w:r>
        <w:r w:rsidDel="00C0630A">
          <w:rPr>
            <w:rFonts w:hint="cs"/>
            <w:rtl/>
          </w:rPr>
          <w:delText xml:space="preserve">).  לפיכך, סביבת הבדיקה נעשתה בסביבה בתית של חדר בגודל </w:delText>
        </w:r>
        <w:r w:rsidR="009E425B" w:rsidDel="00C0630A">
          <w:rPr>
            <w:rFonts w:hint="cs"/>
            <w:rtl/>
          </w:rPr>
          <w:delText xml:space="preserve"> 4.00 </w:delText>
        </w:r>
        <w:r w:rsidDel="00C0630A">
          <w:rPr>
            <w:rFonts w:hint="cs"/>
          </w:rPr>
          <w:delText>X</w:delText>
        </w:r>
        <w:r w:rsidR="009E425B" w:rsidDel="00C0630A">
          <w:rPr>
            <w:rFonts w:hint="cs"/>
            <w:rtl/>
          </w:rPr>
          <w:delText xml:space="preserve"> 6.28</w:delText>
        </w:r>
        <w:r w:rsidDel="00C0630A">
          <w:rPr>
            <w:rFonts w:hint="cs"/>
            <w:rtl/>
          </w:rPr>
          <w:delText xml:space="preserve"> מטרים.</w:delText>
        </w:r>
      </w:del>
    </w:p>
    <w:p w14:paraId="03BA4BB7" w14:textId="7273A02B" w:rsidR="005C0F5B" w:rsidDel="008D3B9E" w:rsidRDefault="005C0F5B" w:rsidP="005C0F5B">
      <w:pPr>
        <w:pStyle w:val="ListParagraph"/>
        <w:bidi/>
        <w:spacing w:before="120" w:after="120" w:line="360" w:lineRule="auto"/>
        <w:ind w:left="360"/>
        <w:jc w:val="center"/>
        <w:outlineLvl w:val="0"/>
        <w:rPr>
          <w:ins w:id="1364" w:author="הילית אראל שכטר" w:date="2020-03-16T19:43:00Z"/>
          <w:del w:id="1365" w:author="Amos Baranes" w:date="2020-03-22T09:38:00Z"/>
          <w:rFonts w:ascii="Times New Roman" w:eastAsia="Times New Roman" w:hAnsi="Times New Roman" w:cs="David"/>
          <w:bCs/>
          <w:i/>
          <w:sz w:val="36"/>
          <w:szCs w:val="36"/>
          <w:u w:val="thick"/>
          <w:rtl/>
          <w:lang w:eastAsia="he-IL"/>
        </w:rPr>
      </w:pPr>
      <w:ins w:id="1366" w:author="הילית אראל שכטר" w:date="2020-03-16T19:43:00Z">
        <w:del w:id="1367" w:author="Amos Baranes" w:date="2020-03-22T09:38:00Z">
          <w:r w:rsidRPr="00D061D1" w:rsidDel="008D3B9E">
            <w:rPr>
              <w:rFonts w:ascii="Times New Roman" w:eastAsia="Times New Roman" w:hAnsi="Times New Roman" w:cs="David" w:hint="cs"/>
              <w:bCs/>
              <w:i/>
              <w:sz w:val="36"/>
              <w:szCs w:val="36"/>
              <w:u w:val="thick"/>
              <w:rtl/>
              <w:lang w:eastAsia="he-IL"/>
            </w:rPr>
            <w:delText xml:space="preserve">פרק </w:delText>
          </w:r>
          <w:r w:rsidDel="008D3B9E">
            <w:rPr>
              <w:rFonts w:ascii="Times New Roman" w:eastAsia="Times New Roman" w:hAnsi="Times New Roman" w:cs="David" w:hint="cs"/>
              <w:bCs/>
              <w:i/>
              <w:sz w:val="36"/>
              <w:szCs w:val="36"/>
              <w:u w:val="thick"/>
              <w:rtl/>
              <w:lang w:eastAsia="he-IL"/>
            </w:rPr>
            <w:delText>3</w:delText>
          </w:r>
          <w:r w:rsidRPr="00D061D1" w:rsidDel="008D3B9E">
            <w:rPr>
              <w:rFonts w:ascii="Times New Roman" w:eastAsia="Times New Roman" w:hAnsi="Times New Roman" w:cs="David" w:hint="cs"/>
              <w:bCs/>
              <w:i/>
              <w:sz w:val="36"/>
              <w:szCs w:val="36"/>
              <w:u w:val="thick"/>
              <w:rtl/>
              <w:lang w:eastAsia="he-IL"/>
            </w:rPr>
            <w:delText xml:space="preserve"> </w:delText>
          </w:r>
          <w:r w:rsidRPr="00D061D1" w:rsidDel="008D3B9E">
            <w:rPr>
              <w:rFonts w:ascii="Times New Roman" w:eastAsia="Times New Roman" w:hAnsi="Times New Roman" w:cs="David"/>
              <w:bCs/>
              <w:i/>
              <w:sz w:val="36"/>
              <w:szCs w:val="36"/>
              <w:u w:val="thick"/>
              <w:rtl/>
              <w:lang w:eastAsia="he-IL"/>
            </w:rPr>
            <w:delText>–</w:delText>
          </w:r>
          <w:r w:rsidRPr="00D061D1" w:rsidDel="008D3B9E">
            <w:rPr>
              <w:rFonts w:ascii="Times New Roman" w:eastAsia="Times New Roman" w:hAnsi="Times New Roman" w:cs="David" w:hint="cs"/>
              <w:bCs/>
              <w:i/>
              <w:sz w:val="36"/>
              <w:szCs w:val="36"/>
              <w:u w:val="thick"/>
              <w:rtl/>
              <w:lang w:eastAsia="he-IL"/>
            </w:rPr>
            <w:delText xml:space="preserve"> </w:delText>
          </w:r>
          <w:r w:rsidDel="008D3B9E">
            <w:rPr>
              <w:rFonts w:ascii="Times New Roman" w:eastAsia="Times New Roman" w:hAnsi="Times New Roman" w:cs="David" w:hint="cs"/>
              <w:bCs/>
              <w:i/>
              <w:sz w:val="36"/>
              <w:szCs w:val="36"/>
              <w:u w:val="thick"/>
              <w:rtl/>
              <w:lang w:eastAsia="he-IL"/>
            </w:rPr>
            <w:delText>פירוט חוות דעתי</w:delText>
          </w:r>
        </w:del>
      </w:ins>
    </w:p>
    <w:p w14:paraId="1CF763E7" w14:textId="6A5EC644" w:rsidR="005C0F5B" w:rsidDel="008D3B9E" w:rsidRDefault="005C0F5B">
      <w:pPr>
        <w:numPr>
          <w:ilvl w:val="0"/>
          <w:numId w:val="24"/>
        </w:numPr>
        <w:autoSpaceDE w:val="0"/>
        <w:autoSpaceDN w:val="0"/>
        <w:bidi/>
        <w:spacing w:before="120" w:after="120" w:line="360" w:lineRule="auto"/>
        <w:jc w:val="both"/>
        <w:rPr>
          <w:ins w:id="1368" w:author="הילית אראל שכטר" w:date="2020-03-16T19:43:00Z"/>
          <w:del w:id="1369" w:author="Amos Baranes" w:date="2020-03-22T09:38:00Z"/>
          <w:rFonts w:ascii="Times New Roman" w:eastAsia="Times New Roman" w:hAnsi="Times New Roman" w:cs="David"/>
          <w:sz w:val="24"/>
          <w:szCs w:val="24"/>
          <w:rtl/>
          <w:lang w:eastAsia="he-IL"/>
        </w:rPr>
        <w:pPrChange w:id="1370" w:author="הילית אראל שכטר" w:date="2020-03-16T20:53:00Z">
          <w:pPr>
            <w:autoSpaceDE w:val="0"/>
            <w:autoSpaceDN w:val="0"/>
            <w:bidi/>
            <w:spacing w:before="120" w:after="120" w:line="360" w:lineRule="auto"/>
            <w:ind w:left="360"/>
            <w:jc w:val="both"/>
          </w:pPr>
        </w:pPrChange>
      </w:pPr>
      <w:ins w:id="1371" w:author="הילית אראל שכטר" w:date="2020-03-16T19:43:00Z">
        <w:del w:id="1372" w:author="Amos Baranes" w:date="2020-03-22T09:38:00Z">
          <w:r w:rsidDel="008D3B9E">
            <w:rPr>
              <w:rFonts w:ascii="Times New Roman" w:eastAsia="Times New Roman" w:hAnsi="Times New Roman" w:cs="David" w:hint="cs"/>
              <w:sz w:val="24"/>
              <w:szCs w:val="24"/>
              <w:rtl/>
              <w:lang w:eastAsia="he-IL"/>
            </w:rPr>
            <w:delText>תיאור המצלמות:</w:delText>
          </w:r>
        </w:del>
      </w:ins>
    </w:p>
    <w:p w14:paraId="1BD15D97" w14:textId="50E8FCF6" w:rsidR="00657244" w:rsidDel="008D3B9E" w:rsidRDefault="00657244" w:rsidP="00657244">
      <w:pPr>
        <w:jc w:val="right"/>
        <w:rPr>
          <w:del w:id="1373" w:author="Amos Baranes" w:date="2020-03-22T09:38:00Z"/>
          <w:rtl/>
        </w:rPr>
      </w:pPr>
    </w:p>
    <w:p w14:paraId="4A002546" w14:textId="650EF354" w:rsidR="00657244" w:rsidDel="008D3B9E" w:rsidRDefault="00657244">
      <w:pPr>
        <w:autoSpaceDE w:val="0"/>
        <w:autoSpaceDN w:val="0"/>
        <w:bidi/>
        <w:spacing w:before="120" w:after="120" w:line="360" w:lineRule="auto"/>
        <w:jc w:val="both"/>
        <w:rPr>
          <w:del w:id="1374" w:author="Amos Baranes" w:date="2020-03-22T09:38:00Z"/>
        </w:rPr>
        <w:pPrChange w:id="1375" w:author="הילית אראל שכטר" w:date="2020-03-16T21:49:00Z">
          <w:pPr>
            <w:pStyle w:val="ListParagraph"/>
            <w:numPr>
              <w:numId w:val="5"/>
            </w:numPr>
            <w:bidi/>
            <w:ind w:hanging="360"/>
          </w:pPr>
        </w:pPrChange>
      </w:pPr>
      <w:del w:id="1376" w:author="Amos Baranes" w:date="2020-03-22T09:38:00Z">
        <w:r w:rsidDel="008D3B9E">
          <w:rPr>
            <w:rFonts w:hint="cs"/>
            <w:rtl/>
          </w:rPr>
          <w:delText xml:space="preserve">תיאור </w:delText>
        </w:r>
        <w:r w:rsidRPr="00D2310E" w:rsidDel="008D3B9E">
          <w:rPr>
            <w:rFonts w:ascii="Times New Roman" w:eastAsia="Times New Roman" w:hAnsi="Times New Roman" w:cs="David" w:hint="eastAsia"/>
            <w:sz w:val="24"/>
            <w:szCs w:val="24"/>
            <w:rtl/>
            <w:lang w:eastAsia="he-IL"/>
            <w:rPrChange w:id="1377" w:author="הילית אראל שכטר" w:date="2020-03-16T21:04:00Z">
              <w:rPr>
                <w:rFonts w:hint="eastAsia"/>
                <w:rtl/>
              </w:rPr>
            </w:rPrChange>
          </w:rPr>
          <w:delText>המכשירים</w:delText>
        </w:r>
        <w:r w:rsidDel="008D3B9E">
          <w:rPr>
            <w:rFonts w:hint="cs"/>
            <w:rtl/>
          </w:rPr>
          <w:delText xml:space="preserve"> </w:delText>
        </w:r>
        <w:r w:rsidDel="008D3B9E">
          <w:rPr>
            <w:rFonts w:hint="cs"/>
          </w:rPr>
          <w:delText>HIP</w:delText>
        </w:r>
        <w:r w:rsidDel="008D3B9E">
          <w:rPr>
            <w:rFonts w:hint="cs"/>
            <w:rtl/>
          </w:rPr>
          <w:delText xml:space="preserve"> ו </w:delText>
        </w:r>
        <w:r w:rsidDel="008D3B9E">
          <w:rPr>
            <w:rFonts w:hint="cs"/>
          </w:rPr>
          <w:delText>HD</w:delText>
        </w:r>
        <w:r w:rsidDel="008D3B9E">
          <w:rPr>
            <w:rFonts w:hint="cs"/>
            <w:rtl/>
          </w:rPr>
          <w:delText xml:space="preserve"> </w:delText>
        </w:r>
      </w:del>
      <w:ins w:id="1378" w:author="הילית אראל שכטר" w:date="2020-03-16T20:42:00Z">
        <w:del w:id="1379" w:author="Amos Baranes" w:date="2020-03-22T09:38:00Z">
          <w:r w:rsidR="003250DC" w:rsidRPr="0081213B" w:rsidDel="008D3B9E">
            <w:rPr>
              <w:rFonts w:hint="eastAsia"/>
              <w:highlight w:val="yellow"/>
              <w:rtl/>
              <w:rPrChange w:id="1380" w:author="הילית אראל שכטר" w:date="2020-03-16T20:53:00Z">
                <w:rPr>
                  <w:rFonts w:hint="eastAsia"/>
                  <w:rtl/>
                </w:rPr>
              </w:rPrChange>
            </w:rPr>
            <w:delText>מה</w:delText>
          </w:r>
          <w:r w:rsidR="003250DC" w:rsidRPr="0081213B" w:rsidDel="008D3B9E">
            <w:rPr>
              <w:highlight w:val="yellow"/>
              <w:rtl/>
              <w:rPrChange w:id="1381" w:author="הילית אראל שכטר" w:date="2020-03-16T20:53:00Z">
                <w:rPr>
                  <w:rtl/>
                </w:rPr>
              </w:rPrChange>
            </w:rPr>
            <w:delText xml:space="preserve"> </w:delText>
          </w:r>
          <w:r w:rsidR="003250DC" w:rsidRPr="0081213B" w:rsidDel="008D3B9E">
            <w:rPr>
              <w:rFonts w:hint="eastAsia"/>
              <w:highlight w:val="yellow"/>
              <w:rtl/>
              <w:rPrChange w:id="1382" w:author="הילית אראל שכטר" w:date="2020-03-16T20:53:00Z">
                <w:rPr>
                  <w:rFonts w:hint="eastAsia"/>
                  <w:rtl/>
                </w:rPr>
              </w:rPrChange>
            </w:rPr>
            <w:delText>לגבי</w:delText>
          </w:r>
          <w:r w:rsidR="003250DC" w:rsidRPr="0081213B" w:rsidDel="008D3B9E">
            <w:rPr>
              <w:highlight w:val="yellow"/>
              <w:rtl/>
              <w:rPrChange w:id="1383" w:author="הילית אראל שכטר" w:date="2020-03-16T20:53:00Z">
                <w:rPr>
                  <w:rtl/>
                </w:rPr>
              </w:rPrChange>
            </w:rPr>
            <w:delText xml:space="preserve"> </w:delText>
          </w:r>
          <w:r w:rsidR="003250DC" w:rsidRPr="0081213B" w:rsidDel="008D3B9E">
            <w:rPr>
              <w:rFonts w:hint="eastAsia"/>
              <w:highlight w:val="yellow"/>
              <w:rtl/>
              <w:rPrChange w:id="1384" w:author="הילית אראל שכטר" w:date="2020-03-16T20:53:00Z">
                <w:rPr>
                  <w:rFonts w:hint="eastAsia"/>
                  <w:rtl/>
                </w:rPr>
              </w:rPrChange>
            </w:rPr>
            <w:delText>המצלמה</w:delText>
          </w:r>
          <w:r w:rsidR="003250DC" w:rsidRPr="0081213B" w:rsidDel="008D3B9E">
            <w:rPr>
              <w:highlight w:val="yellow"/>
              <w:rtl/>
              <w:rPrChange w:id="1385" w:author="הילית אראל שכטר" w:date="2020-03-16T20:53:00Z">
                <w:rPr>
                  <w:rtl/>
                </w:rPr>
              </w:rPrChange>
            </w:rPr>
            <w:delText xml:space="preserve"> </w:delText>
          </w:r>
          <w:r w:rsidR="003250DC" w:rsidRPr="0081213B" w:rsidDel="008D3B9E">
            <w:rPr>
              <w:rFonts w:hint="eastAsia"/>
              <w:highlight w:val="yellow"/>
              <w:rtl/>
              <w:rPrChange w:id="1386" w:author="הילית אראל שכטר" w:date="2020-03-16T20:53:00Z">
                <w:rPr>
                  <w:rFonts w:hint="eastAsia"/>
                  <w:rtl/>
                </w:rPr>
              </w:rPrChange>
            </w:rPr>
            <w:delText>הנוספת</w:delText>
          </w:r>
          <w:r w:rsidR="003250DC" w:rsidRPr="0081213B" w:rsidDel="008D3B9E">
            <w:rPr>
              <w:highlight w:val="yellow"/>
              <w:rtl/>
              <w:rPrChange w:id="1387" w:author="הילית אראל שכטר" w:date="2020-03-16T20:53:00Z">
                <w:rPr>
                  <w:rtl/>
                </w:rPr>
              </w:rPrChange>
            </w:rPr>
            <w:delText>?</w:delText>
          </w:r>
        </w:del>
      </w:ins>
    </w:p>
    <w:p w14:paraId="02A2C9D9" w14:textId="4BCE7299" w:rsidR="00657244" w:rsidDel="008D3B9E" w:rsidRDefault="00657244" w:rsidP="00657244">
      <w:pPr>
        <w:pStyle w:val="ListParagraph"/>
        <w:bidi/>
        <w:rPr>
          <w:del w:id="1388" w:author="Amos Baranes" w:date="2020-03-22T09:38:00Z"/>
        </w:rPr>
      </w:pPr>
      <w:del w:id="1389" w:author="Amos Baranes" w:date="2020-03-22T09:38:00Z">
        <w:r w:rsidDel="008D3B9E">
          <w:rPr>
            <w:rFonts w:hint="cs"/>
            <w:rtl/>
          </w:rPr>
          <w:delText xml:space="preserve">(מבוסס על התיאור באתר </w:delText>
        </w:r>
        <w:r w:rsidR="00461061" w:rsidDel="008D3B9E">
          <w:fldChar w:fldCharType="begin"/>
        </w:r>
        <w:r w:rsidR="00461061" w:rsidDel="008D3B9E">
          <w:delInstrText xml:space="preserve"> HYPERLINK "http://www.hipcam.com" </w:delInstrText>
        </w:r>
        <w:r w:rsidR="00461061" w:rsidDel="008D3B9E">
          <w:fldChar w:fldCharType="separate"/>
        </w:r>
        <w:r w:rsidRPr="00A072E3" w:rsidDel="008D3B9E">
          <w:rPr>
            <w:rStyle w:val="Hyperlink"/>
          </w:rPr>
          <w:delText>www.hipcam.com</w:delText>
        </w:r>
        <w:r w:rsidR="00461061" w:rsidDel="008D3B9E">
          <w:rPr>
            <w:rStyle w:val="Hyperlink"/>
          </w:rPr>
          <w:fldChar w:fldCharType="end"/>
        </w:r>
        <w:r w:rsidDel="008D3B9E">
          <w:rPr>
            <w:rFonts w:hint="cs"/>
            <w:rtl/>
          </w:rPr>
          <w:delText xml:space="preserve"> </w:delText>
        </w:r>
      </w:del>
      <w:ins w:id="1390" w:author="הילית אראל שכטר" w:date="2020-03-16T21:02:00Z">
        <w:del w:id="1391" w:author="Amos Baranes" w:date="2020-03-22T09:38:00Z">
          <w:r w:rsidR="00D2310E" w:rsidDel="008D3B9E">
            <w:rPr>
              <w:rFonts w:hint="cs"/>
              <w:rtl/>
            </w:rPr>
            <w:delText xml:space="preserve">חומר פרסומי </w:delText>
          </w:r>
        </w:del>
      </w:ins>
      <w:del w:id="1392" w:author="Amos Baranes" w:date="2020-03-22T09:38:00Z">
        <w:r w:rsidDel="008D3B9E">
          <w:rPr>
            <w:rFonts w:hint="cs"/>
            <w:rtl/>
          </w:rPr>
          <w:delText xml:space="preserve">ופטנט </w:delText>
        </w:r>
        <w:r w:rsidRPr="00FC2CB8" w:rsidDel="008D3B9E">
          <w:delText>Pub. No.: US 2018 / 0007331 A1</w:delText>
        </w:r>
        <w:r w:rsidDel="008D3B9E">
          <w:rPr>
            <w:rFonts w:hint="cs"/>
            <w:rtl/>
          </w:rPr>
          <w:delText>)</w:delText>
        </w:r>
      </w:del>
    </w:p>
    <w:p w14:paraId="3A262E06" w14:textId="0FA76138" w:rsidR="00657244" w:rsidRPr="00D2310E" w:rsidDel="008D3B9E" w:rsidRDefault="00657244">
      <w:pPr>
        <w:numPr>
          <w:ilvl w:val="0"/>
          <w:numId w:val="24"/>
        </w:numPr>
        <w:autoSpaceDE w:val="0"/>
        <w:autoSpaceDN w:val="0"/>
        <w:bidi/>
        <w:spacing w:before="120" w:after="120" w:line="360" w:lineRule="auto"/>
        <w:jc w:val="both"/>
        <w:rPr>
          <w:del w:id="1393" w:author="Amos Baranes" w:date="2020-03-22T09:38:00Z"/>
          <w:rFonts w:ascii="Times New Roman" w:eastAsia="Times New Roman" w:hAnsi="Times New Roman" w:cs="David"/>
          <w:sz w:val="24"/>
          <w:szCs w:val="24"/>
          <w:rtl/>
          <w:lang w:eastAsia="he-IL"/>
          <w:rPrChange w:id="1394" w:author="הילית אראל שכטר" w:date="2020-03-16T21:04:00Z">
            <w:rPr>
              <w:del w:id="1395" w:author="Amos Baranes" w:date="2020-03-22T09:38:00Z"/>
              <w:rFonts w:cs="Arial"/>
              <w:rtl/>
            </w:rPr>
          </w:rPrChange>
        </w:rPr>
        <w:pPrChange w:id="1396" w:author="הילית אראל שכטר" w:date="2020-03-16T21:04:00Z">
          <w:pPr>
            <w:bidi/>
            <w:ind w:left="720"/>
          </w:pPr>
        </w:pPrChange>
      </w:pPr>
      <w:del w:id="1397" w:author="Amos Baranes" w:date="2020-03-22T09:38:00Z">
        <w:r w:rsidRPr="00D2310E" w:rsidDel="008D3B9E">
          <w:rPr>
            <w:rFonts w:ascii="Times New Roman" w:eastAsia="Times New Roman" w:hAnsi="Times New Roman" w:cs="David" w:hint="eastAsia"/>
            <w:sz w:val="24"/>
            <w:szCs w:val="24"/>
            <w:rtl/>
            <w:lang w:eastAsia="he-IL"/>
            <w:rPrChange w:id="1398" w:author="הילית אראל שכטר" w:date="2020-03-16T21:04:00Z">
              <w:rPr>
                <w:rFonts w:hint="eastAsia"/>
                <w:rtl/>
              </w:rPr>
            </w:rPrChange>
          </w:rPr>
          <w:delText>המכשיר</w:delText>
        </w:r>
        <w:r w:rsidRPr="00D2310E" w:rsidDel="008D3B9E">
          <w:rPr>
            <w:rFonts w:ascii="Times New Roman" w:eastAsia="Times New Roman" w:hAnsi="Times New Roman" w:cs="David"/>
            <w:sz w:val="24"/>
            <w:szCs w:val="24"/>
            <w:rtl/>
            <w:lang w:eastAsia="he-IL"/>
            <w:rPrChange w:id="1399" w:author="הילית אראל שכטר" w:date="2020-03-16T21:04:00Z">
              <w:rPr>
                <w:rtl/>
              </w:rPr>
            </w:rPrChange>
          </w:rPr>
          <w:delText xml:space="preserve"> </w:delText>
        </w:r>
      </w:del>
      <w:ins w:id="1400" w:author="הילית אראל שכטר" w:date="2020-03-16T20:43:00Z">
        <w:del w:id="1401" w:author="Amos Baranes" w:date="2020-03-22T09:38:00Z">
          <w:r w:rsidR="003250DC" w:rsidRPr="00D2310E" w:rsidDel="008D3B9E">
            <w:rPr>
              <w:rFonts w:ascii="Times New Roman" w:eastAsia="Times New Roman" w:hAnsi="Times New Roman" w:cs="David" w:hint="eastAsia"/>
              <w:sz w:val="24"/>
              <w:szCs w:val="24"/>
              <w:rtl/>
              <w:lang w:eastAsia="he-IL"/>
              <w:rPrChange w:id="1402" w:author="הילית אראל שכטר" w:date="2020-03-16T21:04:00Z">
                <w:rPr>
                  <w:rFonts w:hint="eastAsia"/>
                  <w:highlight w:val="yellow"/>
                  <w:rtl/>
                </w:rPr>
              </w:rPrChange>
            </w:rPr>
            <w:delText>מצלמת</w:delText>
          </w:r>
          <w:r w:rsidR="003250DC" w:rsidRPr="00D2310E" w:rsidDel="008D3B9E">
            <w:rPr>
              <w:rFonts w:ascii="Times New Roman" w:eastAsia="Times New Roman" w:hAnsi="Times New Roman" w:cs="David"/>
              <w:sz w:val="24"/>
              <w:szCs w:val="24"/>
              <w:rtl/>
              <w:lang w:eastAsia="he-IL"/>
              <w:rPrChange w:id="1403" w:author="הילית אראל שכטר" w:date="2020-03-16T21:04:00Z">
                <w:rPr>
                  <w:highlight w:val="yellow"/>
                  <w:rtl/>
                </w:rPr>
              </w:rPrChange>
            </w:rPr>
            <w:delText xml:space="preserve"> </w:delText>
          </w:r>
        </w:del>
      </w:ins>
      <w:del w:id="1404" w:author="Amos Baranes" w:date="2020-03-22T09:38:00Z">
        <w:r w:rsidRPr="00D2310E" w:rsidDel="008D3B9E">
          <w:rPr>
            <w:rFonts w:ascii="Times New Roman" w:eastAsia="Times New Roman" w:hAnsi="Times New Roman" w:cs="David"/>
            <w:sz w:val="24"/>
            <w:szCs w:val="24"/>
            <w:lang w:eastAsia="he-IL"/>
            <w:rPrChange w:id="1405" w:author="הילית אראל שכטר" w:date="2020-03-16T21:04:00Z">
              <w:rPr/>
            </w:rPrChange>
          </w:rPr>
          <w:delText>HIP</w:delText>
        </w:r>
        <w:r w:rsidRPr="00D2310E" w:rsidDel="008D3B9E">
          <w:rPr>
            <w:rFonts w:ascii="Times New Roman" w:eastAsia="Times New Roman" w:hAnsi="Times New Roman" w:cs="David"/>
            <w:sz w:val="24"/>
            <w:szCs w:val="24"/>
            <w:rtl/>
            <w:lang w:eastAsia="he-IL"/>
            <w:rPrChange w:id="1406" w:author="הילית אראל שכטר" w:date="2020-03-16T21:04:00Z">
              <w:rPr>
                <w:rtl/>
              </w:rPr>
            </w:rPrChange>
          </w:rPr>
          <w:delText xml:space="preserve"> </w:delText>
        </w:r>
        <w:r w:rsidRPr="00D2310E" w:rsidDel="008D3B9E">
          <w:rPr>
            <w:rFonts w:ascii="Times New Roman" w:eastAsia="Times New Roman" w:hAnsi="Times New Roman" w:cs="David" w:hint="eastAsia"/>
            <w:sz w:val="24"/>
            <w:szCs w:val="24"/>
            <w:rtl/>
            <w:lang w:eastAsia="he-IL"/>
            <w:rPrChange w:id="1407" w:author="הילית אראל שכטר" w:date="2020-03-16T21:04:00Z">
              <w:rPr>
                <w:rFonts w:hint="eastAsia"/>
                <w:rtl/>
              </w:rPr>
            </w:rPrChange>
          </w:rPr>
          <w:delText>אמור</w:delText>
        </w:r>
        <w:r w:rsidRPr="00D2310E" w:rsidDel="008D3B9E">
          <w:rPr>
            <w:rFonts w:ascii="Times New Roman" w:eastAsia="Times New Roman" w:hAnsi="Times New Roman" w:cs="David"/>
            <w:sz w:val="24"/>
            <w:szCs w:val="24"/>
            <w:rtl/>
            <w:lang w:eastAsia="he-IL"/>
            <w:rPrChange w:id="1408" w:author="הילית אראל שכטר" w:date="2020-03-16T21:04:00Z">
              <w:rPr>
                <w:rtl/>
              </w:rPr>
            </w:rPrChange>
          </w:rPr>
          <w:delText xml:space="preserve"> </w:delText>
        </w:r>
      </w:del>
      <w:ins w:id="1409" w:author="הילית אראל שכטר" w:date="2020-03-16T20:44:00Z">
        <w:del w:id="1410" w:author="Amos Baranes" w:date="2020-03-22T09:38:00Z">
          <w:r w:rsidR="003250DC" w:rsidRPr="00D2310E" w:rsidDel="008D3B9E">
            <w:rPr>
              <w:rFonts w:ascii="Times New Roman" w:eastAsia="Times New Roman" w:hAnsi="Times New Roman" w:cs="David" w:hint="eastAsia"/>
              <w:sz w:val="24"/>
              <w:szCs w:val="24"/>
              <w:rtl/>
              <w:lang w:eastAsia="he-IL"/>
              <w:rPrChange w:id="1411" w:author="הילית אראל שכטר" w:date="2020-03-16T21:04:00Z">
                <w:rPr>
                  <w:rFonts w:hint="eastAsia"/>
                  <w:highlight w:val="yellow"/>
                  <w:rtl/>
                </w:rPr>
              </w:rPrChange>
            </w:rPr>
            <w:delText>מוגדרת</w:delText>
          </w:r>
          <w:r w:rsidR="003250DC" w:rsidRPr="00D2310E" w:rsidDel="008D3B9E">
            <w:rPr>
              <w:rFonts w:ascii="Times New Roman" w:eastAsia="Times New Roman" w:hAnsi="Times New Roman" w:cs="David"/>
              <w:sz w:val="24"/>
              <w:szCs w:val="24"/>
              <w:rtl/>
              <w:lang w:eastAsia="he-IL"/>
              <w:rPrChange w:id="1412" w:author="הילית אראל שכטר" w:date="2020-03-16T21:04:00Z">
                <w:rPr>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13" w:author="הילית אראל שכטר" w:date="2020-03-16T21:04:00Z">
                <w:rPr>
                  <w:rFonts w:hint="eastAsia"/>
                  <w:highlight w:val="yellow"/>
                  <w:rtl/>
                </w:rPr>
              </w:rPrChange>
            </w:rPr>
            <w:delText>כמצלמה</w:delText>
          </w:r>
          <w:r w:rsidR="003250DC" w:rsidRPr="00D2310E" w:rsidDel="008D3B9E">
            <w:rPr>
              <w:rFonts w:ascii="Times New Roman" w:eastAsia="Times New Roman" w:hAnsi="Times New Roman" w:cs="David"/>
              <w:sz w:val="24"/>
              <w:szCs w:val="24"/>
              <w:rtl/>
              <w:lang w:eastAsia="he-IL"/>
              <w:rPrChange w:id="1414" w:author="הילית אראל שכטר" w:date="2020-03-16T21:04:00Z">
                <w:rPr>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15" w:author="הילית אראל שכטר" w:date="2020-03-16T21:04:00Z">
                <w:rPr>
                  <w:rFonts w:hint="eastAsia"/>
                  <w:highlight w:val="yellow"/>
                  <w:rtl/>
                </w:rPr>
              </w:rPrChange>
            </w:rPr>
            <w:delText>מיועדת</w:delText>
          </w:r>
          <w:r w:rsidR="003250DC" w:rsidRPr="00D2310E" w:rsidDel="008D3B9E">
            <w:rPr>
              <w:rFonts w:ascii="Times New Roman" w:eastAsia="Times New Roman" w:hAnsi="Times New Roman" w:cs="David"/>
              <w:sz w:val="24"/>
              <w:szCs w:val="24"/>
              <w:rtl/>
              <w:lang w:eastAsia="he-IL"/>
              <w:rPrChange w:id="1416" w:author="הילית אראל שכטר" w:date="2020-03-16T21:04:00Z">
                <w:rPr>
                  <w:highlight w:val="yellow"/>
                  <w:rtl/>
                </w:rPr>
              </w:rPrChange>
            </w:rPr>
            <w:delText xml:space="preserve"> לשימוש </w:delText>
          </w:r>
        </w:del>
      </w:ins>
      <w:del w:id="1417" w:author="Amos Baranes" w:date="2020-03-22T09:38:00Z">
        <w:r w:rsidRPr="00D2310E" w:rsidDel="008D3B9E">
          <w:rPr>
            <w:rFonts w:ascii="Times New Roman" w:eastAsia="Times New Roman" w:hAnsi="Times New Roman" w:cs="David" w:hint="eastAsia"/>
            <w:sz w:val="24"/>
            <w:szCs w:val="24"/>
            <w:rtl/>
            <w:lang w:eastAsia="he-IL"/>
            <w:rPrChange w:id="1418" w:author="הילית אראל שכטר" w:date="2020-03-16T21:04:00Z">
              <w:rPr>
                <w:rFonts w:hint="eastAsia"/>
                <w:rtl/>
              </w:rPr>
            </w:rPrChange>
          </w:rPr>
          <w:delText>לשמש</w:delText>
        </w:r>
        <w:r w:rsidRPr="00D2310E" w:rsidDel="008D3B9E">
          <w:rPr>
            <w:rFonts w:ascii="Times New Roman" w:eastAsia="Times New Roman" w:hAnsi="Times New Roman" w:cs="David"/>
            <w:sz w:val="24"/>
            <w:szCs w:val="24"/>
            <w:rtl/>
            <w:lang w:eastAsia="he-IL"/>
            <w:rPrChange w:id="1419"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20" w:author="הילית אראל שכטר" w:date="2020-03-16T21:04:00Z">
              <w:rPr>
                <w:rFonts w:cs="Arial" w:hint="eastAsia"/>
                <w:rtl/>
              </w:rPr>
            </w:rPrChange>
          </w:rPr>
          <w:delText>כ</w:delText>
        </w:r>
        <w:r w:rsidRPr="00D2310E" w:rsidDel="008D3B9E">
          <w:rPr>
            <w:rFonts w:ascii="Times New Roman" w:eastAsia="Times New Roman" w:hAnsi="Times New Roman" w:cs="David"/>
            <w:sz w:val="24"/>
            <w:szCs w:val="24"/>
            <w:rtl/>
            <w:lang w:eastAsia="he-IL"/>
            <w:rPrChange w:id="1421" w:author="הילית אראל שכטר" w:date="2020-03-16T21:04:00Z">
              <w:rPr>
                <w:rFonts w:cs="Arial"/>
                <w:rtl/>
              </w:rPr>
            </w:rPrChange>
          </w:rPr>
          <w:delText>מרכז בקרה עבור כל הדברים המתרחשים בתוך הבית</w:delText>
        </w:r>
      </w:del>
      <w:ins w:id="1422" w:author="הילית אראל שכטר" w:date="2020-03-16T20:44:00Z">
        <w:del w:id="1423" w:author="Amos Baranes" w:date="2020-03-22T09:38:00Z">
          <w:r w:rsidR="003250DC" w:rsidRPr="00D2310E" w:rsidDel="008D3B9E">
            <w:rPr>
              <w:rFonts w:ascii="Times New Roman" w:eastAsia="Times New Roman" w:hAnsi="Times New Roman" w:cs="David" w:hint="eastAsia"/>
              <w:sz w:val="24"/>
              <w:szCs w:val="24"/>
              <w:rtl/>
              <w:lang w:eastAsia="he-IL"/>
              <w:rPrChange w:id="1424" w:author="הילית אראל שכטר" w:date="2020-03-16T21:04:00Z">
                <w:rPr>
                  <w:rFonts w:cs="Arial" w:hint="eastAsia"/>
                  <w:highlight w:val="yellow"/>
                  <w:rtl/>
                </w:rPr>
              </w:rPrChange>
            </w:rPr>
            <w:delText>ופיקוח</w:delText>
          </w:r>
          <w:r w:rsidR="003250DC" w:rsidRPr="00D2310E" w:rsidDel="008D3B9E">
            <w:rPr>
              <w:rFonts w:ascii="Times New Roman" w:eastAsia="Times New Roman" w:hAnsi="Times New Roman" w:cs="David"/>
              <w:sz w:val="24"/>
              <w:szCs w:val="24"/>
              <w:rtl/>
              <w:lang w:eastAsia="he-IL"/>
              <w:rPrChange w:id="1425"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26" w:author="הילית אראל שכטר" w:date="2020-03-16T21:04:00Z">
                <w:rPr>
                  <w:rFonts w:cs="Arial" w:hint="eastAsia"/>
                  <w:highlight w:val="yellow"/>
                  <w:rtl/>
                </w:rPr>
              </w:rPrChange>
            </w:rPr>
            <w:delText>ביתי</w:delText>
          </w:r>
          <w:r w:rsidR="003250DC" w:rsidRPr="00D2310E" w:rsidDel="008D3B9E">
            <w:rPr>
              <w:rFonts w:ascii="Times New Roman" w:eastAsia="Times New Roman" w:hAnsi="Times New Roman" w:cs="David"/>
              <w:sz w:val="24"/>
              <w:szCs w:val="24"/>
              <w:rtl/>
              <w:lang w:eastAsia="he-IL"/>
              <w:rPrChange w:id="1427"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28" w:author="הילית אראל שכטר" w:date="2020-03-16T21:04:00Z">
                <w:rPr>
                  <w:rFonts w:cs="Arial" w:hint="eastAsia"/>
                  <w:highlight w:val="yellow"/>
                  <w:rtl/>
                </w:rPr>
              </w:rPrChange>
            </w:rPr>
            <w:delText>או</w:delText>
          </w:r>
          <w:r w:rsidR="003250DC" w:rsidRPr="00D2310E" w:rsidDel="008D3B9E">
            <w:rPr>
              <w:rFonts w:ascii="Times New Roman" w:eastAsia="Times New Roman" w:hAnsi="Times New Roman" w:cs="David"/>
              <w:sz w:val="24"/>
              <w:szCs w:val="24"/>
              <w:rtl/>
              <w:lang w:eastAsia="he-IL"/>
              <w:rPrChange w:id="1429" w:author="הילית אראל שכטר" w:date="2020-03-16T21:04:00Z">
                <w:rPr>
                  <w:rFonts w:cs="Arial"/>
                  <w:highlight w:val="yellow"/>
                  <w:rtl/>
                </w:rPr>
              </w:rPrChange>
            </w:rPr>
            <w:delText xml:space="preserve"> </w:delText>
          </w:r>
          <w:r w:rsidR="003250DC" w:rsidRPr="00D2310E" w:rsidDel="008D3B9E">
            <w:rPr>
              <w:rFonts w:ascii="Times New Roman" w:eastAsia="Times New Roman" w:hAnsi="Times New Roman" w:cs="David" w:hint="eastAsia"/>
              <w:sz w:val="24"/>
              <w:szCs w:val="24"/>
              <w:rtl/>
              <w:lang w:eastAsia="he-IL"/>
              <w:rPrChange w:id="1430" w:author="הילית אראל שכטר" w:date="2020-03-16T21:04:00Z">
                <w:rPr>
                  <w:rFonts w:cs="Arial" w:hint="eastAsia"/>
                  <w:highlight w:val="yellow"/>
                  <w:rtl/>
                </w:rPr>
              </w:rPrChange>
            </w:rPr>
            <w:delText>משרדי</w:delText>
          </w:r>
        </w:del>
      </w:ins>
      <w:del w:id="1431" w:author="Amos Baranes" w:date="2020-03-22T09:38:00Z">
        <w:r w:rsidRPr="00D2310E" w:rsidDel="008D3B9E">
          <w:rPr>
            <w:rFonts w:ascii="Times New Roman" w:eastAsia="Times New Roman" w:hAnsi="Times New Roman" w:cs="David"/>
            <w:sz w:val="24"/>
            <w:szCs w:val="24"/>
            <w:rtl/>
            <w:lang w:eastAsia="he-IL"/>
            <w:rPrChange w:id="1432" w:author="הילית אראל שכטר" w:date="2020-03-16T21:04:00Z">
              <w:rPr>
                <w:rFonts w:cs="Arial"/>
                <w:rtl/>
              </w:rPr>
            </w:rPrChange>
          </w:rPr>
          <w:delText xml:space="preserve">. </w:delText>
        </w:r>
      </w:del>
      <w:ins w:id="1433" w:author="הילית אראל שכטר" w:date="2020-03-16T20:44:00Z">
        <w:del w:id="1434" w:author="Amos Baranes" w:date="2020-03-22T09:38:00Z">
          <w:r w:rsidR="003250DC" w:rsidRPr="00D2310E" w:rsidDel="008D3B9E">
            <w:rPr>
              <w:rFonts w:ascii="Times New Roman" w:eastAsia="Times New Roman" w:hAnsi="Times New Roman" w:cs="David" w:hint="eastAsia"/>
              <w:sz w:val="24"/>
              <w:szCs w:val="24"/>
              <w:rtl/>
              <w:lang w:eastAsia="he-IL"/>
              <w:rPrChange w:id="1435" w:author="הילית אראל שכטר" w:date="2020-03-16T21:04:00Z">
                <w:rPr>
                  <w:rFonts w:cs="Arial" w:hint="eastAsia"/>
                  <w:highlight w:val="yellow"/>
                  <w:rtl/>
                </w:rPr>
              </w:rPrChange>
            </w:rPr>
            <w:delText>המצלמה</w:delText>
          </w:r>
          <w:r w:rsidR="003250DC" w:rsidRPr="00D2310E" w:rsidDel="008D3B9E">
            <w:rPr>
              <w:rFonts w:ascii="Times New Roman" w:eastAsia="Times New Roman" w:hAnsi="Times New Roman" w:cs="David"/>
              <w:sz w:val="24"/>
              <w:szCs w:val="24"/>
              <w:rtl/>
              <w:lang w:eastAsia="he-IL"/>
              <w:rPrChange w:id="1436" w:author="הילית אראל שכטר" w:date="2020-03-16T21:04:00Z">
                <w:rPr>
                  <w:rFonts w:cs="Arial"/>
                  <w:highlight w:val="yellow"/>
                  <w:rtl/>
                </w:rPr>
              </w:rPrChange>
            </w:rPr>
            <w:delText xml:space="preserve"> מיועדת </w:delText>
          </w:r>
        </w:del>
      </w:ins>
      <w:del w:id="1437" w:author="Amos Baranes" w:date="2020-03-22T09:38:00Z">
        <w:r w:rsidRPr="00D2310E" w:rsidDel="008D3B9E">
          <w:rPr>
            <w:rFonts w:ascii="Times New Roman" w:eastAsia="Times New Roman" w:hAnsi="Times New Roman" w:cs="David"/>
            <w:sz w:val="24"/>
            <w:szCs w:val="24"/>
            <w:rtl/>
            <w:lang w:eastAsia="he-IL"/>
            <w:rPrChange w:id="1438" w:author="הילית אראל שכטר" w:date="2020-03-16T21:04:00Z">
              <w:rPr>
                <w:rFonts w:cs="Arial"/>
                <w:rtl/>
              </w:rPr>
            </w:rPrChange>
          </w:rPr>
          <w:delText>ה</w:delText>
        </w:r>
        <w:r w:rsidRPr="00D2310E" w:rsidDel="008D3B9E">
          <w:rPr>
            <w:rFonts w:ascii="Times New Roman" w:eastAsia="Times New Roman" w:hAnsi="Times New Roman" w:cs="David" w:hint="eastAsia"/>
            <w:sz w:val="24"/>
            <w:szCs w:val="24"/>
            <w:rtl/>
            <w:lang w:eastAsia="he-IL"/>
            <w:rPrChange w:id="1439" w:author="הילית אראל שכטר" w:date="2020-03-16T21:04:00Z">
              <w:rPr>
                <w:rFonts w:cs="Arial" w:hint="eastAsia"/>
                <w:rtl/>
              </w:rPr>
            </w:rPrChange>
          </w:rPr>
          <w:delText>וא</w:delText>
        </w:r>
        <w:r w:rsidRPr="00D2310E" w:rsidDel="008D3B9E">
          <w:rPr>
            <w:rFonts w:ascii="Times New Roman" w:eastAsia="Times New Roman" w:hAnsi="Times New Roman" w:cs="David"/>
            <w:sz w:val="24"/>
            <w:szCs w:val="24"/>
            <w:rtl/>
            <w:lang w:eastAsia="he-IL"/>
            <w:rPrChange w:id="1440" w:author="הילית אראל שכטר" w:date="2020-03-16T21:04:00Z">
              <w:rPr>
                <w:rFonts w:cs="Arial"/>
                <w:rtl/>
              </w:rPr>
            </w:rPrChange>
          </w:rPr>
          <w:delText xml:space="preserve"> אמור </w:delText>
        </w:r>
        <w:r w:rsidRPr="00D2310E" w:rsidDel="008D3B9E">
          <w:rPr>
            <w:rFonts w:ascii="Times New Roman" w:eastAsia="Times New Roman" w:hAnsi="Times New Roman" w:cs="David" w:hint="eastAsia"/>
            <w:sz w:val="24"/>
            <w:szCs w:val="24"/>
            <w:rtl/>
            <w:lang w:eastAsia="he-IL"/>
            <w:rPrChange w:id="1441" w:author="הילית אראל שכטר" w:date="2020-03-16T21:04:00Z">
              <w:rPr>
                <w:rFonts w:cs="Arial" w:hint="eastAsia"/>
                <w:rtl/>
              </w:rPr>
            </w:rPrChange>
          </w:rPr>
          <w:delText>לשמש</w:delText>
        </w:r>
        <w:r w:rsidRPr="00D2310E" w:rsidDel="008D3B9E">
          <w:rPr>
            <w:rFonts w:ascii="Times New Roman" w:eastAsia="Times New Roman" w:hAnsi="Times New Roman" w:cs="David"/>
            <w:sz w:val="24"/>
            <w:szCs w:val="24"/>
            <w:rtl/>
            <w:lang w:eastAsia="he-IL"/>
            <w:rPrChange w:id="1442" w:author="הילית אראל שכטר" w:date="2020-03-16T21:04:00Z">
              <w:rPr>
                <w:rFonts w:cs="Arial"/>
                <w:rtl/>
              </w:rPr>
            </w:rPrChange>
          </w:rPr>
          <w:delText xml:space="preserve"> כעיניים ואוזניים </w:delText>
        </w:r>
      </w:del>
      <w:ins w:id="1443" w:author="הילית אראל שכטר" w:date="2020-03-16T20:45:00Z">
        <w:del w:id="1444" w:author="Amos Baranes" w:date="2020-03-22T09:38:00Z">
          <w:r w:rsidR="003250DC" w:rsidRPr="00D2310E" w:rsidDel="008D3B9E">
            <w:rPr>
              <w:rFonts w:ascii="Times New Roman" w:eastAsia="Times New Roman" w:hAnsi="Times New Roman" w:cs="David" w:hint="eastAsia"/>
              <w:sz w:val="24"/>
              <w:szCs w:val="24"/>
              <w:rtl/>
              <w:lang w:eastAsia="he-IL"/>
              <w:rPrChange w:id="1445" w:author="הילית אראל שכטר" w:date="2020-03-16T21:04:00Z">
                <w:rPr>
                  <w:rFonts w:cs="Arial" w:hint="eastAsia"/>
                  <w:highlight w:val="yellow"/>
                  <w:rtl/>
                </w:rPr>
              </w:rPrChange>
            </w:rPr>
            <w:delText>בתוך</w:delText>
          </w:r>
          <w:r w:rsidR="003250DC" w:rsidRPr="00D2310E" w:rsidDel="008D3B9E">
            <w:rPr>
              <w:rFonts w:ascii="Times New Roman" w:eastAsia="Times New Roman" w:hAnsi="Times New Roman" w:cs="David"/>
              <w:sz w:val="24"/>
              <w:szCs w:val="24"/>
              <w:rtl/>
              <w:lang w:eastAsia="he-IL"/>
              <w:rPrChange w:id="1446" w:author="הילית אראל שכטר" w:date="2020-03-16T21:04:00Z">
                <w:rPr>
                  <w:rFonts w:cs="Arial"/>
                  <w:highlight w:val="yellow"/>
                  <w:rtl/>
                </w:rPr>
              </w:rPrChange>
            </w:rPr>
            <w:delText xml:space="preserve"> הבית גם כאשר נמצאים מחוצה לו, באמצעות חיבור מרחוק. </w:delText>
          </w:r>
        </w:del>
      </w:ins>
      <w:del w:id="1447" w:author="Amos Baranes" w:date="2020-03-22T09:38:00Z">
        <w:r w:rsidRPr="00D2310E" w:rsidDel="008D3B9E">
          <w:rPr>
            <w:rFonts w:ascii="Times New Roman" w:eastAsia="Times New Roman" w:hAnsi="Times New Roman" w:cs="David"/>
            <w:sz w:val="24"/>
            <w:szCs w:val="24"/>
            <w:rtl/>
            <w:lang w:eastAsia="he-IL"/>
            <w:rPrChange w:id="1448" w:author="הילית אראל שכטר" w:date="2020-03-16T21:04:00Z">
              <w:rPr>
                <w:rFonts w:cs="Arial"/>
                <w:rtl/>
              </w:rPr>
            </w:rPrChange>
          </w:rPr>
          <w:delText>בזמן ש</w:delText>
        </w:r>
        <w:r w:rsidRPr="00D2310E" w:rsidDel="008D3B9E">
          <w:rPr>
            <w:rFonts w:ascii="Times New Roman" w:eastAsia="Times New Roman" w:hAnsi="Times New Roman" w:cs="David" w:hint="eastAsia"/>
            <w:sz w:val="24"/>
            <w:szCs w:val="24"/>
            <w:rtl/>
            <w:lang w:eastAsia="he-IL"/>
            <w:rPrChange w:id="1449" w:author="הילית אראל שכטר" w:date="2020-03-16T21:04:00Z">
              <w:rPr>
                <w:rFonts w:cs="Arial" w:hint="eastAsia"/>
                <w:rtl/>
              </w:rPr>
            </w:rPrChange>
          </w:rPr>
          <w:delText>הות</w:delText>
        </w:r>
        <w:r w:rsidRPr="00D2310E" w:rsidDel="008D3B9E">
          <w:rPr>
            <w:rFonts w:ascii="Times New Roman" w:eastAsia="Times New Roman" w:hAnsi="Times New Roman" w:cs="David"/>
            <w:sz w:val="24"/>
            <w:szCs w:val="24"/>
            <w:rtl/>
            <w:lang w:eastAsia="he-IL"/>
            <w:rPrChange w:id="1450" w:author="הילית אראל שכטר" w:date="2020-03-16T21:04:00Z">
              <w:rPr>
                <w:rFonts w:cs="Arial"/>
                <w:rtl/>
              </w:rPr>
            </w:rPrChange>
          </w:rPr>
          <w:delText xml:space="preserve"> בבית ו</w:delText>
        </w:r>
        <w:r w:rsidRPr="00D2310E" w:rsidDel="008D3B9E">
          <w:rPr>
            <w:rFonts w:ascii="Times New Roman" w:eastAsia="Times New Roman" w:hAnsi="Times New Roman" w:cs="David" w:hint="eastAsia"/>
            <w:sz w:val="24"/>
            <w:szCs w:val="24"/>
            <w:rtl/>
            <w:lang w:eastAsia="he-IL"/>
            <w:rPrChange w:id="1451" w:author="הילית אראל שכטר" w:date="2020-03-16T21:04:00Z">
              <w:rPr>
                <w:rFonts w:cs="Arial" w:hint="eastAsia"/>
                <w:rtl/>
              </w:rPr>
            </w:rPrChange>
          </w:rPr>
          <w:delText>מאפשר</w:delText>
        </w:r>
        <w:r w:rsidRPr="00D2310E" w:rsidDel="008D3B9E">
          <w:rPr>
            <w:rFonts w:ascii="Times New Roman" w:eastAsia="Times New Roman" w:hAnsi="Times New Roman" w:cs="David"/>
            <w:sz w:val="24"/>
            <w:szCs w:val="24"/>
            <w:rtl/>
            <w:lang w:eastAsia="he-IL"/>
            <w:rPrChange w:id="1452"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53" w:author="הילית אראל שכטר" w:date="2020-03-16T21:04:00Z">
              <w:rPr>
                <w:rFonts w:cs="Arial" w:hint="eastAsia"/>
                <w:rtl/>
              </w:rPr>
            </w:rPrChange>
          </w:rPr>
          <w:delText>חיבור</w:delText>
        </w:r>
        <w:r w:rsidRPr="00D2310E" w:rsidDel="008D3B9E">
          <w:rPr>
            <w:rFonts w:ascii="Times New Roman" w:eastAsia="Times New Roman" w:hAnsi="Times New Roman" w:cs="David"/>
            <w:sz w:val="24"/>
            <w:szCs w:val="24"/>
            <w:rtl/>
            <w:lang w:eastAsia="he-IL"/>
            <w:rPrChange w:id="1454" w:author="הילית אראל שכטר" w:date="2020-03-16T21:04:00Z">
              <w:rPr>
                <w:rFonts w:cs="Arial"/>
                <w:rtl/>
              </w:rPr>
            </w:rPrChange>
          </w:rPr>
          <w:delText xml:space="preserve"> בזמן שנמצאים מחוצה לו. </w:delText>
        </w:r>
      </w:del>
      <w:ins w:id="1455" w:author="הילית אראל שכטר" w:date="2020-03-16T20:45:00Z">
        <w:del w:id="1456" w:author="Amos Baranes" w:date="2020-03-22T09:38:00Z">
          <w:r w:rsidR="003250DC" w:rsidRPr="00D2310E" w:rsidDel="008D3B9E">
            <w:rPr>
              <w:rFonts w:ascii="Times New Roman" w:eastAsia="Times New Roman" w:hAnsi="Times New Roman" w:cs="David" w:hint="eastAsia"/>
              <w:sz w:val="24"/>
              <w:szCs w:val="24"/>
              <w:rtl/>
              <w:lang w:eastAsia="he-IL"/>
              <w:rPrChange w:id="1457" w:author="הילית אראל שכטר" w:date="2020-03-16T21:04:00Z">
                <w:rPr>
                  <w:rFonts w:cs="Arial" w:hint="eastAsia"/>
                  <w:highlight w:val="yellow"/>
                  <w:rtl/>
                </w:rPr>
              </w:rPrChange>
            </w:rPr>
            <w:delText>המצלמת</w:delText>
          </w:r>
          <w:r w:rsidR="003250DC" w:rsidRPr="00D2310E" w:rsidDel="008D3B9E">
            <w:rPr>
              <w:rFonts w:ascii="Times New Roman" w:eastAsia="Times New Roman" w:hAnsi="Times New Roman" w:cs="David"/>
              <w:sz w:val="24"/>
              <w:szCs w:val="24"/>
              <w:rtl/>
              <w:lang w:eastAsia="he-IL"/>
              <w:rPrChange w:id="1458" w:author="הילית אראל שכטר" w:date="2020-03-16T21:04:00Z">
                <w:rPr>
                  <w:rFonts w:cs="Arial"/>
                  <w:highlight w:val="yellow"/>
                  <w:rtl/>
                </w:rPr>
              </w:rPrChange>
            </w:rPr>
            <w:delText xml:space="preserve"> משווקת בתוק המצלמה היחידה אשר </w:delText>
          </w:r>
        </w:del>
      </w:ins>
      <w:ins w:id="1459" w:author="הילית אראל שכטר" w:date="2020-03-16T20:46:00Z">
        <w:del w:id="1460" w:author="Amos Baranes" w:date="2020-03-22T09:38:00Z">
          <w:r w:rsidR="003250DC" w:rsidRPr="00D2310E" w:rsidDel="008D3B9E">
            <w:rPr>
              <w:rFonts w:ascii="Times New Roman" w:eastAsia="Times New Roman" w:hAnsi="Times New Roman" w:cs="David" w:hint="eastAsia"/>
              <w:sz w:val="24"/>
              <w:szCs w:val="24"/>
              <w:rtl/>
              <w:lang w:eastAsia="he-IL"/>
              <w:rPrChange w:id="1461" w:author="הילית אראל שכטר" w:date="2020-03-16T21:04:00Z">
                <w:rPr>
                  <w:rFonts w:cs="Arial" w:hint="eastAsia"/>
                  <w:highlight w:val="yellow"/>
                  <w:rtl/>
                </w:rPr>
              </w:rPrChange>
            </w:rPr>
            <w:delText>מאפשרת</w:delText>
          </w:r>
          <w:r w:rsidR="003250DC" w:rsidRPr="00D2310E" w:rsidDel="008D3B9E">
            <w:rPr>
              <w:rFonts w:ascii="Times New Roman" w:eastAsia="Times New Roman" w:hAnsi="Times New Roman" w:cs="David"/>
              <w:sz w:val="24"/>
              <w:szCs w:val="24"/>
              <w:rtl/>
              <w:lang w:eastAsia="he-IL"/>
              <w:rPrChange w:id="1462" w:author="הילית אראל שכטר" w:date="2020-03-16T21:04:00Z">
                <w:rPr>
                  <w:rFonts w:cs="Arial"/>
                  <w:highlight w:val="yellow"/>
                  <w:rtl/>
                </w:rPr>
              </w:rPrChange>
            </w:rPr>
            <w:delText xml:space="preserve"> </w:delText>
          </w:r>
        </w:del>
      </w:ins>
      <w:ins w:id="1463" w:author="הילית אראל שכטר" w:date="2020-03-16T20:47:00Z">
        <w:del w:id="1464" w:author="Amos Baranes" w:date="2020-03-22T09:38:00Z">
          <w:r w:rsidR="003250DC" w:rsidRPr="00D2310E" w:rsidDel="008D3B9E">
            <w:rPr>
              <w:rFonts w:ascii="Times New Roman" w:eastAsia="Times New Roman" w:hAnsi="Times New Roman" w:cs="David" w:hint="eastAsia"/>
              <w:sz w:val="24"/>
              <w:szCs w:val="24"/>
              <w:rtl/>
              <w:lang w:eastAsia="he-IL"/>
              <w:rPrChange w:id="1465" w:author="הילית אראל שכטר" w:date="2020-03-16T21:04:00Z">
                <w:rPr>
                  <w:rFonts w:cs="Arial" w:hint="eastAsia"/>
                  <w:highlight w:val="yellow"/>
                  <w:rtl/>
                </w:rPr>
              </w:rPrChange>
            </w:rPr>
            <w:delText>אינטראקציה</w:delText>
          </w:r>
          <w:r w:rsidR="003250DC" w:rsidRPr="00D2310E" w:rsidDel="008D3B9E">
            <w:rPr>
              <w:rFonts w:ascii="Times New Roman" w:eastAsia="Times New Roman" w:hAnsi="Times New Roman" w:cs="David"/>
              <w:sz w:val="24"/>
              <w:szCs w:val="24"/>
              <w:rtl/>
              <w:lang w:eastAsia="he-IL"/>
              <w:rPrChange w:id="1466" w:author="הילית אראל שכטר" w:date="2020-03-16T21:04:00Z">
                <w:rPr>
                  <w:rFonts w:cs="Arial"/>
                  <w:highlight w:val="yellow"/>
                  <w:rtl/>
                </w:rPr>
              </w:rPrChange>
            </w:rPr>
            <w:delText xml:space="preserve"> </w:delText>
          </w:r>
        </w:del>
      </w:ins>
      <w:ins w:id="1467" w:author="הילית אראל שכטר" w:date="2020-03-16T20:46:00Z">
        <w:del w:id="1468" w:author="Amos Baranes" w:date="2020-03-22T09:38:00Z">
          <w:r w:rsidR="003250DC" w:rsidRPr="00D2310E" w:rsidDel="008D3B9E">
            <w:rPr>
              <w:rFonts w:ascii="Times New Roman" w:eastAsia="Times New Roman" w:hAnsi="Times New Roman" w:cs="David"/>
              <w:sz w:val="24"/>
              <w:szCs w:val="24"/>
              <w:rtl/>
              <w:lang w:eastAsia="he-IL"/>
              <w:rPrChange w:id="1469" w:author="הילית אראל שכטר" w:date="2020-03-16T21:04:00Z">
                <w:rPr>
                  <w:rFonts w:cs="Arial"/>
                  <w:highlight w:val="yellow"/>
                  <w:rtl/>
                </w:rPr>
              </w:rPrChange>
            </w:rPr>
            <w:delText xml:space="preserve"> דו כיוונית. דהיינו, </w:delText>
          </w:r>
        </w:del>
      </w:ins>
      <w:del w:id="1470" w:author="Amos Baranes" w:date="2020-03-22T09:38:00Z">
        <w:r w:rsidRPr="00D2310E" w:rsidDel="008D3B9E">
          <w:rPr>
            <w:rFonts w:ascii="Times New Roman" w:eastAsia="Times New Roman" w:hAnsi="Times New Roman" w:cs="David" w:hint="eastAsia"/>
            <w:sz w:val="24"/>
            <w:szCs w:val="24"/>
            <w:rtl/>
            <w:lang w:eastAsia="he-IL"/>
            <w:rPrChange w:id="1471"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472" w:author="הילית אראל שכטר" w:date="2020-03-16T21:04:00Z">
              <w:rPr>
                <w:rFonts w:cs="Arial"/>
                <w:rtl/>
              </w:rPr>
            </w:rPrChange>
          </w:rPr>
          <w:delText xml:space="preserve"> </w:delText>
        </w:r>
        <w:r w:rsidRPr="00D2310E" w:rsidDel="008D3B9E">
          <w:rPr>
            <w:rFonts w:ascii="Times New Roman" w:eastAsia="Times New Roman" w:hAnsi="Times New Roman" w:cs="David"/>
            <w:sz w:val="24"/>
            <w:szCs w:val="24"/>
            <w:lang w:eastAsia="he-IL"/>
            <w:rPrChange w:id="1473"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474" w:author="הילית אראל שכטר" w:date="2020-03-16T21:04:00Z">
              <w:rPr>
                <w:rFonts w:cs="Arial"/>
                <w:rtl/>
              </w:rPr>
            </w:rPrChange>
          </w:rPr>
          <w:delText xml:space="preserve"> היא לכאורה המצלמה היחידה המאפשרת אינטראקציה עם יקירים, </w:delText>
        </w:r>
      </w:del>
      <w:ins w:id="1475" w:author="הילית אראל שכטר" w:date="2020-03-16T20:47:00Z">
        <w:del w:id="1476" w:author="Amos Baranes" w:date="2020-03-22T09:38:00Z">
          <w:r w:rsidR="003250DC" w:rsidRPr="00D2310E" w:rsidDel="008D3B9E">
            <w:rPr>
              <w:rFonts w:ascii="Times New Roman" w:eastAsia="Times New Roman" w:hAnsi="Times New Roman" w:cs="David"/>
              <w:sz w:val="24"/>
              <w:szCs w:val="24"/>
              <w:rtl/>
              <w:lang w:eastAsia="he-IL"/>
              <w:rPrChange w:id="1477" w:author="הילית אראל שכטר" w:date="2020-03-16T21:04:00Z">
                <w:rPr>
                  <w:rFonts w:cs="Arial"/>
                  <w:highlight w:val="yellow"/>
                  <w:rtl/>
                </w:rPr>
              </w:rPrChange>
            </w:rPr>
            <w:delText xml:space="preserve"> יצירת קשר על ידי מי שאינו נמצא בתוך הבית עם מי שנמצא בבית, </w:delText>
          </w:r>
        </w:del>
      </w:ins>
      <w:del w:id="1478" w:author="Amos Baranes" w:date="2020-03-22T09:38:00Z">
        <w:r w:rsidRPr="00D2310E" w:rsidDel="008D3B9E">
          <w:rPr>
            <w:rFonts w:ascii="Times New Roman" w:eastAsia="Times New Roman" w:hAnsi="Times New Roman" w:cs="David"/>
            <w:sz w:val="24"/>
            <w:szCs w:val="24"/>
            <w:rtl/>
            <w:lang w:eastAsia="he-IL"/>
            <w:rPrChange w:id="1479" w:author="הילית אראל שכטר" w:date="2020-03-16T21:04:00Z">
              <w:rPr>
                <w:rFonts w:cs="Arial"/>
                <w:rtl/>
              </w:rPr>
            </w:rPrChange>
          </w:rPr>
          <w:delText xml:space="preserve">באמצעות </w:delText>
        </w:r>
        <w:r w:rsidRPr="00D2310E" w:rsidDel="008D3B9E">
          <w:rPr>
            <w:rFonts w:ascii="Times New Roman" w:eastAsia="Times New Roman" w:hAnsi="Times New Roman" w:cs="David" w:hint="eastAsia"/>
            <w:sz w:val="24"/>
            <w:szCs w:val="24"/>
            <w:rtl/>
            <w:lang w:eastAsia="he-IL"/>
            <w:rPrChange w:id="1480" w:author="הילית אראל שכטר" w:date="2020-03-16T21:04:00Z">
              <w:rPr>
                <w:rFonts w:cs="Arial" w:hint="eastAsia"/>
                <w:rtl/>
              </w:rPr>
            </w:rPrChange>
          </w:rPr>
          <w:delText>תקשורת</w:delText>
        </w:r>
        <w:r w:rsidRPr="00D2310E" w:rsidDel="008D3B9E">
          <w:rPr>
            <w:rFonts w:ascii="Times New Roman" w:eastAsia="Times New Roman" w:hAnsi="Times New Roman" w:cs="David"/>
            <w:sz w:val="24"/>
            <w:szCs w:val="24"/>
            <w:rtl/>
            <w:lang w:eastAsia="he-IL"/>
            <w:rPrChange w:id="1481"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82" w:author="הילית אראל שכטר" w:date="2020-03-16T21:04:00Z">
              <w:rPr>
                <w:rFonts w:cs="Arial" w:hint="eastAsia"/>
                <w:rtl/>
              </w:rPr>
            </w:rPrChange>
          </w:rPr>
          <w:delText>דו</w:delText>
        </w:r>
        <w:r w:rsidRPr="00D2310E" w:rsidDel="008D3B9E">
          <w:rPr>
            <w:rFonts w:ascii="Times New Roman" w:eastAsia="Times New Roman" w:hAnsi="Times New Roman" w:cs="David"/>
            <w:sz w:val="24"/>
            <w:szCs w:val="24"/>
            <w:rtl/>
            <w:lang w:eastAsia="he-IL"/>
            <w:rPrChange w:id="1483" w:author="הילית אראל שכטר" w:date="2020-03-16T21:04:00Z">
              <w:rPr>
                <w:rFonts w:cs="Arial"/>
                <w:rtl/>
              </w:rPr>
            </w:rPrChange>
          </w:rPr>
          <w:delText xml:space="preserve">-כיוונית באודיו </w:delText>
        </w:r>
        <w:r w:rsidRPr="00D2310E" w:rsidDel="008D3B9E">
          <w:rPr>
            <w:rFonts w:ascii="Times New Roman" w:eastAsia="Times New Roman" w:hAnsi="Times New Roman" w:cs="David" w:hint="eastAsia"/>
            <w:sz w:val="24"/>
            <w:szCs w:val="24"/>
            <w:rtl/>
            <w:lang w:eastAsia="he-IL"/>
            <w:rPrChange w:id="1484" w:author="הילית אראל שכטר" w:date="2020-03-16T21:04:00Z">
              <w:rPr>
                <w:rFonts w:cs="Arial" w:hint="eastAsia"/>
                <w:rtl/>
              </w:rPr>
            </w:rPrChange>
          </w:rPr>
          <w:delText>וב</w:delText>
        </w:r>
        <w:r w:rsidRPr="00D2310E" w:rsidDel="008D3B9E">
          <w:rPr>
            <w:rFonts w:ascii="Times New Roman" w:eastAsia="Times New Roman" w:hAnsi="Times New Roman" w:cs="David"/>
            <w:sz w:val="24"/>
            <w:szCs w:val="24"/>
            <w:rtl/>
            <w:lang w:eastAsia="he-IL"/>
            <w:rPrChange w:id="1485" w:author="הילית אראל שכטר" w:date="2020-03-16T21:04:00Z">
              <w:rPr>
                <w:rFonts w:cs="Arial"/>
                <w:rtl/>
              </w:rPr>
            </w:rPrChange>
          </w:rPr>
          <w:delText xml:space="preserve">וידאו, </w:delText>
        </w:r>
        <w:r w:rsidRPr="00D2310E" w:rsidDel="008D3B9E">
          <w:rPr>
            <w:rFonts w:ascii="Times New Roman" w:eastAsia="Times New Roman" w:hAnsi="Times New Roman" w:cs="David" w:hint="eastAsia"/>
            <w:sz w:val="24"/>
            <w:szCs w:val="24"/>
            <w:rtl/>
            <w:lang w:eastAsia="he-IL"/>
            <w:rPrChange w:id="1486" w:author="הילית אראל שכטר" w:date="2020-03-16T21:04:00Z">
              <w:rPr>
                <w:rFonts w:cs="Arial" w:hint="eastAsia"/>
                <w:rtl/>
              </w:rPr>
            </w:rPrChange>
          </w:rPr>
          <w:delText>באמצעות</w:delText>
        </w:r>
        <w:r w:rsidRPr="00D2310E" w:rsidDel="008D3B9E">
          <w:rPr>
            <w:rFonts w:ascii="Times New Roman" w:eastAsia="Times New Roman" w:hAnsi="Times New Roman" w:cs="David"/>
            <w:sz w:val="24"/>
            <w:szCs w:val="24"/>
            <w:rtl/>
            <w:lang w:eastAsia="he-IL"/>
            <w:rPrChange w:id="1487" w:author="הילית אראל שכטר" w:date="2020-03-16T21:04:00Z">
              <w:rPr>
                <w:rFonts w:cs="Arial"/>
                <w:rtl/>
              </w:rPr>
            </w:rPrChange>
          </w:rPr>
          <w:delText xml:space="preserve"> מסך מגע </w:delText>
        </w:r>
        <w:r w:rsidRPr="00D2310E" w:rsidDel="008D3B9E">
          <w:rPr>
            <w:rFonts w:ascii="Times New Roman" w:eastAsia="Times New Roman" w:hAnsi="Times New Roman" w:cs="David"/>
            <w:sz w:val="24"/>
            <w:szCs w:val="24"/>
            <w:lang w:eastAsia="he-IL"/>
            <w:rPrChange w:id="1488" w:author="הילית אראל שכטר" w:date="2020-03-16T21:04:00Z">
              <w:rPr/>
            </w:rPrChange>
          </w:rPr>
          <w:delText>LCD</w:delText>
        </w:r>
        <w:r w:rsidRPr="00D2310E" w:rsidDel="008D3B9E">
          <w:rPr>
            <w:rFonts w:ascii="Times New Roman" w:eastAsia="Times New Roman" w:hAnsi="Times New Roman" w:cs="David"/>
            <w:sz w:val="24"/>
            <w:szCs w:val="24"/>
            <w:rtl/>
            <w:lang w:eastAsia="he-IL"/>
            <w:rPrChange w:id="1489"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490" w:author="הילית אראל שכטר" w:date="2020-03-16T21:04:00Z">
              <w:rPr>
                <w:rFonts w:cs="Arial" w:hint="eastAsia"/>
                <w:rtl/>
              </w:rPr>
            </w:rPrChange>
          </w:rPr>
          <w:delText>ו</w:delText>
        </w:r>
        <w:r w:rsidRPr="00D2310E" w:rsidDel="008D3B9E">
          <w:rPr>
            <w:rFonts w:ascii="Times New Roman" w:eastAsia="Times New Roman" w:hAnsi="Times New Roman" w:cs="David"/>
            <w:sz w:val="24"/>
            <w:szCs w:val="24"/>
            <w:rtl/>
            <w:lang w:eastAsia="he-IL"/>
            <w:rPrChange w:id="1491" w:author="הילית אראל שכטר" w:date="2020-03-16T21:04:00Z">
              <w:rPr>
                <w:rFonts w:cs="Arial"/>
                <w:rtl/>
              </w:rPr>
            </w:rPrChange>
          </w:rPr>
          <w:delText xml:space="preserve">מערכת רמקול. כמו כן, </w:delText>
        </w:r>
      </w:del>
      <w:ins w:id="1492" w:author="הילית אראל שכטר" w:date="2020-03-16T20:48:00Z">
        <w:del w:id="1493" w:author="Amos Baranes" w:date="2020-03-22T09:38:00Z">
          <w:r w:rsidR="003250DC" w:rsidRPr="00D2310E" w:rsidDel="008D3B9E">
            <w:rPr>
              <w:rFonts w:ascii="Times New Roman" w:eastAsia="Times New Roman" w:hAnsi="Times New Roman" w:cs="David" w:hint="eastAsia"/>
              <w:sz w:val="24"/>
              <w:szCs w:val="24"/>
              <w:rtl/>
              <w:lang w:eastAsia="he-IL"/>
              <w:rPrChange w:id="1494" w:author="הילית אראל שכטר" w:date="2020-03-16T21:04:00Z">
                <w:rPr>
                  <w:rFonts w:cs="Arial" w:hint="eastAsia"/>
                  <w:highlight w:val="yellow"/>
                  <w:rtl/>
                </w:rPr>
              </w:rPrChange>
            </w:rPr>
            <w:delText>על</w:delText>
          </w:r>
          <w:r w:rsidR="003250DC" w:rsidRPr="00D2310E" w:rsidDel="008D3B9E">
            <w:rPr>
              <w:rFonts w:ascii="Times New Roman" w:eastAsia="Times New Roman" w:hAnsi="Times New Roman" w:cs="David"/>
              <w:sz w:val="24"/>
              <w:szCs w:val="24"/>
              <w:rtl/>
              <w:lang w:eastAsia="he-IL"/>
              <w:rPrChange w:id="1495" w:author="הילית אראל שכטר" w:date="2020-03-16T21:04:00Z">
                <w:rPr>
                  <w:rFonts w:cs="Arial"/>
                  <w:highlight w:val="yellow"/>
                  <w:rtl/>
                </w:rPr>
              </w:rPrChange>
            </w:rPr>
            <w:delText xml:space="preserve"> פי מסמכי הפטנט והמצגים, </w:delText>
          </w:r>
        </w:del>
      </w:ins>
      <w:del w:id="1496" w:author="Amos Baranes" w:date="2020-03-22T09:38:00Z">
        <w:r w:rsidRPr="00D2310E" w:rsidDel="008D3B9E">
          <w:rPr>
            <w:rFonts w:ascii="Times New Roman" w:eastAsia="Times New Roman" w:hAnsi="Times New Roman" w:cs="David" w:hint="eastAsia"/>
            <w:sz w:val="24"/>
            <w:szCs w:val="24"/>
            <w:rtl/>
            <w:lang w:eastAsia="he-IL"/>
            <w:rPrChange w:id="1497" w:author="הילית אראל שכטר" w:date="2020-03-16T21:04:00Z">
              <w:rPr>
                <w:rFonts w:cs="Arial" w:hint="eastAsia"/>
                <w:rtl/>
              </w:rPr>
            </w:rPrChange>
          </w:rPr>
          <w:delText>המכשיר</w:delText>
        </w:r>
        <w:r w:rsidRPr="00D2310E" w:rsidDel="008D3B9E">
          <w:rPr>
            <w:rFonts w:ascii="Times New Roman" w:eastAsia="Times New Roman" w:hAnsi="Times New Roman" w:cs="David"/>
            <w:sz w:val="24"/>
            <w:szCs w:val="24"/>
            <w:rtl/>
            <w:lang w:eastAsia="he-IL"/>
            <w:rPrChange w:id="1498" w:author="הילית אראל שכטר" w:date="2020-03-16T21:04:00Z">
              <w:rPr>
                <w:rFonts w:cs="Arial"/>
                <w:rtl/>
              </w:rPr>
            </w:rPrChange>
          </w:rPr>
          <w:delText xml:space="preserve"> כולל גם </w:delText>
        </w:r>
      </w:del>
      <w:ins w:id="1499" w:author="הילית אראל שכטר" w:date="2020-03-16T20:48:00Z">
        <w:del w:id="1500" w:author="Amos Baranes" w:date="2020-03-22T09:38:00Z">
          <w:r w:rsidR="003250DC" w:rsidRPr="00D2310E" w:rsidDel="008D3B9E">
            <w:rPr>
              <w:rFonts w:ascii="Times New Roman" w:eastAsia="Times New Roman" w:hAnsi="Times New Roman" w:cs="David"/>
              <w:sz w:val="24"/>
              <w:szCs w:val="24"/>
              <w:rtl/>
              <w:lang w:eastAsia="he-IL"/>
              <w:rPrChange w:id="1501" w:author="הילית אראל שכטר" w:date="2020-03-16T21:04:00Z">
                <w:rPr>
                  <w:rFonts w:cs="Arial"/>
                  <w:highlight w:val="yellow"/>
                  <w:rtl/>
                </w:rPr>
              </w:rPrChange>
            </w:rPr>
            <w:delText>"</w:delText>
          </w:r>
        </w:del>
      </w:ins>
      <w:del w:id="1502" w:author="Amos Baranes" w:date="2020-03-22T09:38:00Z">
        <w:r w:rsidRPr="00D2310E" w:rsidDel="008D3B9E">
          <w:rPr>
            <w:rFonts w:ascii="Times New Roman" w:eastAsia="Times New Roman" w:hAnsi="Times New Roman" w:cs="David"/>
            <w:sz w:val="24"/>
            <w:szCs w:val="24"/>
            <w:rtl/>
            <w:lang w:eastAsia="he-IL"/>
            <w:rPrChange w:id="1503" w:author="הילית אראל שכטר" w:date="2020-03-16T21:04:00Z">
              <w:rPr>
                <w:rFonts w:cs="Arial"/>
                <w:rtl/>
              </w:rPr>
            </w:rPrChange>
          </w:rPr>
          <w:delText>סייע</w:delText>
        </w:r>
      </w:del>
      <w:ins w:id="1504" w:author="הילית אראל שכטר" w:date="2020-03-16T20:47:00Z">
        <w:del w:id="1505" w:author="Amos Baranes" w:date="2020-03-22T09:38:00Z">
          <w:r w:rsidR="003250DC" w:rsidRPr="00D2310E" w:rsidDel="008D3B9E">
            <w:rPr>
              <w:rFonts w:ascii="Times New Roman" w:eastAsia="Times New Roman" w:hAnsi="Times New Roman" w:cs="David"/>
              <w:sz w:val="24"/>
              <w:szCs w:val="24"/>
              <w:rtl/>
              <w:lang w:eastAsia="he-IL"/>
              <w:rPrChange w:id="1506" w:author="הילית אראל שכטר" w:date="2020-03-16T21:04:00Z">
                <w:rPr>
                  <w:rFonts w:cs="Arial"/>
                  <w:highlight w:val="yellow"/>
                  <w:rtl/>
                </w:rPr>
              </w:rPrChange>
            </w:rPr>
            <w:delText>"</w:delText>
          </w:r>
        </w:del>
      </w:ins>
      <w:del w:id="1507" w:author="Amos Baranes" w:date="2020-03-22T09:38:00Z">
        <w:r w:rsidRPr="00D2310E" w:rsidDel="008D3B9E">
          <w:rPr>
            <w:rFonts w:ascii="Times New Roman" w:eastAsia="Times New Roman" w:hAnsi="Times New Roman" w:cs="David"/>
            <w:sz w:val="24"/>
            <w:szCs w:val="24"/>
            <w:rtl/>
            <w:lang w:eastAsia="he-IL"/>
            <w:rPrChange w:id="1508" w:author="הילית אראל שכטר" w:date="2020-03-16T21:04:00Z">
              <w:rPr>
                <w:rFonts w:cs="Arial"/>
                <w:rtl/>
              </w:rPr>
            </w:rPrChange>
          </w:rPr>
          <w:delText xml:space="preserve">, </w:delText>
        </w:r>
      </w:del>
      <w:ins w:id="1509" w:author="הילית אראל שכטר" w:date="2020-03-16T20:48:00Z">
        <w:del w:id="1510" w:author="Amos Baranes" w:date="2020-03-22T09:38:00Z">
          <w:r w:rsidR="003250DC" w:rsidRPr="00D2310E" w:rsidDel="008D3B9E">
            <w:rPr>
              <w:rFonts w:ascii="Times New Roman" w:eastAsia="Times New Roman" w:hAnsi="Times New Roman" w:cs="David" w:hint="eastAsia"/>
              <w:sz w:val="24"/>
              <w:szCs w:val="24"/>
              <w:rtl/>
              <w:lang w:eastAsia="he-IL"/>
              <w:rPrChange w:id="1511" w:author="הילית אראל שכטר" w:date="2020-03-16T21:04:00Z">
                <w:rPr>
                  <w:rFonts w:cs="Arial" w:hint="eastAsia"/>
                  <w:highlight w:val="yellow"/>
                  <w:rtl/>
                </w:rPr>
              </w:rPrChange>
            </w:rPr>
            <w:delText>שהינו</w:delText>
          </w:r>
          <w:r w:rsidR="003250DC" w:rsidRPr="00D2310E" w:rsidDel="008D3B9E">
            <w:rPr>
              <w:rFonts w:ascii="Times New Roman" w:eastAsia="Times New Roman" w:hAnsi="Times New Roman" w:cs="David"/>
              <w:sz w:val="24"/>
              <w:szCs w:val="24"/>
              <w:rtl/>
              <w:lang w:eastAsia="he-IL"/>
              <w:rPrChange w:id="1512" w:author="הילית אראל שכטר" w:date="2020-03-16T21:04:00Z">
                <w:rPr>
                  <w:rFonts w:cs="Arial"/>
                  <w:highlight w:val="yellow"/>
                  <w:rtl/>
                </w:rPr>
              </w:rPrChange>
            </w:rPr>
            <w:delText xml:space="preserve"> </w:delText>
          </w:r>
        </w:del>
      </w:ins>
      <w:del w:id="1513" w:author="Amos Baranes" w:date="2020-03-22T09:38:00Z">
        <w:r w:rsidRPr="00D2310E" w:rsidDel="008D3B9E">
          <w:rPr>
            <w:rFonts w:ascii="Times New Roman" w:eastAsia="Times New Roman" w:hAnsi="Times New Roman" w:cs="David"/>
            <w:sz w:val="24"/>
            <w:szCs w:val="24"/>
            <w:rtl/>
            <w:lang w:eastAsia="he-IL"/>
            <w:rPrChange w:id="1514" w:author="הילית אראל שכטר" w:date="2020-03-16T21:04:00Z">
              <w:rPr>
                <w:rFonts w:cs="Arial"/>
                <w:rtl/>
              </w:rPr>
            </w:rPrChange>
          </w:rPr>
          <w:delText>מערכת פקודה קולית המאפשרת לבצע שיחה על ידי אמירת שם האדם.</w:delText>
        </w:r>
      </w:del>
      <w:ins w:id="1515" w:author="הילית אראל שכטר" w:date="2020-03-16T19:38:00Z">
        <w:del w:id="1516" w:author="Amos Baranes" w:date="2020-03-22T09:38:00Z">
          <w:r w:rsidR="00D061D1" w:rsidRPr="00D2310E" w:rsidDel="008D3B9E">
            <w:rPr>
              <w:rFonts w:ascii="Times New Roman" w:eastAsia="Times New Roman" w:hAnsi="Times New Roman" w:cs="David"/>
              <w:sz w:val="24"/>
              <w:szCs w:val="24"/>
              <w:rtl/>
              <w:lang w:eastAsia="he-IL"/>
              <w:rPrChange w:id="1517" w:author="הילית אראל שכטר" w:date="2020-03-16T21:04:00Z">
                <w:rPr>
                  <w:rFonts w:cs="Arial"/>
                  <w:rtl/>
                </w:rPr>
              </w:rPrChange>
            </w:rPr>
            <w:delText xml:space="preserve"> </w:delText>
          </w:r>
        </w:del>
      </w:ins>
    </w:p>
    <w:p w14:paraId="65C06BC1" w14:textId="47D7A18C" w:rsidR="00657244" w:rsidRPr="00D2310E" w:rsidDel="008D3B9E" w:rsidRDefault="00657244">
      <w:pPr>
        <w:numPr>
          <w:ilvl w:val="0"/>
          <w:numId w:val="24"/>
        </w:numPr>
        <w:autoSpaceDE w:val="0"/>
        <w:autoSpaceDN w:val="0"/>
        <w:bidi/>
        <w:spacing w:before="120" w:after="120" w:line="360" w:lineRule="auto"/>
        <w:jc w:val="both"/>
        <w:rPr>
          <w:del w:id="1518" w:author="Amos Baranes" w:date="2020-03-22T09:38:00Z"/>
          <w:rFonts w:ascii="Times New Roman" w:eastAsia="Times New Roman" w:hAnsi="Times New Roman" w:cs="David"/>
          <w:sz w:val="24"/>
          <w:szCs w:val="24"/>
          <w:rtl/>
          <w:lang w:eastAsia="he-IL"/>
          <w:rPrChange w:id="1519" w:author="הילית אראל שכטר" w:date="2020-03-16T21:04:00Z">
            <w:rPr>
              <w:del w:id="1520" w:author="Amos Baranes" w:date="2020-03-22T09:38:00Z"/>
              <w:rFonts w:cs="Arial"/>
              <w:rtl/>
            </w:rPr>
          </w:rPrChange>
        </w:rPr>
        <w:pPrChange w:id="1521" w:author="הילית אראל שכטר" w:date="2020-03-16T21:04:00Z">
          <w:pPr>
            <w:bidi/>
            <w:ind w:left="720"/>
          </w:pPr>
        </w:pPrChange>
      </w:pPr>
      <w:del w:id="1522" w:author="Amos Baranes" w:date="2020-03-22T09:38:00Z">
        <w:r w:rsidRPr="00D2310E" w:rsidDel="008D3B9E">
          <w:rPr>
            <w:rFonts w:ascii="Times New Roman" w:eastAsia="Times New Roman" w:hAnsi="Times New Roman" w:cs="David" w:hint="eastAsia"/>
            <w:sz w:val="24"/>
            <w:szCs w:val="24"/>
            <w:rtl/>
            <w:lang w:eastAsia="he-IL"/>
            <w:rPrChange w:id="1523" w:author="הילית אראל שכטר" w:date="2020-03-16T21:04:00Z">
              <w:rPr>
                <w:rFonts w:cs="Arial" w:hint="eastAsia"/>
                <w:rtl/>
              </w:rPr>
            </w:rPrChange>
          </w:rPr>
          <w:delText>מכשיר</w:delText>
        </w:r>
        <w:r w:rsidRPr="00D2310E" w:rsidDel="008D3B9E">
          <w:rPr>
            <w:rFonts w:ascii="Times New Roman" w:eastAsia="Times New Roman" w:hAnsi="Times New Roman" w:cs="David"/>
            <w:sz w:val="24"/>
            <w:szCs w:val="24"/>
            <w:rtl/>
            <w:lang w:eastAsia="he-IL"/>
            <w:rPrChange w:id="1524" w:author="הילית אראל שכטר" w:date="2020-03-16T21:04:00Z">
              <w:rPr>
                <w:rFonts w:cs="Arial"/>
                <w:rtl/>
              </w:rPr>
            </w:rPrChange>
          </w:rPr>
          <w:delText xml:space="preserve"> ה </w:delText>
        </w:r>
        <w:r w:rsidRPr="00D2310E" w:rsidDel="008D3B9E">
          <w:rPr>
            <w:rFonts w:ascii="Times New Roman" w:eastAsia="Times New Roman" w:hAnsi="Times New Roman" w:cs="David"/>
            <w:sz w:val="24"/>
            <w:szCs w:val="24"/>
            <w:lang w:eastAsia="he-IL"/>
            <w:rPrChange w:id="1525" w:author="הילית אראל שכטר" w:date="2020-03-16T21:04:00Z">
              <w:rPr>
                <w:rFonts w:cs="Arial"/>
              </w:rPr>
            </w:rPrChange>
          </w:rPr>
          <w:delText>HD</w:delText>
        </w:r>
        <w:r w:rsidRPr="00D2310E" w:rsidDel="008D3B9E">
          <w:rPr>
            <w:rFonts w:ascii="Times New Roman" w:eastAsia="Times New Roman" w:hAnsi="Times New Roman" w:cs="David"/>
            <w:sz w:val="24"/>
            <w:szCs w:val="24"/>
            <w:rtl/>
            <w:lang w:eastAsia="he-IL"/>
            <w:rPrChange w:id="1526" w:author="הילית אראל שכטר" w:date="2020-03-16T21:04:00Z">
              <w:rPr>
                <w:rFonts w:cs="Arial"/>
                <w:rtl/>
              </w:rPr>
            </w:rPrChange>
          </w:rPr>
          <w:delText xml:space="preserve"> דומה במהותו למכשיר ה </w:delText>
        </w:r>
        <w:r w:rsidRPr="00D2310E" w:rsidDel="008D3B9E">
          <w:rPr>
            <w:rFonts w:ascii="Times New Roman" w:eastAsia="Times New Roman" w:hAnsi="Times New Roman" w:cs="David"/>
            <w:sz w:val="24"/>
            <w:szCs w:val="24"/>
            <w:lang w:eastAsia="he-IL"/>
            <w:rPrChange w:id="1527"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528" w:author="הילית אראל שכטר" w:date="2020-03-16T21:04:00Z">
              <w:rPr>
                <w:rFonts w:cs="Arial"/>
                <w:rtl/>
              </w:rPr>
            </w:rPrChange>
          </w:rPr>
          <w:delText xml:space="preserve"> הכולל לכאורה גם פונקצית פעמון </w:delText>
        </w:r>
        <w:r w:rsidRPr="00D2310E" w:rsidDel="008D3B9E">
          <w:rPr>
            <w:rFonts w:ascii="Times New Roman" w:eastAsia="Times New Roman" w:hAnsi="Times New Roman" w:cs="David" w:hint="eastAsia"/>
            <w:sz w:val="24"/>
            <w:szCs w:val="24"/>
            <w:rtl/>
            <w:lang w:eastAsia="he-IL"/>
            <w:rPrChange w:id="1529" w:author="הילית אראל שכטר" w:date="2020-03-16T21:04:00Z">
              <w:rPr>
                <w:rFonts w:cs="Arial" w:hint="eastAsia"/>
                <w:rtl/>
              </w:rPr>
            </w:rPrChange>
          </w:rPr>
          <w:delText>דלת</w:delText>
        </w:r>
        <w:r w:rsidRPr="00D2310E" w:rsidDel="008D3B9E">
          <w:rPr>
            <w:rFonts w:ascii="Times New Roman" w:eastAsia="Times New Roman" w:hAnsi="Times New Roman" w:cs="David"/>
            <w:sz w:val="24"/>
            <w:szCs w:val="24"/>
            <w:rtl/>
            <w:lang w:eastAsia="he-IL"/>
            <w:rPrChange w:id="1530"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1" w:author="הילית אראל שכטר" w:date="2020-03-16T21:04:00Z">
              <w:rPr>
                <w:rFonts w:cs="Arial" w:hint="eastAsia"/>
                <w:rtl/>
              </w:rPr>
            </w:rPrChange>
          </w:rPr>
          <w:delText>המאפשר</w:delText>
        </w:r>
        <w:r w:rsidRPr="00D2310E" w:rsidDel="008D3B9E">
          <w:rPr>
            <w:rFonts w:ascii="Times New Roman" w:eastAsia="Times New Roman" w:hAnsi="Times New Roman" w:cs="David"/>
            <w:sz w:val="24"/>
            <w:szCs w:val="24"/>
            <w:rtl/>
            <w:lang w:eastAsia="he-IL"/>
            <w:rPrChange w:id="1532"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3" w:author="הילית אראל שכטר" w:date="2020-03-16T21:04:00Z">
              <w:rPr>
                <w:rFonts w:cs="Arial" w:hint="eastAsia"/>
                <w:rtl/>
              </w:rPr>
            </w:rPrChange>
          </w:rPr>
          <w:delText>חיבור</w:delText>
        </w:r>
        <w:r w:rsidRPr="00D2310E" w:rsidDel="008D3B9E">
          <w:rPr>
            <w:rFonts w:ascii="Times New Roman" w:eastAsia="Times New Roman" w:hAnsi="Times New Roman" w:cs="David"/>
            <w:sz w:val="24"/>
            <w:szCs w:val="24"/>
            <w:rtl/>
            <w:lang w:eastAsia="he-IL"/>
            <w:rPrChange w:id="1534"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5" w:author="הילית אראל שכטר" w:date="2020-03-16T21:04:00Z">
              <w:rPr>
                <w:rFonts w:cs="Arial" w:hint="eastAsia"/>
                <w:rtl/>
              </w:rPr>
            </w:rPrChange>
          </w:rPr>
          <w:delText>מכל</w:delText>
        </w:r>
        <w:r w:rsidRPr="00D2310E" w:rsidDel="008D3B9E">
          <w:rPr>
            <w:rFonts w:ascii="Times New Roman" w:eastAsia="Times New Roman" w:hAnsi="Times New Roman" w:cs="David"/>
            <w:sz w:val="24"/>
            <w:szCs w:val="24"/>
            <w:rtl/>
            <w:lang w:eastAsia="he-IL"/>
            <w:rPrChange w:id="1536"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37" w:author="הילית אראל שכטר" w:date="2020-03-16T21:04:00Z">
              <w:rPr>
                <w:rFonts w:cs="Arial" w:hint="eastAsia"/>
                <w:rtl/>
              </w:rPr>
            </w:rPrChange>
          </w:rPr>
          <w:delText>מקום</w:delText>
        </w:r>
        <w:r w:rsidRPr="00D2310E" w:rsidDel="008D3B9E">
          <w:rPr>
            <w:rFonts w:ascii="Times New Roman" w:eastAsia="Times New Roman" w:hAnsi="Times New Roman" w:cs="David"/>
            <w:sz w:val="24"/>
            <w:szCs w:val="24"/>
            <w:rtl/>
            <w:lang w:eastAsia="he-IL"/>
            <w:rPrChange w:id="1538" w:author="הילית אראל שכטר" w:date="2020-03-16T21:04:00Z">
              <w:rPr>
                <w:rFonts w:cs="Arial"/>
                <w:rtl/>
              </w:rPr>
            </w:rPrChange>
          </w:rPr>
          <w:delText xml:space="preserve">. מכשיר </w:delText>
        </w:r>
        <w:r w:rsidRPr="00D2310E" w:rsidDel="008D3B9E">
          <w:rPr>
            <w:rFonts w:ascii="Times New Roman" w:eastAsia="Times New Roman" w:hAnsi="Times New Roman" w:cs="David" w:hint="eastAsia"/>
            <w:sz w:val="24"/>
            <w:szCs w:val="24"/>
            <w:rtl/>
            <w:lang w:eastAsia="he-IL"/>
            <w:rPrChange w:id="1539"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540" w:author="הילית אראל שכטר" w:date="2020-03-16T21:04:00Z">
              <w:rPr>
                <w:rFonts w:cs="Arial"/>
                <w:rtl/>
              </w:rPr>
            </w:rPrChange>
          </w:rPr>
          <w:delText xml:space="preserve"> </w:delText>
        </w:r>
        <w:r w:rsidRPr="00D2310E" w:rsidDel="008D3B9E">
          <w:rPr>
            <w:rFonts w:ascii="Times New Roman" w:eastAsia="Times New Roman" w:hAnsi="Times New Roman" w:cs="David"/>
            <w:sz w:val="24"/>
            <w:szCs w:val="24"/>
            <w:lang w:eastAsia="he-IL"/>
            <w:rPrChange w:id="1541" w:author="הילית אראל שכטר" w:date="2020-03-16T21:04:00Z">
              <w:rPr>
                <w:rFonts w:cs="Arial"/>
              </w:rPr>
            </w:rPrChange>
          </w:rPr>
          <w:delText>HD</w:delText>
        </w:r>
        <w:r w:rsidRPr="00D2310E" w:rsidDel="008D3B9E">
          <w:rPr>
            <w:rFonts w:ascii="Times New Roman" w:eastAsia="Times New Roman" w:hAnsi="Times New Roman" w:cs="David"/>
            <w:sz w:val="24"/>
            <w:szCs w:val="24"/>
            <w:rtl/>
            <w:lang w:eastAsia="he-IL"/>
            <w:rPrChange w:id="1542" w:author="הילית אראל שכטר" w:date="2020-03-16T21:04:00Z">
              <w:rPr>
                <w:rFonts w:cs="Arial"/>
                <w:rtl/>
              </w:rPr>
            </w:rPrChange>
          </w:rPr>
          <w:delText xml:space="preserve"> אמור לאפשר קבל</w:delText>
        </w:r>
        <w:r w:rsidRPr="00D2310E" w:rsidDel="008D3B9E">
          <w:rPr>
            <w:rFonts w:ascii="Times New Roman" w:eastAsia="Times New Roman" w:hAnsi="Times New Roman" w:cs="David" w:hint="eastAsia"/>
            <w:sz w:val="24"/>
            <w:szCs w:val="24"/>
            <w:rtl/>
            <w:lang w:eastAsia="he-IL"/>
            <w:rPrChange w:id="1543" w:author="הילית אראל שכטר" w:date="2020-03-16T21:04:00Z">
              <w:rPr>
                <w:rFonts w:cs="Arial" w:hint="eastAsia"/>
                <w:rtl/>
              </w:rPr>
            </w:rPrChange>
          </w:rPr>
          <w:delText>ת</w:delText>
        </w:r>
        <w:r w:rsidRPr="00D2310E" w:rsidDel="008D3B9E">
          <w:rPr>
            <w:rFonts w:ascii="Times New Roman" w:eastAsia="Times New Roman" w:hAnsi="Times New Roman" w:cs="David"/>
            <w:sz w:val="24"/>
            <w:szCs w:val="24"/>
            <w:rtl/>
            <w:lang w:eastAsia="he-IL"/>
            <w:rPrChange w:id="1544" w:author="הילית אראל שכטר" w:date="2020-03-16T21:04:00Z">
              <w:rPr>
                <w:rFonts w:cs="Arial"/>
                <w:rtl/>
              </w:rPr>
            </w:rPrChange>
          </w:rPr>
          <w:delText xml:space="preserve"> הודעה מיידית על האפליקציה הניידת או על המכשיר הביתי (</w:delText>
        </w:r>
        <w:r w:rsidRPr="00D2310E" w:rsidDel="008D3B9E">
          <w:rPr>
            <w:rFonts w:ascii="Times New Roman" w:eastAsia="Times New Roman" w:hAnsi="Times New Roman" w:cs="David"/>
            <w:sz w:val="24"/>
            <w:szCs w:val="24"/>
            <w:lang w:eastAsia="he-IL"/>
            <w:rPrChange w:id="1545" w:author="הילית אראל שכטר" w:date="2020-03-16T21:04:00Z">
              <w:rPr>
                <w:rFonts w:cs="Arial"/>
              </w:rPr>
            </w:rPrChange>
          </w:rPr>
          <w:delText>HIP</w:delText>
        </w:r>
        <w:r w:rsidRPr="00D2310E" w:rsidDel="008D3B9E">
          <w:rPr>
            <w:rFonts w:ascii="Times New Roman" w:eastAsia="Times New Roman" w:hAnsi="Times New Roman" w:cs="David"/>
            <w:sz w:val="24"/>
            <w:szCs w:val="24"/>
            <w:rtl/>
            <w:lang w:eastAsia="he-IL"/>
            <w:rPrChange w:id="1546" w:author="הילית אראל שכטר" w:date="2020-03-16T21:04:00Z">
              <w:rPr>
                <w:rFonts w:cs="Arial"/>
                <w:rtl/>
              </w:rPr>
            </w:rPrChange>
          </w:rPr>
          <w:delText xml:space="preserve">) כשמישהו מצלצל בפעמון או בוחר אזור חכם ומקבל התראות לפני שהאורחים מגיעים לדלת הקדמית. </w:delText>
        </w:r>
        <w:r w:rsidRPr="00D2310E" w:rsidDel="008D3B9E">
          <w:rPr>
            <w:rFonts w:ascii="Times New Roman" w:eastAsia="Times New Roman" w:hAnsi="Times New Roman" w:cs="David" w:hint="eastAsia"/>
            <w:sz w:val="24"/>
            <w:szCs w:val="24"/>
            <w:rtl/>
            <w:lang w:eastAsia="he-IL"/>
            <w:rPrChange w:id="1547" w:author="הילית אראל שכטר" w:date="2020-03-16T21:04:00Z">
              <w:rPr>
                <w:rFonts w:cs="Arial" w:hint="eastAsia"/>
                <w:rtl/>
              </w:rPr>
            </w:rPrChange>
          </w:rPr>
          <w:delText>פונקצית</w:delText>
        </w:r>
        <w:r w:rsidRPr="00D2310E" w:rsidDel="008D3B9E">
          <w:rPr>
            <w:rFonts w:ascii="Times New Roman" w:eastAsia="Times New Roman" w:hAnsi="Times New Roman" w:cs="David"/>
            <w:sz w:val="24"/>
            <w:szCs w:val="24"/>
            <w:rtl/>
            <w:lang w:eastAsia="he-IL"/>
            <w:rPrChange w:id="1548" w:author="הילית אראל שכטר" w:date="2020-03-16T21:04:00Z">
              <w:rPr>
                <w:rFonts w:cs="Arial"/>
                <w:rtl/>
              </w:rPr>
            </w:rPrChange>
          </w:rPr>
          <w:delText xml:space="preserve"> פעמון דלת אמורה לאפשר ראיה של מי </w:delText>
        </w:r>
        <w:r w:rsidRPr="00D2310E" w:rsidDel="008D3B9E">
          <w:rPr>
            <w:rFonts w:ascii="Times New Roman" w:eastAsia="Times New Roman" w:hAnsi="Times New Roman" w:cs="David" w:hint="eastAsia"/>
            <w:sz w:val="24"/>
            <w:szCs w:val="24"/>
            <w:rtl/>
            <w:lang w:eastAsia="he-IL"/>
            <w:rPrChange w:id="1549" w:author="הילית אראל שכטר" w:date="2020-03-16T21:04:00Z">
              <w:rPr>
                <w:rFonts w:cs="Arial" w:hint="eastAsia"/>
                <w:rtl/>
              </w:rPr>
            </w:rPrChange>
          </w:rPr>
          <w:delText>ש</w:delText>
        </w:r>
        <w:r w:rsidRPr="00D2310E" w:rsidDel="008D3B9E">
          <w:rPr>
            <w:rFonts w:ascii="Times New Roman" w:eastAsia="Times New Roman" w:hAnsi="Times New Roman" w:cs="David"/>
            <w:sz w:val="24"/>
            <w:szCs w:val="24"/>
            <w:rtl/>
            <w:lang w:eastAsia="he-IL"/>
            <w:rPrChange w:id="1550" w:author="הילית אראל שכטר" w:date="2020-03-16T21:04:00Z">
              <w:rPr>
                <w:rFonts w:cs="Arial"/>
                <w:rtl/>
              </w:rPr>
            </w:rPrChange>
          </w:rPr>
          <w:delText xml:space="preserve">נמצא </w:delText>
        </w:r>
        <w:r w:rsidRPr="00D2310E" w:rsidDel="008D3B9E">
          <w:rPr>
            <w:rFonts w:ascii="Times New Roman" w:eastAsia="Times New Roman" w:hAnsi="Times New Roman" w:cs="David" w:hint="eastAsia"/>
            <w:sz w:val="24"/>
            <w:szCs w:val="24"/>
            <w:rtl/>
            <w:lang w:eastAsia="he-IL"/>
            <w:rPrChange w:id="1551" w:author="הילית אראל שכטר" w:date="2020-03-16T21:04:00Z">
              <w:rPr>
                <w:rFonts w:cs="Arial" w:hint="eastAsia"/>
                <w:rtl/>
              </w:rPr>
            </w:rPrChange>
          </w:rPr>
          <w:delText>בפתח</w:delText>
        </w:r>
        <w:r w:rsidRPr="00D2310E" w:rsidDel="008D3B9E">
          <w:rPr>
            <w:rFonts w:ascii="Times New Roman" w:eastAsia="Times New Roman" w:hAnsi="Times New Roman" w:cs="David"/>
            <w:sz w:val="24"/>
            <w:szCs w:val="24"/>
            <w:rtl/>
            <w:lang w:eastAsia="he-IL"/>
            <w:rPrChange w:id="1552"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53" w:author="הילית אראל שכטר" w:date="2020-03-16T21:04:00Z">
              <w:rPr>
                <w:rFonts w:cs="Arial" w:hint="eastAsia"/>
                <w:rtl/>
              </w:rPr>
            </w:rPrChange>
          </w:rPr>
          <w:delText>ה</w:delText>
        </w:r>
        <w:r w:rsidRPr="00D2310E" w:rsidDel="008D3B9E">
          <w:rPr>
            <w:rFonts w:ascii="Times New Roman" w:eastAsia="Times New Roman" w:hAnsi="Times New Roman" w:cs="David"/>
            <w:sz w:val="24"/>
            <w:szCs w:val="24"/>
            <w:rtl/>
            <w:lang w:eastAsia="he-IL"/>
            <w:rPrChange w:id="1554" w:author="הילית אראל שכטר" w:date="2020-03-16T21:04:00Z">
              <w:rPr>
                <w:rFonts w:cs="Arial"/>
                <w:rtl/>
              </w:rPr>
            </w:rPrChange>
          </w:rPr>
          <w:delText>דלת</w:delText>
        </w:r>
      </w:del>
      <w:ins w:id="1555" w:author="הילית אראל שכטר" w:date="2020-03-16T20:51:00Z">
        <w:del w:id="1556" w:author="Amos Baranes" w:date="2020-03-22T09:38:00Z">
          <w:r w:rsidR="0081213B" w:rsidRPr="00D2310E" w:rsidDel="008D3B9E">
            <w:rPr>
              <w:rFonts w:ascii="Times New Roman" w:eastAsia="Times New Roman" w:hAnsi="Times New Roman" w:cs="David"/>
              <w:sz w:val="24"/>
              <w:szCs w:val="24"/>
              <w:rtl/>
              <w:lang w:eastAsia="he-IL"/>
              <w:rPrChange w:id="1557" w:author="הילית אראל שכטר" w:date="2020-03-16T21:04:00Z">
                <w:rPr>
                  <w:rFonts w:cs="Arial"/>
                  <w:rtl/>
                </w:rPr>
              </w:rPrChange>
            </w:rPr>
            <w:delText xml:space="preserve"> דרך האפליקציה בנייד</w:delText>
          </w:r>
        </w:del>
      </w:ins>
      <w:del w:id="1558" w:author="Amos Baranes" w:date="2020-03-22T09:38:00Z">
        <w:r w:rsidRPr="00D2310E" w:rsidDel="008D3B9E">
          <w:rPr>
            <w:rFonts w:ascii="Times New Roman" w:eastAsia="Times New Roman" w:hAnsi="Times New Roman" w:cs="David"/>
            <w:sz w:val="24"/>
            <w:szCs w:val="24"/>
            <w:rtl/>
            <w:lang w:eastAsia="he-IL"/>
            <w:rPrChange w:id="1559" w:author="הילית אראל שכטר" w:date="2020-03-16T21:04:00Z">
              <w:rPr>
                <w:rFonts w:cs="Arial"/>
                <w:rtl/>
              </w:rPr>
            </w:rPrChange>
          </w:rPr>
          <w:delText xml:space="preserve">. </w:delText>
        </w:r>
        <w:r w:rsidRPr="00D2310E" w:rsidDel="008D3B9E">
          <w:rPr>
            <w:rFonts w:ascii="Times New Roman" w:eastAsia="Times New Roman" w:hAnsi="Times New Roman" w:cs="David" w:hint="eastAsia"/>
            <w:sz w:val="24"/>
            <w:szCs w:val="24"/>
            <w:rtl/>
            <w:lang w:eastAsia="he-IL"/>
            <w:rPrChange w:id="1560" w:author="הילית אראל שכטר" w:date="2020-03-16T21:04:00Z">
              <w:rPr>
                <w:rFonts w:cs="Arial" w:hint="eastAsia"/>
                <w:rtl/>
              </w:rPr>
            </w:rPrChange>
          </w:rPr>
          <w:delText>המכשיר</w:delText>
        </w:r>
        <w:r w:rsidRPr="00D2310E" w:rsidDel="008D3B9E">
          <w:rPr>
            <w:rFonts w:ascii="Times New Roman" w:eastAsia="Times New Roman" w:hAnsi="Times New Roman" w:cs="David"/>
            <w:sz w:val="24"/>
            <w:szCs w:val="24"/>
            <w:rtl/>
            <w:lang w:eastAsia="he-IL"/>
            <w:rPrChange w:id="1561" w:author="הילית אראל שכטר" w:date="2020-03-16T21:04:00Z">
              <w:rPr>
                <w:rFonts w:cs="Arial"/>
                <w:rtl/>
              </w:rPr>
            </w:rPrChange>
          </w:rPr>
          <w:delText xml:space="preserve"> אמור לכלול וידאו ושמע בהבחנה גבוהה </w:delText>
        </w:r>
        <w:r w:rsidRPr="00D2310E" w:rsidDel="008D3B9E">
          <w:rPr>
            <w:rFonts w:ascii="Times New Roman" w:eastAsia="Times New Roman" w:hAnsi="Times New Roman" w:cs="David" w:hint="eastAsia"/>
            <w:sz w:val="24"/>
            <w:szCs w:val="24"/>
            <w:rtl/>
            <w:lang w:eastAsia="he-IL"/>
            <w:rPrChange w:id="1562" w:author="הילית אראל שכטר" w:date="2020-03-16T21:04:00Z">
              <w:rPr>
                <w:rFonts w:cs="Arial" w:hint="eastAsia"/>
                <w:rtl/>
              </w:rPr>
            </w:rPrChange>
          </w:rPr>
          <w:delText>המאפשרת</w:delText>
        </w:r>
        <w:r w:rsidRPr="00D2310E" w:rsidDel="008D3B9E">
          <w:rPr>
            <w:rFonts w:ascii="Times New Roman" w:eastAsia="Times New Roman" w:hAnsi="Times New Roman" w:cs="David"/>
            <w:sz w:val="24"/>
            <w:szCs w:val="24"/>
            <w:rtl/>
            <w:lang w:eastAsia="he-IL"/>
            <w:rPrChange w:id="1563" w:author="הילית אראל שכטר" w:date="2020-03-16T21:04:00Z">
              <w:rPr>
                <w:rFonts w:cs="Arial"/>
                <w:rtl/>
              </w:rPr>
            </w:rPrChange>
          </w:rPr>
          <w:delText xml:space="preserve"> פת</w:delText>
        </w:r>
        <w:r w:rsidRPr="00D2310E" w:rsidDel="008D3B9E">
          <w:rPr>
            <w:rFonts w:ascii="Times New Roman" w:eastAsia="Times New Roman" w:hAnsi="Times New Roman" w:cs="David" w:hint="eastAsia"/>
            <w:sz w:val="24"/>
            <w:szCs w:val="24"/>
            <w:rtl/>
            <w:lang w:eastAsia="he-IL"/>
            <w:rPrChange w:id="1564" w:author="הילית אראל שכטר" w:date="2020-03-16T21:04:00Z">
              <w:rPr>
                <w:rFonts w:cs="Arial" w:hint="eastAsia"/>
                <w:rtl/>
              </w:rPr>
            </w:rPrChange>
          </w:rPr>
          <w:delText>יחת</w:delText>
        </w:r>
        <w:r w:rsidRPr="00D2310E" w:rsidDel="008D3B9E">
          <w:rPr>
            <w:rFonts w:ascii="Times New Roman" w:eastAsia="Times New Roman" w:hAnsi="Times New Roman" w:cs="David"/>
            <w:sz w:val="24"/>
            <w:szCs w:val="24"/>
            <w:rtl/>
            <w:lang w:eastAsia="he-IL"/>
            <w:rPrChange w:id="1565" w:author="הילית אראל שכטר" w:date="2020-03-16T21:04:00Z">
              <w:rPr>
                <w:rFonts w:cs="Arial"/>
                <w:rtl/>
              </w:rPr>
            </w:rPrChange>
          </w:rPr>
          <w:delText xml:space="preserve"> הדלת מכל מקום.</w:delText>
        </w:r>
      </w:del>
    </w:p>
    <w:p w14:paraId="21F2B836" w14:textId="7E6989F0" w:rsidR="00657244" w:rsidDel="008D3B9E" w:rsidRDefault="00657244">
      <w:pPr>
        <w:bidi/>
        <w:ind w:left="720"/>
        <w:jc w:val="both"/>
        <w:rPr>
          <w:del w:id="1566" w:author="Amos Baranes" w:date="2020-03-22T09:38:00Z"/>
        </w:rPr>
        <w:pPrChange w:id="1567" w:author="הילית אראל שכטר" w:date="2020-03-16T19:05:00Z">
          <w:pPr>
            <w:bidi/>
            <w:ind w:left="720"/>
          </w:pPr>
        </w:pPrChange>
      </w:pPr>
      <w:del w:id="1568" w:author="Amos Baranes" w:date="2020-03-22T09:38:00Z">
        <w:r w:rsidDel="008D3B9E">
          <w:rPr>
            <w:rFonts w:cs="Arial" w:hint="cs"/>
            <w:rtl/>
          </w:rPr>
          <w:delText xml:space="preserve">בכל מקום בחוות דעת זאת, כשנאמר המכשיר הכוונה למכשיר ה </w:delText>
        </w:r>
        <w:r w:rsidDel="008D3B9E">
          <w:rPr>
            <w:rFonts w:cs="Arial" w:hint="cs"/>
          </w:rPr>
          <w:delText>HIP</w:delText>
        </w:r>
        <w:r w:rsidDel="008D3B9E">
          <w:rPr>
            <w:rFonts w:cs="Arial" w:hint="cs"/>
            <w:rtl/>
          </w:rPr>
          <w:delText xml:space="preserve"> אלה אם נאמר אחרת. </w:delText>
        </w:r>
      </w:del>
    </w:p>
    <w:p w14:paraId="7791B513" w14:textId="09299DC5" w:rsidR="00657244" w:rsidRPr="00D2310E" w:rsidDel="008D3B9E" w:rsidRDefault="00657244">
      <w:pPr>
        <w:numPr>
          <w:ilvl w:val="0"/>
          <w:numId w:val="24"/>
        </w:numPr>
        <w:autoSpaceDE w:val="0"/>
        <w:autoSpaceDN w:val="0"/>
        <w:bidi/>
        <w:spacing w:before="120" w:after="120" w:line="360" w:lineRule="auto"/>
        <w:jc w:val="both"/>
        <w:rPr>
          <w:del w:id="1569" w:author="Amos Baranes" w:date="2020-03-22T09:38:00Z"/>
          <w:rFonts w:ascii="Times New Roman" w:eastAsia="Times New Roman" w:hAnsi="Times New Roman" w:cs="David"/>
          <w:sz w:val="24"/>
          <w:szCs w:val="24"/>
          <w:rtl/>
          <w:lang w:eastAsia="he-IL"/>
          <w:rPrChange w:id="1570" w:author="הילית אראל שכטר" w:date="2020-03-16T21:05:00Z">
            <w:rPr>
              <w:del w:id="1571" w:author="Amos Baranes" w:date="2020-03-22T09:38:00Z"/>
              <w:rtl/>
            </w:rPr>
          </w:rPrChange>
        </w:rPr>
        <w:pPrChange w:id="1572" w:author="הילית אראל שכטר" w:date="2020-03-16T21:05:00Z">
          <w:pPr>
            <w:bidi/>
            <w:ind w:left="720"/>
          </w:pPr>
        </w:pPrChange>
      </w:pPr>
      <w:del w:id="1573" w:author="Amos Baranes" w:date="2020-03-22T09:38:00Z">
        <w:r w:rsidRPr="00D2310E" w:rsidDel="008D3B9E">
          <w:rPr>
            <w:rFonts w:ascii="Times New Roman" w:eastAsia="Times New Roman" w:hAnsi="Times New Roman" w:cs="David" w:hint="eastAsia"/>
            <w:sz w:val="24"/>
            <w:szCs w:val="24"/>
            <w:rtl/>
            <w:lang w:eastAsia="he-IL"/>
            <w:rPrChange w:id="1574" w:author="הילית אראל שכטר" w:date="2020-03-16T21:05:00Z">
              <w:rPr>
                <w:rFonts w:hint="eastAsia"/>
                <w:rtl/>
              </w:rPr>
            </w:rPrChange>
          </w:rPr>
          <w:delText>כפי</w:delText>
        </w:r>
        <w:r w:rsidRPr="00D2310E" w:rsidDel="008D3B9E">
          <w:rPr>
            <w:rFonts w:ascii="Times New Roman" w:eastAsia="Times New Roman" w:hAnsi="Times New Roman" w:cs="David"/>
            <w:sz w:val="24"/>
            <w:szCs w:val="24"/>
            <w:rtl/>
            <w:lang w:eastAsia="he-IL"/>
            <w:rPrChange w:id="1575"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76" w:author="הילית אראל שכטר" w:date="2020-03-16T21:05:00Z">
              <w:rPr>
                <w:rFonts w:hint="eastAsia"/>
                <w:rtl/>
              </w:rPr>
            </w:rPrChange>
          </w:rPr>
          <w:delText>שמתואר</w:delText>
        </w:r>
        <w:r w:rsidRPr="00D2310E" w:rsidDel="008D3B9E">
          <w:rPr>
            <w:rFonts w:ascii="Times New Roman" w:eastAsia="Times New Roman" w:hAnsi="Times New Roman" w:cs="David"/>
            <w:sz w:val="24"/>
            <w:szCs w:val="24"/>
            <w:rtl/>
            <w:lang w:eastAsia="he-IL"/>
            <w:rPrChange w:id="1577"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78" w:author="הילית אראל שכטר" w:date="2020-03-16T21:05:00Z">
              <w:rPr>
                <w:rFonts w:hint="eastAsia"/>
                <w:rtl/>
              </w:rPr>
            </w:rPrChange>
          </w:rPr>
          <w:delText>ב</w:delText>
        </w:r>
      </w:del>
      <w:ins w:id="1579" w:author="הילית אראל שכטר" w:date="2020-03-16T20:51:00Z">
        <w:del w:id="1580" w:author="Amos Baranes" w:date="2020-03-22T09:38:00Z">
          <w:r w:rsidR="0081213B" w:rsidRPr="00D2310E" w:rsidDel="008D3B9E">
            <w:rPr>
              <w:rFonts w:ascii="Times New Roman" w:eastAsia="Times New Roman" w:hAnsi="Times New Roman" w:cs="David" w:hint="eastAsia"/>
              <w:sz w:val="24"/>
              <w:szCs w:val="24"/>
              <w:rtl/>
              <w:lang w:eastAsia="he-IL"/>
              <w:rPrChange w:id="1581" w:author="הילית אראל שכטר" w:date="2020-03-16T21:05:00Z">
                <w:rPr>
                  <w:rFonts w:hint="eastAsia"/>
                  <w:rtl/>
                </w:rPr>
              </w:rPrChange>
            </w:rPr>
            <w:delText>מסמכי</w:delText>
          </w:r>
          <w:r w:rsidR="0081213B" w:rsidRPr="00D2310E" w:rsidDel="008D3B9E">
            <w:rPr>
              <w:rFonts w:ascii="Times New Roman" w:eastAsia="Times New Roman" w:hAnsi="Times New Roman" w:cs="David"/>
              <w:sz w:val="24"/>
              <w:szCs w:val="24"/>
              <w:rtl/>
              <w:lang w:eastAsia="he-IL"/>
              <w:rPrChange w:id="1582" w:author="הילית אראל שכטר" w:date="2020-03-16T21:05:00Z">
                <w:rPr>
                  <w:rtl/>
                </w:rPr>
              </w:rPrChange>
            </w:rPr>
            <w:delText xml:space="preserve">, המצלמות </w:delText>
          </w:r>
        </w:del>
      </w:ins>
      <w:del w:id="1583" w:author="Amos Baranes" w:date="2020-03-22T09:38:00Z">
        <w:r w:rsidRPr="00D2310E" w:rsidDel="008D3B9E">
          <w:rPr>
            <w:rFonts w:ascii="Times New Roman" w:eastAsia="Times New Roman" w:hAnsi="Times New Roman" w:cs="David" w:hint="eastAsia"/>
            <w:sz w:val="24"/>
            <w:szCs w:val="24"/>
            <w:rtl/>
            <w:lang w:eastAsia="he-IL"/>
            <w:rPrChange w:id="1584" w:author="הילית אראל שכטר" w:date="2020-03-16T21:05:00Z">
              <w:rPr>
                <w:rFonts w:hint="eastAsia"/>
                <w:rtl/>
              </w:rPr>
            </w:rPrChange>
          </w:rPr>
          <w:delText>פטנט</w:delText>
        </w:r>
        <w:r w:rsidRPr="00D2310E" w:rsidDel="008D3B9E">
          <w:rPr>
            <w:rFonts w:ascii="Times New Roman" w:eastAsia="Times New Roman" w:hAnsi="Times New Roman" w:cs="David"/>
            <w:sz w:val="24"/>
            <w:szCs w:val="24"/>
            <w:rtl/>
            <w:lang w:eastAsia="he-IL"/>
            <w:rPrChange w:id="1585" w:author="הילית אראל שכטר" w:date="2020-03-16T21:05:00Z">
              <w:rPr>
                <w:rtl/>
              </w:rPr>
            </w:rPrChange>
          </w:rPr>
          <w:delText xml:space="preserve"> </w:delText>
        </w:r>
        <w:r w:rsidRPr="00D2310E" w:rsidDel="008D3B9E">
          <w:rPr>
            <w:rFonts w:ascii="Times New Roman" w:eastAsia="Times New Roman" w:hAnsi="Times New Roman" w:cs="David"/>
            <w:sz w:val="24"/>
            <w:szCs w:val="24"/>
            <w:lang w:eastAsia="he-IL"/>
            <w:rPrChange w:id="1586" w:author="הילית אראל שכטר" w:date="2020-03-16T21:05:00Z">
              <w:rPr/>
            </w:rPrChange>
          </w:rPr>
          <w:delText>US 2018 / 0007331 A1</w:delText>
        </w:r>
        <w:r w:rsidRPr="00D2310E" w:rsidDel="008D3B9E">
          <w:rPr>
            <w:rFonts w:ascii="Times New Roman" w:eastAsia="Times New Roman" w:hAnsi="Times New Roman" w:cs="David"/>
            <w:sz w:val="24"/>
            <w:szCs w:val="24"/>
            <w:rtl/>
            <w:lang w:eastAsia="he-IL"/>
            <w:rPrChange w:id="1587"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88" w:author="הילית אראל שכטר" w:date="2020-03-16T21:05:00Z">
              <w:rPr>
                <w:rFonts w:hint="eastAsia"/>
                <w:rtl/>
              </w:rPr>
            </w:rPrChange>
          </w:rPr>
          <w:delText>המכשיר</w:delText>
        </w:r>
        <w:r w:rsidRPr="00D2310E" w:rsidDel="008D3B9E">
          <w:rPr>
            <w:rFonts w:ascii="Times New Roman" w:eastAsia="Times New Roman" w:hAnsi="Times New Roman" w:cs="David"/>
            <w:sz w:val="24"/>
            <w:szCs w:val="24"/>
            <w:rtl/>
            <w:lang w:eastAsia="he-IL"/>
            <w:rPrChange w:id="1589" w:author="הילית אראל שכטר" w:date="2020-03-16T21:05:00Z">
              <w:rPr>
                <w:rtl/>
              </w:rPr>
            </w:rPrChange>
          </w:rPr>
          <w:delText xml:space="preserve"> </w:delText>
        </w:r>
        <w:r w:rsidRPr="00D2310E" w:rsidDel="008D3B9E">
          <w:rPr>
            <w:rFonts w:ascii="Times New Roman" w:eastAsia="Times New Roman" w:hAnsi="Times New Roman" w:cs="David" w:hint="eastAsia"/>
            <w:sz w:val="24"/>
            <w:szCs w:val="24"/>
            <w:rtl/>
            <w:lang w:eastAsia="he-IL"/>
            <w:rPrChange w:id="1590" w:author="הילית אראל שכטר" w:date="2020-03-16T21:05:00Z">
              <w:rPr>
                <w:rFonts w:hint="eastAsia"/>
                <w:rtl/>
              </w:rPr>
            </w:rPrChange>
          </w:rPr>
          <w:delText>כולל</w:delText>
        </w:r>
      </w:del>
      <w:ins w:id="1591" w:author="הילית אראל שכטר" w:date="2020-03-16T20:51:00Z">
        <w:del w:id="1592" w:author="Amos Baranes" w:date="2020-03-22T09:38:00Z">
          <w:r w:rsidR="0081213B" w:rsidRPr="00D2310E" w:rsidDel="008D3B9E">
            <w:rPr>
              <w:rFonts w:ascii="Times New Roman" w:eastAsia="Times New Roman" w:hAnsi="Times New Roman" w:cs="David" w:hint="eastAsia"/>
              <w:sz w:val="24"/>
              <w:szCs w:val="24"/>
              <w:rtl/>
              <w:lang w:eastAsia="he-IL"/>
              <w:rPrChange w:id="1593" w:author="הילית אראל שכטר" w:date="2020-03-16T21:05:00Z">
                <w:rPr>
                  <w:rFonts w:hint="eastAsia"/>
                  <w:rtl/>
                </w:rPr>
              </w:rPrChange>
            </w:rPr>
            <w:delText>ות</w:delText>
          </w:r>
        </w:del>
      </w:ins>
      <w:del w:id="1594" w:author="Amos Baranes" w:date="2020-03-22T09:38:00Z">
        <w:r w:rsidRPr="00D2310E" w:rsidDel="008D3B9E">
          <w:rPr>
            <w:rFonts w:ascii="Times New Roman" w:eastAsia="Times New Roman" w:hAnsi="Times New Roman" w:cs="David"/>
            <w:sz w:val="24"/>
            <w:szCs w:val="24"/>
            <w:rtl/>
            <w:lang w:eastAsia="he-IL"/>
            <w:rPrChange w:id="1595" w:author="הילית אראל שכטר" w:date="2020-03-16T21:05:00Z">
              <w:rPr>
                <w:rtl/>
              </w:rPr>
            </w:rPrChange>
          </w:rPr>
          <w:delText xml:space="preserve"> את הרכיבים הבאים:</w:delText>
        </w:r>
      </w:del>
    </w:p>
    <w:p w14:paraId="2BDC825B" w14:textId="68494363" w:rsidR="00657244" w:rsidRPr="00D2310E" w:rsidDel="008D3B9E" w:rsidRDefault="00657244">
      <w:pPr>
        <w:numPr>
          <w:ilvl w:val="0"/>
          <w:numId w:val="24"/>
        </w:numPr>
        <w:autoSpaceDE w:val="0"/>
        <w:autoSpaceDN w:val="0"/>
        <w:bidi/>
        <w:spacing w:before="120" w:after="120" w:line="360" w:lineRule="auto"/>
        <w:rPr>
          <w:del w:id="1596" w:author="Amos Baranes" w:date="2020-03-22T09:38:00Z"/>
          <w:rFonts w:ascii="Times New Roman" w:eastAsia="Times New Roman" w:hAnsi="Times New Roman" w:cs="David"/>
          <w:sz w:val="24"/>
          <w:szCs w:val="24"/>
          <w:rtl/>
          <w:lang w:eastAsia="he-IL"/>
          <w:rPrChange w:id="1597" w:author="הילית אראל שכטר" w:date="2020-03-16T21:05:00Z">
            <w:rPr>
              <w:del w:id="1598" w:author="Amos Baranes" w:date="2020-03-22T09:38:00Z"/>
              <w:sz w:val="20"/>
              <w:szCs w:val="20"/>
              <w:rtl/>
            </w:rPr>
          </w:rPrChange>
        </w:rPr>
        <w:pPrChange w:id="1599" w:author="הילית אראל שכטר" w:date="2020-03-16T21:05:00Z">
          <w:pPr>
            <w:pStyle w:val="ListParagraph"/>
            <w:bidi/>
          </w:pPr>
        </w:pPrChange>
      </w:pPr>
      <w:del w:id="1600" w:author="Amos Baranes" w:date="2020-03-22T09:38:00Z">
        <w:r w:rsidRPr="00D2310E" w:rsidDel="008D3B9E">
          <w:rPr>
            <w:rFonts w:ascii="Times New Roman" w:eastAsia="Times New Roman" w:hAnsi="Times New Roman" w:cs="David"/>
            <w:sz w:val="24"/>
            <w:szCs w:val="24"/>
            <w:rtl/>
            <w:lang w:eastAsia="he-IL"/>
            <w:rPrChange w:id="1601" w:author="הילית אראל שכטר" w:date="2020-03-16T21:05:00Z">
              <w:rPr>
                <w:sz w:val="20"/>
                <w:szCs w:val="20"/>
                <w:rtl/>
              </w:rPr>
            </w:rPrChange>
          </w:rPr>
          <w:delText xml:space="preserve">(0007) מסך מגע (ממשק רגיש למגע) המציג תוכן ומאפשר למשתמש לבחור פונקציות שונות </w:delText>
        </w:r>
        <w:r w:rsidRPr="00D2310E" w:rsidDel="008D3B9E">
          <w:rPr>
            <w:rFonts w:ascii="Times New Roman" w:eastAsia="Times New Roman" w:hAnsi="Times New Roman" w:cs="David"/>
            <w:sz w:val="24"/>
            <w:szCs w:val="24"/>
            <w:rtl/>
            <w:lang w:eastAsia="he-IL"/>
            <w:rPrChange w:id="1602" w:author="הילית אראל שכטר" w:date="2020-03-16T21:05:00Z">
              <w:rPr>
                <w:sz w:val="20"/>
                <w:szCs w:val="20"/>
                <w:rtl/>
              </w:rPr>
            </w:rPrChange>
          </w:rPr>
          <w:br/>
          <w:delText xml:space="preserve">(0007) </w:delText>
        </w:r>
        <w:r w:rsidRPr="00D2310E" w:rsidDel="008D3B9E">
          <w:rPr>
            <w:rFonts w:ascii="Times New Roman" w:eastAsia="Times New Roman" w:hAnsi="Times New Roman" w:cs="David" w:hint="eastAsia"/>
            <w:sz w:val="24"/>
            <w:szCs w:val="24"/>
            <w:rtl/>
            <w:lang w:eastAsia="he-IL"/>
            <w:rPrChange w:id="1603" w:author="הילית אראל שכטר" w:date="2020-03-16T21:05:00Z">
              <w:rPr>
                <w:rFonts w:hint="eastAsia"/>
                <w:sz w:val="20"/>
                <w:szCs w:val="20"/>
                <w:rtl/>
              </w:rPr>
            </w:rPrChange>
          </w:rPr>
          <w:delText>תקשורת</w:delText>
        </w:r>
        <w:r w:rsidRPr="00D2310E" w:rsidDel="008D3B9E">
          <w:rPr>
            <w:rFonts w:ascii="Times New Roman" w:eastAsia="Times New Roman" w:hAnsi="Times New Roman" w:cs="David"/>
            <w:sz w:val="24"/>
            <w:szCs w:val="24"/>
            <w:rtl/>
            <w:lang w:eastAsia="he-IL"/>
            <w:rPrChange w:id="1604"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05" w:author="הילית אראל שכטר" w:date="2020-03-16T21:05:00Z">
              <w:rPr>
                <w:rFonts w:hint="eastAsia"/>
                <w:sz w:val="20"/>
                <w:szCs w:val="20"/>
                <w:rtl/>
              </w:rPr>
            </w:rPrChange>
          </w:rPr>
          <w:delText>אלחוטית</w:delText>
        </w:r>
      </w:del>
      <w:ins w:id="1606" w:author="הילית אראל שכטר" w:date="2020-03-16T21:05:00Z">
        <w:del w:id="1607" w:author="Amos Baranes" w:date="2020-03-22T09:38:00Z">
          <w:r w:rsidR="00D2310E" w:rsidDel="008D3B9E">
            <w:rPr>
              <w:rFonts w:ascii="Times New Roman" w:eastAsia="Times New Roman" w:hAnsi="Times New Roman" w:cs="David"/>
              <w:sz w:val="24"/>
              <w:szCs w:val="24"/>
              <w:rtl/>
              <w:lang w:eastAsia="he-IL"/>
            </w:rPr>
            <w:tab/>
          </w:r>
        </w:del>
      </w:ins>
      <w:del w:id="1608" w:author="Amos Baranes" w:date="2020-03-22T09:38:00Z">
        <w:r w:rsidRPr="00D2310E" w:rsidDel="008D3B9E">
          <w:rPr>
            <w:rFonts w:ascii="Times New Roman" w:eastAsia="Times New Roman" w:hAnsi="Times New Roman" w:cs="David"/>
            <w:sz w:val="24"/>
            <w:szCs w:val="24"/>
            <w:rtl/>
            <w:lang w:eastAsia="he-IL"/>
            <w:rPrChange w:id="1609" w:author="הילית אראל שכטר" w:date="2020-03-16T21:05:00Z">
              <w:rPr>
                <w:sz w:val="20"/>
                <w:szCs w:val="20"/>
                <w:rtl/>
              </w:rPr>
            </w:rPrChange>
          </w:rPr>
          <w:br/>
          <w:delText xml:space="preserve">(0008) </w:delText>
        </w:r>
        <w:r w:rsidRPr="00D2310E" w:rsidDel="008D3B9E">
          <w:rPr>
            <w:rFonts w:ascii="Times New Roman" w:eastAsia="Times New Roman" w:hAnsi="Times New Roman" w:cs="David" w:hint="eastAsia"/>
            <w:sz w:val="24"/>
            <w:szCs w:val="24"/>
            <w:rtl/>
            <w:lang w:eastAsia="he-IL"/>
            <w:rPrChange w:id="1610" w:author="הילית אראל שכטר" w:date="2020-03-16T21:05:00Z">
              <w:rPr>
                <w:rFonts w:hint="eastAsia"/>
                <w:sz w:val="20"/>
                <w:szCs w:val="20"/>
                <w:rtl/>
              </w:rPr>
            </w:rPrChange>
          </w:rPr>
          <w:delText>מעבד</w:delText>
        </w:r>
        <w:r w:rsidRPr="00D2310E" w:rsidDel="008D3B9E">
          <w:rPr>
            <w:rFonts w:ascii="Times New Roman" w:eastAsia="Times New Roman" w:hAnsi="Times New Roman" w:cs="David"/>
            <w:sz w:val="24"/>
            <w:szCs w:val="24"/>
            <w:rtl/>
            <w:lang w:eastAsia="he-IL"/>
            <w:rPrChange w:id="161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2" w:author="הילית אראל שכטר" w:date="2020-03-16T21:05:00Z">
              <w:rPr>
                <w:rFonts w:hint="eastAsia"/>
                <w:sz w:val="20"/>
                <w:szCs w:val="20"/>
                <w:rtl/>
              </w:rPr>
            </w:rPrChange>
          </w:rPr>
          <w:delText>רב</w:delText>
        </w:r>
        <w:r w:rsidRPr="00D2310E" w:rsidDel="008D3B9E">
          <w:rPr>
            <w:rFonts w:ascii="Times New Roman" w:eastAsia="Times New Roman" w:hAnsi="Times New Roman" w:cs="David"/>
            <w:sz w:val="24"/>
            <w:szCs w:val="24"/>
            <w:rtl/>
            <w:lang w:eastAsia="he-IL"/>
            <w:rPrChange w:id="161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4" w:author="הילית אראל שכטר" w:date="2020-03-16T21:05:00Z">
              <w:rPr>
                <w:rFonts w:hint="eastAsia"/>
                <w:sz w:val="20"/>
                <w:szCs w:val="20"/>
                <w:rtl/>
              </w:rPr>
            </w:rPrChange>
          </w:rPr>
          <w:delText>עוצמה</w:delText>
        </w:r>
        <w:r w:rsidRPr="00D2310E" w:rsidDel="008D3B9E">
          <w:rPr>
            <w:rFonts w:ascii="Times New Roman" w:eastAsia="Times New Roman" w:hAnsi="Times New Roman" w:cs="David"/>
            <w:sz w:val="24"/>
            <w:szCs w:val="24"/>
            <w:rtl/>
            <w:lang w:eastAsia="he-IL"/>
            <w:rPrChange w:id="161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6" w:author="הילית אראל שכטר" w:date="2020-03-16T21:05:00Z">
              <w:rPr>
                <w:rFonts w:hint="eastAsia"/>
                <w:sz w:val="20"/>
                <w:szCs w:val="20"/>
                <w:rtl/>
              </w:rPr>
            </w:rPrChange>
          </w:rPr>
          <w:delText>שאחראי</w:delText>
        </w:r>
        <w:r w:rsidRPr="00D2310E" w:rsidDel="008D3B9E">
          <w:rPr>
            <w:rFonts w:ascii="Times New Roman" w:eastAsia="Times New Roman" w:hAnsi="Times New Roman" w:cs="David"/>
            <w:sz w:val="24"/>
            <w:szCs w:val="24"/>
            <w:rtl/>
            <w:lang w:eastAsia="he-IL"/>
            <w:rPrChange w:id="161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18" w:author="הילית אראל שכטר" w:date="2020-03-16T21:05:00Z">
              <w:rPr>
                <w:rFonts w:hint="eastAsia"/>
                <w:sz w:val="20"/>
                <w:szCs w:val="20"/>
                <w:rtl/>
              </w:rPr>
            </w:rPrChange>
          </w:rPr>
          <w:delText>על</w:delText>
        </w:r>
        <w:r w:rsidRPr="00D2310E" w:rsidDel="008D3B9E">
          <w:rPr>
            <w:rFonts w:ascii="Times New Roman" w:eastAsia="Times New Roman" w:hAnsi="Times New Roman" w:cs="David"/>
            <w:sz w:val="24"/>
            <w:szCs w:val="24"/>
            <w:rtl/>
            <w:lang w:eastAsia="he-IL"/>
            <w:rPrChange w:id="161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0" w:author="הילית אראל שכטר" w:date="2020-03-16T21:05:00Z">
              <w:rPr>
                <w:rFonts w:hint="eastAsia"/>
                <w:sz w:val="20"/>
                <w:szCs w:val="20"/>
                <w:rtl/>
              </w:rPr>
            </w:rPrChange>
          </w:rPr>
          <w:delText>שלל</w:delText>
        </w:r>
        <w:r w:rsidRPr="00D2310E" w:rsidDel="008D3B9E">
          <w:rPr>
            <w:rFonts w:ascii="Times New Roman" w:eastAsia="Times New Roman" w:hAnsi="Times New Roman" w:cs="David"/>
            <w:sz w:val="24"/>
            <w:szCs w:val="24"/>
            <w:rtl/>
            <w:lang w:eastAsia="he-IL"/>
            <w:rPrChange w:id="162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2" w:author="הילית אראל שכטר" w:date="2020-03-16T21:05:00Z">
              <w:rPr>
                <w:rFonts w:hint="eastAsia"/>
                <w:sz w:val="20"/>
                <w:szCs w:val="20"/>
                <w:rtl/>
              </w:rPr>
            </w:rPrChange>
          </w:rPr>
          <w:delText>תכונות</w:delText>
        </w:r>
        <w:r w:rsidRPr="00D2310E" w:rsidDel="008D3B9E">
          <w:rPr>
            <w:rFonts w:ascii="Times New Roman" w:eastAsia="Times New Roman" w:hAnsi="Times New Roman" w:cs="David"/>
            <w:sz w:val="24"/>
            <w:szCs w:val="24"/>
            <w:rtl/>
            <w:lang w:eastAsia="he-IL"/>
            <w:rPrChange w:id="162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4" w:author="הילית אראל שכטר" w:date="2020-03-16T21:05:00Z">
              <w:rPr>
                <w:rFonts w:hint="eastAsia"/>
                <w:sz w:val="20"/>
                <w:szCs w:val="20"/>
                <w:rtl/>
              </w:rPr>
            </w:rPrChange>
          </w:rPr>
          <w:delText>עיבוד</w:delText>
        </w:r>
        <w:r w:rsidRPr="00D2310E" w:rsidDel="008D3B9E">
          <w:rPr>
            <w:rFonts w:ascii="Times New Roman" w:eastAsia="Times New Roman" w:hAnsi="Times New Roman" w:cs="David"/>
            <w:sz w:val="24"/>
            <w:szCs w:val="24"/>
            <w:rtl/>
            <w:lang w:eastAsia="he-IL"/>
            <w:rPrChange w:id="162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6" w:author="הילית אראל שכטר" w:date="2020-03-16T21:05:00Z">
              <w:rPr>
                <w:rFonts w:hint="eastAsia"/>
                <w:sz w:val="20"/>
                <w:szCs w:val="20"/>
                <w:rtl/>
              </w:rPr>
            </w:rPrChange>
          </w:rPr>
          <w:delText>תמונה</w:delText>
        </w:r>
        <w:r w:rsidRPr="00D2310E" w:rsidDel="008D3B9E">
          <w:rPr>
            <w:rFonts w:ascii="Times New Roman" w:eastAsia="Times New Roman" w:hAnsi="Times New Roman" w:cs="David"/>
            <w:sz w:val="24"/>
            <w:szCs w:val="24"/>
            <w:rtl/>
            <w:lang w:eastAsia="he-IL"/>
            <w:rPrChange w:id="162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28" w:author="הילית אראל שכטר" w:date="2020-03-16T21:05:00Z">
              <w:rPr>
                <w:rFonts w:hint="eastAsia"/>
                <w:sz w:val="20"/>
                <w:szCs w:val="20"/>
                <w:rtl/>
              </w:rPr>
            </w:rPrChange>
          </w:rPr>
          <w:delText>כמו</w:delText>
        </w:r>
        <w:r w:rsidRPr="00D2310E" w:rsidDel="008D3B9E">
          <w:rPr>
            <w:rFonts w:ascii="Times New Roman" w:eastAsia="Times New Roman" w:hAnsi="Times New Roman" w:cs="David"/>
            <w:sz w:val="24"/>
            <w:szCs w:val="24"/>
            <w:rtl/>
            <w:lang w:eastAsia="he-IL"/>
            <w:rPrChange w:id="162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0" w:author="הילית אראל שכטר" w:date="2020-03-16T21:05:00Z">
              <w:rPr>
                <w:rFonts w:hint="eastAsia"/>
                <w:sz w:val="20"/>
                <w:szCs w:val="20"/>
                <w:rtl/>
              </w:rPr>
            </w:rPrChange>
          </w:rPr>
          <w:delText>גם</w:delText>
        </w:r>
        <w:r w:rsidRPr="00D2310E" w:rsidDel="008D3B9E">
          <w:rPr>
            <w:rFonts w:ascii="Times New Roman" w:eastAsia="Times New Roman" w:hAnsi="Times New Roman" w:cs="David"/>
            <w:sz w:val="24"/>
            <w:szCs w:val="24"/>
            <w:rtl/>
            <w:lang w:eastAsia="he-IL"/>
            <w:rPrChange w:id="163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2" w:author="הילית אראל שכטר" w:date="2020-03-16T21:05:00Z">
              <w:rPr>
                <w:rFonts w:hint="eastAsia"/>
                <w:sz w:val="20"/>
                <w:szCs w:val="20"/>
                <w:rtl/>
              </w:rPr>
            </w:rPrChange>
          </w:rPr>
          <w:delText>פונקציות</w:delText>
        </w:r>
        <w:r w:rsidRPr="00D2310E" w:rsidDel="008D3B9E">
          <w:rPr>
            <w:rFonts w:ascii="Times New Roman" w:eastAsia="Times New Roman" w:hAnsi="Times New Roman" w:cs="David"/>
            <w:sz w:val="24"/>
            <w:szCs w:val="24"/>
            <w:rtl/>
            <w:lang w:eastAsia="he-IL"/>
            <w:rPrChange w:id="163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4" w:author="הילית אראל שכטר" w:date="2020-03-16T21:05:00Z">
              <w:rPr>
                <w:rFonts w:hint="eastAsia"/>
                <w:sz w:val="20"/>
                <w:szCs w:val="20"/>
                <w:rtl/>
              </w:rPr>
            </w:rPrChange>
          </w:rPr>
          <w:delText>ותכונות</w:delText>
        </w:r>
        <w:r w:rsidRPr="00D2310E" w:rsidDel="008D3B9E">
          <w:rPr>
            <w:rFonts w:ascii="Times New Roman" w:eastAsia="Times New Roman" w:hAnsi="Times New Roman" w:cs="David"/>
            <w:sz w:val="24"/>
            <w:szCs w:val="24"/>
            <w:rtl/>
            <w:lang w:eastAsia="he-IL"/>
            <w:rPrChange w:id="163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36" w:author="הילית אראל שכטר" w:date="2020-03-16T21:05:00Z">
              <w:rPr>
                <w:rFonts w:hint="eastAsia"/>
                <w:sz w:val="20"/>
                <w:szCs w:val="20"/>
                <w:rtl/>
              </w:rPr>
            </w:rPrChange>
          </w:rPr>
          <w:delText>אחרות</w:delText>
        </w:r>
      </w:del>
      <w:ins w:id="1637" w:author="הילית אראל שכטר" w:date="2020-03-16T20:52:00Z">
        <w:del w:id="1638" w:author="Amos Baranes" w:date="2020-03-22T09:38:00Z">
          <w:r w:rsidR="0081213B" w:rsidRPr="00D2310E" w:rsidDel="008D3B9E">
            <w:rPr>
              <w:rFonts w:ascii="Times New Roman" w:eastAsia="Times New Roman" w:hAnsi="Times New Roman" w:cs="David"/>
              <w:sz w:val="24"/>
              <w:szCs w:val="24"/>
              <w:rtl/>
              <w:lang w:eastAsia="he-IL"/>
              <w:rPrChange w:id="1639" w:author="הילית אראל שכטר" w:date="2020-03-16T21:05:00Z">
                <w:rPr>
                  <w:sz w:val="20"/>
                  <w:szCs w:val="20"/>
                  <w:rtl/>
                </w:rPr>
              </w:rPrChange>
            </w:rPr>
            <w:delText xml:space="preserve"> - פירוט</w:delText>
          </w:r>
        </w:del>
      </w:ins>
      <w:del w:id="1640" w:author="Amos Baranes" w:date="2020-03-22T09:38:00Z">
        <w:r w:rsidRPr="00D2310E" w:rsidDel="008D3B9E">
          <w:rPr>
            <w:rFonts w:ascii="Times New Roman" w:eastAsia="Times New Roman" w:hAnsi="Times New Roman" w:cs="David"/>
            <w:sz w:val="24"/>
            <w:szCs w:val="24"/>
            <w:rtl/>
            <w:lang w:eastAsia="he-IL"/>
            <w:rPrChange w:id="1641" w:author="הילית אראל שכטר" w:date="2020-03-16T21:05:00Z">
              <w:rPr>
                <w:sz w:val="20"/>
                <w:szCs w:val="20"/>
                <w:rtl/>
              </w:rPr>
            </w:rPrChange>
          </w:rPr>
          <w:delText>.</w:delText>
        </w:r>
      </w:del>
      <w:ins w:id="1642" w:author="הילית אראל שכטר" w:date="2020-03-16T21:05:00Z">
        <w:del w:id="1643" w:author="Amos Baranes" w:date="2020-03-22T09:38:00Z">
          <w:r w:rsidR="00D2310E" w:rsidDel="008D3B9E">
            <w:rPr>
              <w:rFonts w:ascii="Times New Roman" w:eastAsia="Times New Roman" w:hAnsi="Times New Roman" w:cs="David"/>
              <w:sz w:val="24"/>
              <w:szCs w:val="24"/>
              <w:rtl/>
              <w:lang w:eastAsia="he-IL"/>
            </w:rPr>
            <w:tab/>
          </w:r>
        </w:del>
      </w:ins>
      <w:del w:id="1644" w:author="Amos Baranes" w:date="2020-03-22T09:38:00Z">
        <w:r w:rsidRPr="00D2310E" w:rsidDel="008D3B9E">
          <w:rPr>
            <w:rFonts w:ascii="Times New Roman" w:eastAsia="Times New Roman" w:hAnsi="Times New Roman" w:cs="David"/>
            <w:sz w:val="24"/>
            <w:szCs w:val="24"/>
            <w:rtl/>
            <w:lang w:eastAsia="he-IL"/>
            <w:rPrChange w:id="1645" w:author="הילית אראל שכטר" w:date="2020-03-16T21:05:00Z">
              <w:rPr>
                <w:sz w:val="20"/>
                <w:szCs w:val="20"/>
                <w:rtl/>
              </w:rPr>
            </w:rPrChange>
          </w:rPr>
          <w:br/>
          <w:delText xml:space="preserve">(0009) </w:delText>
        </w:r>
        <w:r w:rsidRPr="00D2310E" w:rsidDel="008D3B9E">
          <w:rPr>
            <w:rFonts w:ascii="Times New Roman" w:eastAsia="Times New Roman" w:hAnsi="Times New Roman" w:cs="David" w:hint="eastAsia"/>
            <w:sz w:val="24"/>
            <w:szCs w:val="24"/>
            <w:rtl/>
            <w:lang w:eastAsia="he-IL"/>
            <w:rPrChange w:id="1646" w:author="הילית אראל שכטר" w:date="2020-03-16T21:05:00Z">
              <w:rPr>
                <w:rFonts w:hint="eastAsia"/>
                <w:sz w:val="20"/>
                <w:szCs w:val="20"/>
                <w:rtl/>
              </w:rPr>
            </w:rPrChange>
          </w:rPr>
          <w:delText>מצלמה</w:delText>
        </w:r>
        <w:r w:rsidRPr="00D2310E" w:rsidDel="008D3B9E">
          <w:rPr>
            <w:rFonts w:ascii="Times New Roman" w:eastAsia="Times New Roman" w:hAnsi="Times New Roman" w:cs="David"/>
            <w:sz w:val="24"/>
            <w:szCs w:val="24"/>
            <w:rtl/>
            <w:lang w:eastAsia="he-IL"/>
            <w:rPrChange w:id="164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48" w:author="הילית אראל שכטר" w:date="2020-03-16T21:05:00Z">
              <w:rPr>
                <w:rFonts w:hint="eastAsia"/>
                <w:sz w:val="20"/>
                <w:szCs w:val="20"/>
                <w:rtl/>
              </w:rPr>
            </w:rPrChange>
          </w:rPr>
          <w:delText>מודול</w:delText>
        </w:r>
        <w:r w:rsidRPr="00D2310E" w:rsidDel="008D3B9E">
          <w:rPr>
            <w:rFonts w:ascii="Times New Roman" w:eastAsia="Times New Roman" w:hAnsi="Times New Roman" w:cs="David"/>
            <w:sz w:val="24"/>
            <w:szCs w:val="24"/>
            <w:rtl/>
            <w:lang w:eastAsia="he-IL"/>
            <w:rPrChange w:id="164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0" w:author="הילית אראל שכטר" w:date="2020-03-16T21:05:00Z">
              <w:rPr>
                <w:rFonts w:hint="eastAsia"/>
                <w:sz w:val="20"/>
                <w:szCs w:val="20"/>
                <w:rtl/>
              </w:rPr>
            </w:rPrChange>
          </w:rPr>
          <w:delText>תקשורת</w:delText>
        </w:r>
        <w:r w:rsidRPr="00D2310E" w:rsidDel="008D3B9E">
          <w:rPr>
            <w:rFonts w:ascii="Times New Roman" w:eastAsia="Times New Roman" w:hAnsi="Times New Roman" w:cs="David"/>
            <w:sz w:val="24"/>
            <w:szCs w:val="24"/>
            <w:rtl/>
            <w:lang w:eastAsia="he-IL"/>
            <w:rPrChange w:id="165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2" w:author="הילית אראל שכטר" w:date="2020-03-16T21:05:00Z">
              <w:rPr>
                <w:rFonts w:hint="eastAsia"/>
                <w:sz w:val="20"/>
                <w:szCs w:val="20"/>
                <w:rtl/>
              </w:rPr>
            </w:rPrChange>
          </w:rPr>
          <w:delText>אלחוטית</w:delText>
        </w:r>
        <w:r w:rsidRPr="00D2310E" w:rsidDel="008D3B9E">
          <w:rPr>
            <w:rFonts w:ascii="Times New Roman" w:eastAsia="Times New Roman" w:hAnsi="Times New Roman" w:cs="David"/>
            <w:sz w:val="24"/>
            <w:szCs w:val="24"/>
            <w:rtl/>
            <w:lang w:eastAsia="he-IL"/>
            <w:rPrChange w:id="165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4" w:author="הילית אראל שכטר" w:date="2020-03-16T21:05:00Z">
              <w:rPr>
                <w:rFonts w:hint="eastAsia"/>
                <w:sz w:val="20"/>
                <w:szCs w:val="20"/>
                <w:rtl/>
              </w:rPr>
            </w:rPrChange>
          </w:rPr>
          <w:delText>מסך</w:delText>
        </w:r>
        <w:r w:rsidRPr="00D2310E" w:rsidDel="008D3B9E">
          <w:rPr>
            <w:rFonts w:ascii="Times New Roman" w:eastAsia="Times New Roman" w:hAnsi="Times New Roman" w:cs="David"/>
            <w:sz w:val="24"/>
            <w:szCs w:val="24"/>
            <w:rtl/>
            <w:lang w:eastAsia="he-IL"/>
            <w:rPrChange w:id="165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6" w:author="הילית אראל שכטר" w:date="2020-03-16T21:05:00Z">
              <w:rPr>
                <w:rFonts w:hint="eastAsia"/>
                <w:sz w:val="20"/>
                <w:szCs w:val="20"/>
                <w:rtl/>
              </w:rPr>
            </w:rPrChange>
          </w:rPr>
          <w:delText>רגיש</w:delText>
        </w:r>
        <w:r w:rsidRPr="00D2310E" w:rsidDel="008D3B9E">
          <w:rPr>
            <w:rFonts w:ascii="Times New Roman" w:eastAsia="Times New Roman" w:hAnsi="Times New Roman" w:cs="David"/>
            <w:sz w:val="24"/>
            <w:szCs w:val="24"/>
            <w:rtl/>
            <w:lang w:eastAsia="he-IL"/>
            <w:rPrChange w:id="165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58" w:author="הילית אראל שכטר" w:date="2020-03-16T21:05:00Z">
              <w:rPr>
                <w:rFonts w:hint="eastAsia"/>
                <w:sz w:val="20"/>
                <w:szCs w:val="20"/>
                <w:rtl/>
              </w:rPr>
            </w:rPrChange>
          </w:rPr>
          <w:delText>למגע</w:delText>
        </w:r>
      </w:del>
      <w:ins w:id="1659" w:author="הילית אראל שכטר" w:date="2020-03-16T21:05:00Z">
        <w:del w:id="1660" w:author="Amos Baranes" w:date="2020-03-22T09:38:00Z">
          <w:r w:rsidR="00D2310E" w:rsidDel="008D3B9E">
            <w:rPr>
              <w:rFonts w:ascii="Times New Roman" w:eastAsia="Times New Roman" w:hAnsi="Times New Roman" w:cs="David"/>
              <w:sz w:val="24"/>
              <w:szCs w:val="24"/>
              <w:rtl/>
              <w:lang w:eastAsia="he-IL"/>
            </w:rPr>
            <w:tab/>
          </w:r>
        </w:del>
      </w:ins>
      <w:del w:id="1661" w:author="Amos Baranes" w:date="2020-03-22T09:38:00Z">
        <w:r w:rsidRPr="00D2310E" w:rsidDel="008D3B9E">
          <w:rPr>
            <w:rFonts w:ascii="Times New Roman" w:eastAsia="Times New Roman" w:hAnsi="Times New Roman" w:cs="David"/>
            <w:sz w:val="24"/>
            <w:szCs w:val="24"/>
            <w:rtl/>
            <w:lang w:eastAsia="he-IL"/>
            <w:rPrChange w:id="1662" w:author="הילית אראל שכטר" w:date="2020-03-16T21:05:00Z">
              <w:rPr>
                <w:sz w:val="20"/>
                <w:szCs w:val="20"/>
                <w:rtl/>
              </w:rPr>
            </w:rPrChange>
          </w:rPr>
          <w:br/>
          <w:delText xml:space="preserve">(0010) </w:delText>
        </w:r>
        <w:r w:rsidRPr="00D2310E" w:rsidDel="008D3B9E">
          <w:rPr>
            <w:rFonts w:ascii="Times New Roman" w:eastAsia="Times New Roman" w:hAnsi="Times New Roman" w:cs="David" w:hint="eastAsia"/>
            <w:sz w:val="24"/>
            <w:szCs w:val="24"/>
            <w:rtl/>
            <w:lang w:eastAsia="he-IL"/>
            <w:rPrChange w:id="1663" w:author="הילית אראל שכטר" w:date="2020-03-16T21:05:00Z">
              <w:rPr>
                <w:rFonts w:hint="eastAsia"/>
                <w:sz w:val="20"/>
                <w:szCs w:val="20"/>
                <w:rtl/>
              </w:rPr>
            </w:rPrChange>
          </w:rPr>
          <w:delText>מיקרופון</w:delText>
        </w:r>
        <w:r w:rsidRPr="00D2310E" w:rsidDel="008D3B9E">
          <w:rPr>
            <w:rFonts w:ascii="Times New Roman" w:eastAsia="Times New Roman" w:hAnsi="Times New Roman" w:cs="David"/>
            <w:sz w:val="24"/>
            <w:szCs w:val="24"/>
            <w:rtl/>
            <w:lang w:eastAsia="he-IL"/>
            <w:rPrChange w:id="1664"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5" w:author="הילית אראל שכטר" w:date="2020-03-16T21:05:00Z">
              <w:rPr>
                <w:rFonts w:hint="eastAsia"/>
                <w:sz w:val="20"/>
                <w:szCs w:val="20"/>
                <w:rtl/>
              </w:rPr>
            </w:rPrChange>
          </w:rPr>
          <w:delText>רמקול</w:delText>
        </w:r>
        <w:r w:rsidRPr="00D2310E" w:rsidDel="008D3B9E">
          <w:rPr>
            <w:rFonts w:ascii="Times New Roman" w:eastAsia="Times New Roman" w:hAnsi="Times New Roman" w:cs="David"/>
            <w:sz w:val="24"/>
            <w:szCs w:val="24"/>
            <w:rtl/>
            <w:lang w:eastAsia="he-IL"/>
            <w:rPrChange w:id="1666"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7" w:author="הילית אראל שכטר" w:date="2020-03-16T21:05:00Z">
              <w:rPr>
                <w:rFonts w:hint="eastAsia"/>
                <w:sz w:val="20"/>
                <w:szCs w:val="20"/>
                <w:rtl/>
              </w:rPr>
            </w:rPrChange>
          </w:rPr>
          <w:delText>סוללה</w:delText>
        </w:r>
        <w:r w:rsidRPr="00D2310E" w:rsidDel="008D3B9E">
          <w:rPr>
            <w:rFonts w:ascii="Times New Roman" w:eastAsia="Times New Roman" w:hAnsi="Times New Roman" w:cs="David"/>
            <w:sz w:val="24"/>
            <w:szCs w:val="24"/>
            <w:rtl/>
            <w:lang w:eastAsia="he-IL"/>
            <w:rPrChange w:id="1668"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69" w:author="הילית אראל שכטר" w:date="2020-03-16T21:05:00Z">
              <w:rPr>
                <w:rFonts w:hint="eastAsia"/>
                <w:sz w:val="20"/>
                <w:szCs w:val="20"/>
                <w:rtl/>
              </w:rPr>
            </w:rPrChange>
          </w:rPr>
          <w:delText>נטענת</w:delText>
        </w:r>
        <w:r w:rsidRPr="00D2310E" w:rsidDel="008D3B9E">
          <w:rPr>
            <w:rFonts w:ascii="Times New Roman" w:eastAsia="Times New Roman" w:hAnsi="Times New Roman" w:cs="David"/>
            <w:sz w:val="24"/>
            <w:szCs w:val="24"/>
            <w:rtl/>
            <w:lang w:eastAsia="he-IL"/>
            <w:rPrChange w:id="1670"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1" w:author="הילית אראל שכטר" w:date="2020-03-16T21:05:00Z">
              <w:rPr>
                <w:rFonts w:hint="eastAsia"/>
                <w:sz w:val="20"/>
                <w:szCs w:val="20"/>
                <w:rtl/>
              </w:rPr>
            </w:rPrChange>
          </w:rPr>
          <w:delText>ויציאת</w:delText>
        </w:r>
        <w:r w:rsidRPr="00D2310E" w:rsidDel="008D3B9E">
          <w:rPr>
            <w:rFonts w:ascii="Times New Roman" w:eastAsia="Times New Roman" w:hAnsi="Times New Roman" w:cs="David"/>
            <w:sz w:val="24"/>
            <w:szCs w:val="24"/>
            <w:rtl/>
            <w:lang w:eastAsia="he-IL"/>
            <w:rPrChange w:id="1672"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73" w:author="הילית אראל שכטר" w:date="2020-03-16T21:05:00Z">
              <w:rPr>
                <w:rFonts w:hint="eastAsia"/>
                <w:sz w:val="20"/>
                <w:szCs w:val="20"/>
                <w:rtl/>
              </w:rPr>
            </w:rPrChange>
          </w:rPr>
          <w:delText>טעינה</w:delText>
        </w:r>
      </w:del>
      <w:ins w:id="1674" w:author="הילית אראל שכטר" w:date="2020-03-16T21:05:00Z">
        <w:del w:id="1675" w:author="Amos Baranes" w:date="2020-03-22T09:38:00Z">
          <w:r w:rsidR="00D2310E" w:rsidDel="008D3B9E">
            <w:rPr>
              <w:rFonts w:ascii="Times New Roman" w:eastAsia="Times New Roman" w:hAnsi="Times New Roman" w:cs="David"/>
              <w:sz w:val="24"/>
              <w:szCs w:val="24"/>
              <w:rtl/>
              <w:lang w:eastAsia="he-IL"/>
            </w:rPr>
            <w:tab/>
          </w:r>
        </w:del>
      </w:ins>
      <w:del w:id="1676" w:author="Amos Baranes" w:date="2020-03-22T09:38:00Z">
        <w:r w:rsidRPr="00D2310E" w:rsidDel="008D3B9E">
          <w:rPr>
            <w:rFonts w:ascii="Times New Roman" w:eastAsia="Times New Roman" w:hAnsi="Times New Roman" w:cs="David"/>
            <w:sz w:val="24"/>
            <w:szCs w:val="24"/>
            <w:rtl/>
            <w:lang w:eastAsia="he-IL"/>
            <w:rPrChange w:id="1677" w:author="הילית אראל שכטר" w:date="2020-03-16T21:05:00Z">
              <w:rPr>
                <w:sz w:val="20"/>
                <w:szCs w:val="20"/>
                <w:rtl/>
              </w:rPr>
            </w:rPrChange>
          </w:rPr>
          <w:br/>
          <w:delText xml:space="preserve">(0011) חיישן טמפרטורה, חיישן לחות, חיישון משולב לטמפרטורה וללחות, חיישן אור, מחוון פעילות וכפתור </w:delText>
        </w:r>
        <w:r w:rsidR="00571531" w:rsidRPr="00D2310E" w:rsidDel="008D3B9E">
          <w:rPr>
            <w:rFonts w:ascii="Times New Roman" w:eastAsia="Times New Roman" w:hAnsi="Times New Roman" w:cs="David"/>
            <w:sz w:val="24"/>
            <w:szCs w:val="24"/>
            <w:rtl/>
            <w:lang w:eastAsia="he-IL"/>
            <w:rPrChange w:id="1678" w:author="הילית אראל שכטר" w:date="2020-03-16T21:05:00Z">
              <w:rPr>
                <w:sz w:val="20"/>
                <w:szCs w:val="20"/>
                <w:rtl/>
              </w:rPr>
            </w:rPrChange>
          </w:rPr>
          <w:delText xml:space="preserve"> הפעלה</w:delText>
        </w:r>
      </w:del>
      <w:ins w:id="1679" w:author="הילית אראל שכטר" w:date="2020-03-16T20:53:00Z">
        <w:del w:id="1680" w:author="Amos Baranes" w:date="2020-03-22T09:38:00Z">
          <w:r w:rsidR="0081213B" w:rsidRPr="00D2310E" w:rsidDel="008D3B9E">
            <w:rPr>
              <w:rFonts w:ascii="Times New Roman" w:eastAsia="Times New Roman" w:hAnsi="Times New Roman" w:cs="David"/>
              <w:sz w:val="24"/>
              <w:szCs w:val="24"/>
              <w:rtl/>
              <w:lang w:eastAsia="he-IL"/>
              <w:rPrChange w:id="1681" w:author="הילית אראל שכטר" w:date="2020-03-16T21:05:00Z">
                <w:rPr>
                  <w:sz w:val="20"/>
                  <w:szCs w:val="20"/>
                  <w:rtl/>
                </w:rPr>
              </w:rPrChange>
            </w:rPr>
            <w:delText xml:space="preserve"> – מה המטרה של אלו? </w:delText>
          </w:r>
        </w:del>
      </w:ins>
      <w:del w:id="1682" w:author="Amos Baranes" w:date="2020-03-22T09:38:00Z">
        <w:r w:rsidRPr="00D2310E" w:rsidDel="008D3B9E">
          <w:rPr>
            <w:rFonts w:ascii="Times New Roman" w:eastAsia="Times New Roman" w:hAnsi="Times New Roman" w:cs="David"/>
            <w:sz w:val="24"/>
            <w:szCs w:val="24"/>
            <w:rtl/>
            <w:lang w:eastAsia="he-IL"/>
            <w:rPrChange w:id="1683" w:author="הילית אראל שכטר" w:date="2020-03-16T21:05:00Z">
              <w:rPr>
                <w:sz w:val="20"/>
                <w:szCs w:val="20"/>
                <w:rtl/>
              </w:rPr>
            </w:rPrChange>
          </w:rPr>
          <w:br/>
          <w:delText xml:space="preserve">(0012) </w:delText>
        </w:r>
        <w:r w:rsidRPr="00D2310E" w:rsidDel="008D3B9E">
          <w:rPr>
            <w:rFonts w:ascii="Times New Roman" w:eastAsia="Times New Roman" w:hAnsi="Times New Roman" w:cs="David" w:hint="eastAsia"/>
            <w:sz w:val="24"/>
            <w:szCs w:val="24"/>
            <w:rtl/>
            <w:lang w:eastAsia="he-IL"/>
            <w:rPrChange w:id="1684" w:author="הילית אראל שכטר" w:date="2020-03-16T21:05:00Z">
              <w:rPr>
                <w:rFonts w:hint="eastAsia"/>
                <w:sz w:val="20"/>
                <w:szCs w:val="20"/>
                <w:rtl/>
              </w:rPr>
            </w:rPrChange>
          </w:rPr>
          <w:delText>עדשת</w:delText>
        </w:r>
        <w:r w:rsidRPr="00D2310E" w:rsidDel="008D3B9E">
          <w:rPr>
            <w:rFonts w:ascii="Times New Roman" w:eastAsia="Times New Roman" w:hAnsi="Times New Roman" w:cs="David"/>
            <w:sz w:val="24"/>
            <w:szCs w:val="24"/>
            <w:rtl/>
            <w:lang w:eastAsia="he-IL"/>
            <w:rPrChange w:id="168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6" w:author="הילית אראל שכטר" w:date="2020-03-16T21:05:00Z">
              <w:rPr>
                <w:rFonts w:hint="eastAsia"/>
                <w:sz w:val="20"/>
                <w:szCs w:val="20"/>
                <w:rtl/>
              </w:rPr>
            </w:rPrChange>
          </w:rPr>
          <w:delText>זוית</w:delText>
        </w:r>
        <w:r w:rsidRPr="00D2310E" w:rsidDel="008D3B9E">
          <w:rPr>
            <w:rFonts w:ascii="Times New Roman" w:eastAsia="Times New Roman" w:hAnsi="Times New Roman" w:cs="David"/>
            <w:sz w:val="24"/>
            <w:szCs w:val="24"/>
            <w:rtl/>
            <w:lang w:eastAsia="he-IL"/>
            <w:rPrChange w:id="168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88" w:author="הילית אראל שכטר" w:date="2020-03-16T21:05:00Z">
              <w:rPr>
                <w:rFonts w:hint="eastAsia"/>
                <w:sz w:val="20"/>
                <w:szCs w:val="20"/>
                <w:rtl/>
              </w:rPr>
            </w:rPrChange>
          </w:rPr>
          <w:delText>רחבה</w:delText>
        </w:r>
        <w:r w:rsidRPr="00D2310E" w:rsidDel="008D3B9E">
          <w:rPr>
            <w:rFonts w:ascii="Times New Roman" w:eastAsia="Times New Roman" w:hAnsi="Times New Roman" w:cs="David"/>
            <w:sz w:val="24"/>
            <w:szCs w:val="24"/>
            <w:rtl/>
            <w:lang w:eastAsia="he-IL"/>
            <w:rPrChange w:id="168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0" w:author="הילית אראל שכטר" w:date="2020-03-16T21:05:00Z">
              <w:rPr>
                <w:rFonts w:hint="eastAsia"/>
                <w:sz w:val="20"/>
                <w:szCs w:val="20"/>
                <w:rtl/>
              </w:rPr>
            </w:rPrChange>
          </w:rPr>
          <w:delText>ריובי</w:delText>
        </w:r>
        <w:r w:rsidRPr="00D2310E" w:rsidDel="008D3B9E">
          <w:rPr>
            <w:rFonts w:ascii="Times New Roman" w:eastAsia="Times New Roman" w:hAnsi="Times New Roman" w:cs="David"/>
            <w:sz w:val="24"/>
            <w:szCs w:val="24"/>
            <w:rtl/>
            <w:lang w:eastAsia="he-IL"/>
            <w:rPrChange w:id="169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2" w:author="הילית אראל שכטר" w:date="2020-03-16T21:05:00Z">
              <w:rPr>
                <w:rFonts w:hint="eastAsia"/>
                <w:sz w:val="20"/>
                <w:szCs w:val="20"/>
                <w:rtl/>
              </w:rPr>
            </w:rPrChange>
          </w:rPr>
          <w:delText>דיודות</w:delText>
        </w:r>
        <w:r w:rsidRPr="00D2310E" w:rsidDel="008D3B9E">
          <w:rPr>
            <w:rFonts w:ascii="Times New Roman" w:eastAsia="Times New Roman" w:hAnsi="Times New Roman" w:cs="David"/>
            <w:sz w:val="24"/>
            <w:szCs w:val="24"/>
            <w:rtl/>
            <w:lang w:eastAsia="he-IL"/>
            <w:rPrChange w:id="169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4" w:author="הילית אראל שכטר" w:date="2020-03-16T21:05:00Z">
              <w:rPr>
                <w:rFonts w:hint="eastAsia"/>
                <w:sz w:val="20"/>
                <w:szCs w:val="20"/>
                <w:rtl/>
              </w:rPr>
            </w:rPrChange>
          </w:rPr>
          <w:delText>פולטות</w:delText>
        </w:r>
        <w:r w:rsidRPr="00D2310E" w:rsidDel="008D3B9E">
          <w:rPr>
            <w:rFonts w:ascii="Times New Roman" w:eastAsia="Times New Roman" w:hAnsi="Times New Roman" w:cs="David"/>
            <w:sz w:val="24"/>
            <w:szCs w:val="24"/>
            <w:rtl/>
            <w:lang w:eastAsia="he-IL"/>
            <w:rPrChange w:id="169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6" w:author="הילית אראל שכטר" w:date="2020-03-16T21:05:00Z">
              <w:rPr>
                <w:rFonts w:hint="eastAsia"/>
                <w:sz w:val="20"/>
                <w:szCs w:val="20"/>
                <w:rtl/>
              </w:rPr>
            </w:rPrChange>
          </w:rPr>
          <w:delText>אור</w:delText>
        </w:r>
        <w:r w:rsidRPr="00D2310E" w:rsidDel="008D3B9E">
          <w:rPr>
            <w:rFonts w:ascii="Times New Roman" w:eastAsia="Times New Roman" w:hAnsi="Times New Roman" w:cs="David"/>
            <w:sz w:val="24"/>
            <w:szCs w:val="24"/>
            <w:rtl/>
            <w:lang w:eastAsia="he-IL"/>
            <w:rPrChange w:id="169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698" w:author="הילית אראל שכטר" w:date="2020-03-16T21:05:00Z">
              <w:rPr>
                <w:rFonts w:hint="eastAsia"/>
                <w:sz w:val="20"/>
                <w:szCs w:val="20"/>
                <w:rtl/>
              </w:rPr>
            </w:rPrChange>
          </w:rPr>
          <w:delText>אינפרא</w:delText>
        </w:r>
        <w:r w:rsidRPr="00D2310E" w:rsidDel="008D3B9E">
          <w:rPr>
            <w:rFonts w:ascii="Times New Roman" w:eastAsia="Times New Roman" w:hAnsi="Times New Roman" w:cs="David"/>
            <w:sz w:val="24"/>
            <w:szCs w:val="24"/>
            <w:rtl/>
            <w:lang w:eastAsia="he-IL"/>
            <w:rPrChange w:id="169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0" w:author="הילית אראל שכטר" w:date="2020-03-16T21:05:00Z">
              <w:rPr>
                <w:rFonts w:hint="eastAsia"/>
                <w:sz w:val="20"/>
                <w:szCs w:val="20"/>
                <w:rtl/>
              </w:rPr>
            </w:rPrChange>
          </w:rPr>
          <w:delText>אדום</w:delText>
        </w:r>
        <w:r w:rsidRPr="00D2310E" w:rsidDel="008D3B9E">
          <w:rPr>
            <w:rFonts w:ascii="Times New Roman" w:eastAsia="Times New Roman" w:hAnsi="Times New Roman" w:cs="David"/>
            <w:sz w:val="24"/>
            <w:szCs w:val="24"/>
            <w:rtl/>
            <w:lang w:eastAsia="he-IL"/>
            <w:rPrChange w:id="170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2" w:author="הילית אראל שכטר" w:date="2020-03-16T21:05:00Z">
              <w:rPr>
                <w:rFonts w:hint="eastAsia"/>
                <w:sz w:val="20"/>
                <w:szCs w:val="20"/>
                <w:rtl/>
              </w:rPr>
            </w:rPrChange>
          </w:rPr>
          <w:delText>מיקרו</w:delText>
        </w:r>
        <w:r w:rsidRPr="00D2310E" w:rsidDel="008D3B9E">
          <w:rPr>
            <w:rFonts w:ascii="Times New Roman" w:eastAsia="Times New Roman" w:hAnsi="Times New Roman" w:cs="David"/>
            <w:sz w:val="24"/>
            <w:szCs w:val="24"/>
            <w:rtl/>
            <w:lang w:eastAsia="he-IL"/>
            <w:rPrChange w:id="170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4" w:author="הילית אראל שכטר" w:date="2020-03-16T21:05:00Z">
              <w:rPr>
                <w:rFonts w:hint="eastAsia"/>
                <w:sz w:val="20"/>
                <w:szCs w:val="20"/>
                <w:rtl/>
              </w:rPr>
            </w:rPrChange>
          </w:rPr>
          <w:delText>מעבד</w:delText>
        </w:r>
        <w:r w:rsidRPr="00D2310E" w:rsidDel="008D3B9E">
          <w:rPr>
            <w:rFonts w:ascii="Times New Roman" w:eastAsia="Times New Roman" w:hAnsi="Times New Roman" w:cs="David"/>
            <w:sz w:val="24"/>
            <w:szCs w:val="24"/>
            <w:rtl/>
            <w:lang w:eastAsia="he-IL"/>
            <w:rPrChange w:id="1705"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6" w:author="הילית אראל שכטר" w:date="2020-03-16T21:05:00Z">
              <w:rPr>
                <w:rFonts w:hint="eastAsia"/>
                <w:sz w:val="20"/>
                <w:szCs w:val="20"/>
                <w:rtl/>
              </w:rPr>
            </w:rPrChange>
          </w:rPr>
          <w:delText>אחד</w:delText>
        </w:r>
        <w:r w:rsidRPr="00D2310E" w:rsidDel="008D3B9E">
          <w:rPr>
            <w:rFonts w:ascii="Times New Roman" w:eastAsia="Times New Roman" w:hAnsi="Times New Roman" w:cs="David"/>
            <w:sz w:val="24"/>
            <w:szCs w:val="24"/>
            <w:rtl/>
            <w:lang w:eastAsia="he-IL"/>
            <w:rPrChange w:id="1707"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08" w:author="הילית אראל שכטר" w:date="2020-03-16T21:05:00Z">
              <w:rPr>
                <w:rFonts w:hint="eastAsia"/>
                <w:sz w:val="20"/>
                <w:szCs w:val="20"/>
                <w:rtl/>
              </w:rPr>
            </w:rPrChange>
          </w:rPr>
          <w:delText>ויחידת</w:delText>
        </w:r>
        <w:r w:rsidRPr="00D2310E" w:rsidDel="008D3B9E">
          <w:rPr>
            <w:rFonts w:ascii="Times New Roman" w:eastAsia="Times New Roman" w:hAnsi="Times New Roman" w:cs="David"/>
            <w:sz w:val="24"/>
            <w:szCs w:val="24"/>
            <w:rtl/>
            <w:lang w:eastAsia="he-IL"/>
            <w:rPrChange w:id="1709"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10" w:author="הילית אראל שכטר" w:date="2020-03-16T21:05:00Z">
              <w:rPr>
                <w:rFonts w:hint="eastAsia"/>
                <w:sz w:val="20"/>
                <w:szCs w:val="20"/>
                <w:rtl/>
              </w:rPr>
            </w:rPrChange>
          </w:rPr>
          <w:delText>עיבוד</w:delText>
        </w:r>
        <w:r w:rsidRPr="00D2310E" w:rsidDel="008D3B9E">
          <w:rPr>
            <w:rFonts w:ascii="Times New Roman" w:eastAsia="Times New Roman" w:hAnsi="Times New Roman" w:cs="David"/>
            <w:sz w:val="24"/>
            <w:szCs w:val="24"/>
            <w:rtl/>
            <w:lang w:eastAsia="he-IL"/>
            <w:rPrChange w:id="1711"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12" w:author="הילית אראל שכטר" w:date="2020-03-16T21:05:00Z">
              <w:rPr>
                <w:rFonts w:hint="eastAsia"/>
                <w:sz w:val="20"/>
                <w:szCs w:val="20"/>
                <w:rtl/>
              </w:rPr>
            </w:rPrChange>
          </w:rPr>
          <w:delText>גרפית</w:delText>
        </w:r>
        <w:r w:rsidRPr="00D2310E" w:rsidDel="008D3B9E">
          <w:rPr>
            <w:rFonts w:ascii="Times New Roman" w:eastAsia="Times New Roman" w:hAnsi="Times New Roman" w:cs="David"/>
            <w:sz w:val="24"/>
            <w:szCs w:val="24"/>
            <w:rtl/>
            <w:lang w:eastAsia="he-IL"/>
            <w:rPrChange w:id="1713" w:author="הילית אראל שכטר" w:date="2020-03-16T21:05:00Z">
              <w:rPr>
                <w:sz w:val="20"/>
                <w:szCs w:val="20"/>
                <w:rtl/>
              </w:rPr>
            </w:rPrChange>
          </w:rPr>
          <w:delText xml:space="preserve"> (</w:delText>
        </w:r>
        <w:r w:rsidRPr="00D2310E" w:rsidDel="008D3B9E">
          <w:rPr>
            <w:rFonts w:ascii="Times New Roman" w:eastAsia="Times New Roman" w:hAnsi="Times New Roman" w:cs="David"/>
            <w:sz w:val="24"/>
            <w:szCs w:val="24"/>
            <w:lang w:eastAsia="he-IL"/>
            <w:rPrChange w:id="1714" w:author="הילית אראל שכטר" w:date="2020-03-16T21:05:00Z">
              <w:rPr>
                <w:sz w:val="20"/>
                <w:szCs w:val="20"/>
              </w:rPr>
            </w:rPrChange>
          </w:rPr>
          <w:delText>GPU</w:delText>
        </w:r>
        <w:r w:rsidRPr="00D2310E" w:rsidDel="008D3B9E">
          <w:rPr>
            <w:rFonts w:ascii="Times New Roman" w:eastAsia="Times New Roman" w:hAnsi="Times New Roman" w:cs="David"/>
            <w:sz w:val="24"/>
            <w:szCs w:val="24"/>
            <w:rtl/>
            <w:lang w:eastAsia="he-IL"/>
            <w:rPrChange w:id="1715" w:author="הילית אראל שכטר" w:date="2020-03-16T21:05:00Z">
              <w:rPr>
                <w:sz w:val="20"/>
                <w:szCs w:val="20"/>
                <w:rtl/>
              </w:rPr>
            </w:rPrChange>
          </w:rPr>
          <w:delText>).</w:delText>
        </w:r>
      </w:del>
    </w:p>
    <w:p w14:paraId="458198A0" w14:textId="599FEC3D" w:rsidR="00657244" w:rsidRPr="00D2310E" w:rsidDel="008D3B9E" w:rsidRDefault="00657244">
      <w:pPr>
        <w:autoSpaceDE w:val="0"/>
        <w:autoSpaceDN w:val="0"/>
        <w:bidi/>
        <w:spacing w:before="120" w:after="120" w:line="360" w:lineRule="auto"/>
        <w:ind w:left="360"/>
        <w:rPr>
          <w:del w:id="1716" w:author="Amos Baranes" w:date="2020-03-22T09:38:00Z"/>
          <w:rFonts w:ascii="Times New Roman" w:eastAsia="Times New Roman" w:hAnsi="Times New Roman" w:cs="David"/>
          <w:sz w:val="24"/>
          <w:szCs w:val="24"/>
          <w:lang w:eastAsia="he-IL"/>
          <w:rPrChange w:id="1717" w:author="הילית אראל שכטר" w:date="2020-03-16T21:06:00Z">
            <w:rPr>
              <w:del w:id="1718" w:author="Amos Baranes" w:date="2020-03-22T09:38:00Z"/>
              <w:sz w:val="20"/>
              <w:szCs w:val="20"/>
            </w:rPr>
          </w:rPrChange>
        </w:rPr>
        <w:pPrChange w:id="1719" w:author="הילית אראל שכטר" w:date="2020-03-16T21:06:00Z">
          <w:pPr>
            <w:pStyle w:val="ListParagraph"/>
            <w:bidi/>
          </w:pPr>
        </w:pPrChange>
      </w:pPr>
      <w:del w:id="1720" w:author="Amos Baranes" w:date="2020-03-22T09:38:00Z">
        <w:r w:rsidRPr="00D2310E" w:rsidDel="008D3B9E">
          <w:rPr>
            <w:rFonts w:ascii="Times New Roman" w:eastAsia="Times New Roman" w:hAnsi="Times New Roman" w:cs="David"/>
            <w:sz w:val="24"/>
            <w:szCs w:val="24"/>
            <w:rtl/>
            <w:lang w:eastAsia="he-IL"/>
            <w:rPrChange w:id="1721" w:author="הילית אראל שכטר" w:date="2020-03-16T21:06:00Z">
              <w:rPr>
                <w:sz w:val="20"/>
                <w:szCs w:val="20"/>
                <w:rtl/>
              </w:rPr>
            </w:rPrChange>
          </w:rPr>
          <w:delText xml:space="preserve">(0014) </w:delText>
        </w:r>
        <w:r w:rsidRPr="00D2310E" w:rsidDel="008D3B9E">
          <w:rPr>
            <w:rFonts w:ascii="Times New Roman" w:eastAsia="Times New Roman" w:hAnsi="Times New Roman" w:cs="David" w:hint="eastAsia"/>
            <w:sz w:val="24"/>
            <w:szCs w:val="24"/>
            <w:rtl/>
            <w:lang w:eastAsia="he-IL"/>
            <w:rPrChange w:id="1722" w:author="הילית אראל שכטר" w:date="2020-03-16T21:06:00Z">
              <w:rPr>
                <w:rFonts w:hint="eastAsia"/>
                <w:sz w:val="20"/>
                <w:szCs w:val="20"/>
                <w:rtl/>
              </w:rPr>
            </w:rPrChange>
          </w:rPr>
          <w:delText>שרת</w:delText>
        </w:r>
        <w:r w:rsidRPr="00D2310E" w:rsidDel="008D3B9E">
          <w:rPr>
            <w:rFonts w:ascii="Times New Roman" w:eastAsia="Times New Roman" w:hAnsi="Times New Roman" w:cs="David"/>
            <w:sz w:val="24"/>
            <w:szCs w:val="24"/>
            <w:rtl/>
            <w:lang w:eastAsia="he-IL"/>
            <w:rPrChange w:id="1723" w:author="הילית אראל שכטר" w:date="2020-03-16T21:06:00Z">
              <w:rPr>
                <w:sz w:val="20"/>
                <w:szCs w:val="20"/>
                <w:rtl/>
              </w:rPr>
            </w:rPrChange>
          </w:rPr>
          <w:delText xml:space="preserve"> </w:delText>
        </w:r>
        <w:r w:rsidRPr="00D2310E" w:rsidDel="008D3B9E">
          <w:rPr>
            <w:rFonts w:ascii="Times New Roman" w:eastAsia="Times New Roman" w:hAnsi="Times New Roman" w:cs="David" w:hint="eastAsia"/>
            <w:sz w:val="24"/>
            <w:szCs w:val="24"/>
            <w:rtl/>
            <w:lang w:eastAsia="he-IL"/>
            <w:rPrChange w:id="1724" w:author="הילית אראל שכטר" w:date="2020-03-16T21:06:00Z">
              <w:rPr>
                <w:rFonts w:hint="eastAsia"/>
                <w:sz w:val="20"/>
                <w:szCs w:val="20"/>
                <w:rtl/>
              </w:rPr>
            </w:rPrChange>
          </w:rPr>
          <w:delText>מדיה</w:delText>
        </w:r>
      </w:del>
    </w:p>
    <w:p w14:paraId="17C91B7A" w14:textId="426A764F" w:rsidR="00657244" w:rsidRPr="00D2310E" w:rsidDel="008D3B9E" w:rsidRDefault="0081213B">
      <w:pPr>
        <w:autoSpaceDE w:val="0"/>
        <w:autoSpaceDN w:val="0"/>
        <w:bidi/>
        <w:spacing w:before="120" w:after="120" w:line="360" w:lineRule="auto"/>
        <w:ind w:left="360"/>
        <w:jc w:val="both"/>
        <w:rPr>
          <w:del w:id="1725" w:author="Amos Baranes" w:date="2020-03-22T09:38:00Z"/>
          <w:rFonts w:ascii="Times New Roman" w:eastAsia="Times New Roman" w:hAnsi="Times New Roman" w:cs="David"/>
          <w:sz w:val="24"/>
          <w:szCs w:val="24"/>
          <w:lang w:eastAsia="he-IL"/>
          <w:rPrChange w:id="1726" w:author="הילית אראל שכטר" w:date="2020-03-16T21:05:00Z">
            <w:rPr>
              <w:del w:id="1727" w:author="Amos Baranes" w:date="2020-03-22T09:38:00Z"/>
            </w:rPr>
          </w:rPrChange>
        </w:rPr>
        <w:pPrChange w:id="1728" w:author="הילית אראל שכטר" w:date="2020-03-16T21:06:00Z">
          <w:pPr>
            <w:pStyle w:val="ListParagraph"/>
            <w:bidi/>
          </w:pPr>
        </w:pPrChange>
      </w:pPr>
      <w:ins w:id="1729" w:author="הילית אראל שכטר" w:date="2020-03-16T20:52:00Z">
        <w:del w:id="1730" w:author="Amos Baranes" w:date="2020-03-22T09:38:00Z">
          <w:r w:rsidRPr="00D2310E" w:rsidDel="008D3B9E">
            <w:rPr>
              <w:rFonts w:ascii="Times New Roman" w:eastAsia="Times New Roman" w:hAnsi="Times New Roman" w:cs="David"/>
              <w:sz w:val="24"/>
              <w:szCs w:val="24"/>
              <w:rtl/>
              <w:lang w:eastAsia="he-IL"/>
              <w:rPrChange w:id="1731" w:author="הילית אראל שכטר" w:date="2020-03-16T21:05:00Z">
                <w:rPr>
                  <w:rtl/>
                </w:rPr>
              </w:rPrChange>
            </w:rPr>
            <w:delText>(עמוס – מה אלו המספרים שבסוגריים?)</w:delText>
          </w:r>
        </w:del>
      </w:ins>
    </w:p>
    <w:p w14:paraId="192FD9A2" w14:textId="7672B1B0" w:rsidR="00657244" w:rsidRPr="00D2310E" w:rsidDel="008D3B9E" w:rsidRDefault="00D2310E">
      <w:pPr>
        <w:numPr>
          <w:ilvl w:val="0"/>
          <w:numId w:val="24"/>
        </w:numPr>
        <w:autoSpaceDE w:val="0"/>
        <w:autoSpaceDN w:val="0"/>
        <w:bidi/>
        <w:spacing w:before="120" w:after="120" w:line="360" w:lineRule="auto"/>
        <w:jc w:val="both"/>
        <w:rPr>
          <w:del w:id="1732" w:author="Amos Baranes" w:date="2020-03-22T09:38:00Z"/>
          <w:rFonts w:ascii="David" w:hAnsi="David" w:cs="David"/>
          <w:sz w:val="24"/>
          <w:szCs w:val="24"/>
          <w:rPrChange w:id="1733" w:author="הילית אראל שכטר" w:date="2020-03-16T21:10:00Z">
            <w:rPr>
              <w:del w:id="1734" w:author="Amos Baranes" w:date="2020-03-22T09:38:00Z"/>
            </w:rPr>
          </w:rPrChange>
        </w:rPr>
        <w:pPrChange w:id="1735" w:author="הילית אראל שכטר" w:date="2020-03-16T20:59:00Z">
          <w:pPr>
            <w:pStyle w:val="ListParagraph"/>
            <w:numPr>
              <w:numId w:val="5"/>
            </w:numPr>
            <w:bidi/>
            <w:ind w:hanging="360"/>
          </w:pPr>
        </w:pPrChange>
      </w:pPr>
      <w:ins w:id="1736" w:author="הילית אראל שכטר" w:date="2020-03-16T21:03:00Z">
        <w:del w:id="1737" w:author="Amos Baranes" w:date="2020-03-22T09:38:00Z">
          <w:r w:rsidRPr="00D2310E" w:rsidDel="008D3B9E">
            <w:rPr>
              <w:rFonts w:ascii="David" w:hAnsi="David" w:cs="David" w:hint="eastAsia"/>
              <w:sz w:val="24"/>
              <w:szCs w:val="24"/>
              <w:rtl/>
              <w:rPrChange w:id="1738" w:author="הילית אראל שכטר" w:date="2020-03-16T21:10:00Z">
                <w:rPr>
                  <w:rFonts w:hint="eastAsia"/>
                  <w:rtl/>
                </w:rPr>
              </w:rPrChange>
            </w:rPr>
            <w:delText>פעולות</w:delText>
          </w:r>
          <w:r w:rsidRPr="00D2310E" w:rsidDel="008D3B9E">
            <w:rPr>
              <w:rFonts w:ascii="David" w:hAnsi="David" w:cs="David"/>
              <w:sz w:val="24"/>
              <w:szCs w:val="24"/>
              <w:rtl/>
              <w:rPrChange w:id="1739" w:author="הילית אראל שכטר" w:date="2020-03-16T21:10:00Z">
                <w:rPr>
                  <w:rtl/>
                </w:rPr>
              </w:rPrChange>
            </w:rPr>
            <w:delText xml:space="preserve"> </w:delText>
          </w:r>
          <w:r w:rsidRPr="00D2310E" w:rsidDel="008D3B9E">
            <w:rPr>
              <w:rFonts w:ascii="David" w:hAnsi="David" w:cs="David" w:hint="eastAsia"/>
              <w:sz w:val="24"/>
              <w:szCs w:val="24"/>
              <w:rtl/>
              <w:rPrChange w:id="1740" w:author="הילית אראל שכטר" w:date="2020-03-16T21:10:00Z">
                <w:rPr>
                  <w:rFonts w:hint="eastAsia"/>
                  <w:rtl/>
                </w:rPr>
              </w:rPrChange>
            </w:rPr>
            <w:delText>הבדיקה</w:delText>
          </w:r>
          <w:r w:rsidRPr="00D2310E" w:rsidDel="008D3B9E">
            <w:rPr>
              <w:rFonts w:ascii="David" w:hAnsi="David" w:cs="David"/>
              <w:sz w:val="24"/>
              <w:szCs w:val="24"/>
              <w:rtl/>
              <w:rPrChange w:id="1741" w:author="הילית אראל שכטר" w:date="2020-03-16T21:10:00Z">
                <w:rPr>
                  <w:rtl/>
                </w:rPr>
              </w:rPrChange>
            </w:rPr>
            <w:delText xml:space="preserve"> </w:delText>
          </w:r>
          <w:r w:rsidRPr="00D2310E" w:rsidDel="008D3B9E">
            <w:rPr>
              <w:rFonts w:ascii="David" w:hAnsi="David" w:cs="David" w:hint="eastAsia"/>
              <w:sz w:val="24"/>
              <w:szCs w:val="24"/>
              <w:rtl/>
              <w:rPrChange w:id="1742" w:author="הילית אראל שכטר" w:date="2020-03-16T21:10:00Z">
                <w:rPr>
                  <w:rFonts w:hint="eastAsia"/>
                  <w:rtl/>
                </w:rPr>
              </w:rPrChange>
            </w:rPr>
            <w:delText>שבוצעו</w:delText>
          </w:r>
        </w:del>
      </w:ins>
      <w:del w:id="1743" w:author="Amos Baranes" w:date="2020-03-22T09:38:00Z">
        <w:r w:rsidR="00657244" w:rsidRPr="00D2310E" w:rsidDel="008D3B9E">
          <w:rPr>
            <w:rFonts w:ascii="David" w:hAnsi="David" w:cs="David" w:hint="eastAsia"/>
            <w:sz w:val="24"/>
            <w:szCs w:val="24"/>
            <w:rtl/>
            <w:rPrChange w:id="1744" w:author="הילית אראל שכטר" w:date="2020-03-16T21:10:00Z">
              <w:rPr>
                <w:rFonts w:hint="eastAsia"/>
                <w:rtl/>
              </w:rPr>
            </w:rPrChange>
          </w:rPr>
          <w:delText>היקף</w:delText>
        </w:r>
        <w:r w:rsidR="00657244" w:rsidRPr="00D2310E" w:rsidDel="008D3B9E">
          <w:rPr>
            <w:rFonts w:ascii="David" w:hAnsi="David" w:cs="David"/>
            <w:sz w:val="24"/>
            <w:szCs w:val="24"/>
            <w:rtl/>
            <w:rPrChange w:id="1745" w:author="הילית אראל שכטר" w:date="2020-03-16T21:10:00Z">
              <w:rPr>
                <w:rtl/>
              </w:rPr>
            </w:rPrChange>
          </w:rPr>
          <w:delText xml:space="preserve"> </w:delText>
        </w:r>
        <w:r w:rsidR="00657244" w:rsidRPr="00D2310E" w:rsidDel="008D3B9E">
          <w:rPr>
            <w:rFonts w:ascii="David" w:hAnsi="David" w:cs="David" w:hint="eastAsia"/>
            <w:sz w:val="24"/>
            <w:szCs w:val="24"/>
            <w:rtl/>
            <w:rPrChange w:id="1746" w:author="הילית אראל שכטר" w:date="2020-03-16T21:10:00Z">
              <w:rPr>
                <w:rFonts w:hint="eastAsia"/>
                <w:rtl/>
              </w:rPr>
            </w:rPrChange>
          </w:rPr>
          <w:delText>וסביבת</w:delText>
        </w:r>
        <w:r w:rsidR="00657244" w:rsidRPr="00D2310E" w:rsidDel="008D3B9E">
          <w:rPr>
            <w:rFonts w:ascii="David" w:hAnsi="David" w:cs="David"/>
            <w:sz w:val="24"/>
            <w:szCs w:val="24"/>
            <w:rtl/>
            <w:rPrChange w:id="1747" w:author="הילית אראל שכטר" w:date="2020-03-16T21:10:00Z">
              <w:rPr>
                <w:rtl/>
              </w:rPr>
            </w:rPrChange>
          </w:rPr>
          <w:delText xml:space="preserve"> </w:delText>
        </w:r>
        <w:r w:rsidR="00657244" w:rsidRPr="00D2310E" w:rsidDel="008D3B9E">
          <w:rPr>
            <w:rFonts w:ascii="David" w:hAnsi="David" w:cs="David" w:hint="eastAsia"/>
            <w:sz w:val="24"/>
            <w:szCs w:val="24"/>
            <w:rtl/>
            <w:rPrChange w:id="1748" w:author="הילית אראל שכטר" w:date="2020-03-16T21:10:00Z">
              <w:rPr>
                <w:rFonts w:hint="eastAsia"/>
                <w:rtl/>
              </w:rPr>
            </w:rPrChange>
          </w:rPr>
          <w:delText>העבודה</w:delText>
        </w:r>
        <w:r w:rsidR="00657244" w:rsidRPr="00D2310E" w:rsidDel="008D3B9E">
          <w:rPr>
            <w:rFonts w:ascii="David" w:hAnsi="David" w:cs="David"/>
            <w:sz w:val="24"/>
            <w:szCs w:val="24"/>
            <w:rtl/>
            <w:rPrChange w:id="1749" w:author="הילית אראל שכטר" w:date="2020-03-16T21:10:00Z">
              <w:rPr>
                <w:rtl/>
              </w:rPr>
            </w:rPrChange>
          </w:rPr>
          <w:delText>:</w:delText>
        </w:r>
      </w:del>
    </w:p>
    <w:p w14:paraId="5BBCEC2C" w14:textId="2321DC20" w:rsidR="00657244" w:rsidRPr="00D2310E" w:rsidDel="008D3B9E" w:rsidRDefault="00657244">
      <w:pPr>
        <w:numPr>
          <w:ilvl w:val="1"/>
          <w:numId w:val="24"/>
        </w:numPr>
        <w:autoSpaceDE w:val="0"/>
        <w:autoSpaceDN w:val="0"/>
        <w:bidi/>
        <w:spacing w:before="120" w:after="120" w:line="360" w:lineRule="auto"/>
        <w:jc w:val="both"/>
        <w:rPr>
          <w:del w:id="1750" w:author="Amos Baranes" w:date="2020-03-22T09:38:00Z"/>
          <w:rFonts w:ascii="David" w:hAnsi="David" w:cs="David"/>
          <w:sz w:val="24"/>
          <w:szCs w:val="24"/>
          <w:rPrChange w:id="1751" w:author="הילית אראל שכטר" w:date="2020-03-16T21:10:00Z">
            <w:rPr>
              <w:del w:id="1752" w:author="Amos Baranes" w:date="2020-03-22T09:38:00Z"/>
            </w:rPr>
          </w:rPrChange>
        </w:rPr>
        <w:pPrChange w:id="1753" w:author="הילית אראל שכטר" w:date="2020-03-16T21:01:00Z">
          <w:pPr>
            <w:pStyle w:val="ListParagraph"/>
            <w:numPr>
              <w:ilvl w:val="1"/>
              <w:numId w:val="5"/>
            </w:numPr>
            <w:bidi/>
            <w:ind w:left="1080" w:hanging="720"/>
          </w:pPr>
        </w:pPrChange>
      </w:pPr>
      <w:del w:id="1754" w:author="Amos Baranes" w:date="2020-03-22T09:38:00Z">
        <w:r w:rsidRPr="00D2310E" w:rsidDel="008D3B9E">
          <w:rPr>
            <w:rFonts w:ascii="David" w:hAnsi="David" w:cs="David" w:hint="eastAsia"/>
            <w:sz w:val="24"/>
            <w:szCs w:val="24"/>
            <w:rtl/>
            <w:rPrChange w:id="1755" w:author="הילית אראל שכטר" w:date="2020-03-16T21:10:00Z">
              <w:rPr>
                <w:rFonts w:hint="eastAsia"/>
                <w:rtl/>
              </w:rPr>
            </w:rPrChange>
          </w:rPr>
          <w:delText>סביבת</w:delText>
        </w:r>
        <w:r w:rsidRPr="00D2310E" w:rsidDel="008D3B9E">
          <w:rPr>
            <w:rFonts w:ascii="David" w:hAnsi="David" w:cs="David"/>
            <w:sz w:val="24"/>
            <w:szCs w:val="24"/>
            <w:rtl/>
            <w:rPrChange w:id="1756" w:author="הילית אראל שכטר" w:date="2020-03-16T21:10:00Z">
              <w:rPr>
                <w:rtl/>
              </w:rPr>
            </w:rPrChange>
          </w:rPr>
          <w:delText xml:space="preserve"> </w:delText>
        </w:r>
        <w:r w:rsidRPr="00D2310E" w:rsidDel="008D3B9E">
          <w:rPr>
            <w:rFonts w:ascii="David" w:hAnsi="David" w:cs="David" w:hint="eastAsia"/>
            <w:sz w:val="24"/>
            <w:szCs w:val="24"/>
            <w:rtl/>
            <w:rPrChange w:id="1757" w:author="הילית אראל שכטר" w:date="2020-03-16T21:10:00Z">
              <w:rPr>
                <w:rFonts w:hint="eastAsia"/>
                <w:rtl/>
              </w:rPr>
            </w:rPrChange>
          </w:rPr>
          <w:delText>הבדיקה</w:delText>
        </w:r>
        <w:r w:rsidRPr="00D2310E" w:rsidDel="008D3B9E">
          <w:rPr>
            <w:rFonts w:ascii="David" w:hAnsi="David" w:cs="David"/>
            <w:sz w:val="24"/>
            <w:szCs w:val="24"/>
            <w:rtl/>
            <w:rPrChange w:id="1758" w:author="הילית אראל שכטר" w:date="2020-03-16T21:10:00Z">
              <w:rPr>
                <w:rtl/>
              </w:rPr>
            </w:rPrChange>
          </w:rPr>
          <w:delText>:</w:delText>
        </w:r>
      </w:del>
      <w:ins w:id="1759" w:author="הילית אראל שכטר" w:date="2020-03-16T21:01:00Z">
        <w:del w:id="1760" w:author="Amos Baranes" w:date="2020-03-22T09:38:00Z">
          <w:r w:rsidR="002265E1" w:rsidRPr="00D2310E" w:rsidDel="008D3B9E">
            <w:rPr>
              <w:rFonts w:ascii="David" w:hAnsi="David" w:cs="David"/>
              <w:sz w:val="24"/>
              <w:szCs w:val="24"/>
              <w:rtl/>
              <w:rPrChange w:id="1761" w:author="הילית אראל שכטר" w:date="2020-03-16T21:10:00Z">
                <w:rPr>
                  <w:rtl/>
                </w:rPr>
              </w:rPrChange>
            </w:rPr>
            <w:delText xml:space="preserve"> </w:delText>
          </w:r>
          <w:r w:rsidR="002265E1" w:rsidRPr="00D2310E" w:rsidDel="008D3B9E">
            <w:rPr>
              <w:rFonts w:ascii="David" w:hAnsi="David" w:cs="David" w:hint="eastAsia"/>
              <w:sz w:val="24"/>
              <w:szCs w:val="24"/>
              <w:highlight w:val="yellow"/>
              <w:rtl/>
              <w:rPrChange w:id="1762" w:author="הילית אראל שכטר" w:date="2020-03-16T21:10:00Z">
                <w:rPr>
                  <w:rFonts w:hint="eastAsia"/>
                  <w:rtl/>
                </w:rPr>
              </w:rPrChange>
            </w:rPr>
            <w:delText>יש</w:delText>
          </w:r>
          <w:r w:rsidR="002265E1" w:rsidRPr="00D2310E" w:rsidDel="008D3B9E">
            <w:rPr>
              <w:rFonts w:ascii="David" w:hAnsi="David" w:cs="David"/>
              <w:sz w:val="24"/>
              <w:szCs w:val="24"/>
              <w:highlight w:val="yellow"/>
              <w:rtl/>
              <w:rPrChange w:id="1763" w:author="הילית אראל שכטר" w:date="2020-03-16T21:10:00Z">
                <w:rPr>
                  <w:rtl/>
                </w:rPr>
              </w:rPrChange>
            </w:rPr>
            <w:delText xml:space="preserve"> </w:delText>
          </w:r>
        </w:del>
      </w:ins>
      <w:ins w:id="1764" w:author="הילית אראל שכטר" w:date="2020-03-16T21:03:00Z">
        <w:del w:id="1765" w:author="Amos Baranes" w:date="2020-03-22T09:38:00Z">
          <w:r w:rsidR="00D2310E" w:rsidRPr="00D2310E" w:rsidDel="008D3B9E">
            <w:rPr>
              <w:rFonts w:ascii="David" w:hAnsi="David" w:cs="David" w:hint="eastAsia"/>
              <w:sz w:val="24"/>
              <w:szCs w:val="24"/>
              <w:highlight w:val="yellow"/>
              <w:rtl/>
              <w:rPrChange w:id="1766" w:author="הילית אראל שכטר" w:date="2020-03-16T21:10:00Z">
                <w:rPr>
                  <w:rFonts w:hint="eastAsia"/>
                  <w:highlight w:val="yellow"/>
                  <w:rtl/>
                </w:rPr>
              </w:rPrChange>
            </w:rPr>
            <w:delText>לנסח</w:delText>
          </w:r>
        </w:del>
      </w:ins>
      <w:ins w:id="1767" w:author="הילית אראל שכטר" w:date="2020-03-16T21:01:00Z">
        <w:del w:id="1768" w:author="Amos Baranes" w:date="2020-03-22T09:38:00Z">
          <w:r w:rsidR="002265E1" w:rsidRPr="00D2310E" w:rsidDel="008D3B9E">
            <w:rPr>
              <w:rFonts w:ascii="David" w:hAnsi="David" w:cs="David"/>
              <w:sz w:val="24"/>
              <w:szCs w:val="24"/>
              <w:highlight w:val="yellow"/>
              <w:rtl/>
              <w:rPrChange w:id="1769" w:author="הילית אראל שכטר" w:date="2020-03-16T21:10:00Z">
                <w:rPr>
                  <w:rtl/>
                </w:rPr>
              </w:rPrChange>
            </w:rPr>
            <w:delText xml:space="preserve"> פרק זה </w:delText>
          </w:r>
          <w:r w:rsidR="00D2310E" w:rsidRPr="00D2310E" w:rsidDel="008D3B9E">
            <w:rPr>
              <w:rFonts w:ascii="David" w:hAnsi="David" w:cs="David" w:hint="eastAsia"/>
              <w:sz w:val="24"/>
              <w:szCs w:val="24"/>
              <w:highlight w:val="yellow"/>
              <w:rtl/>
              <w:rPrChange w:id="1770" w:author="הילית אראל שכטר" w:date="2020-03-16T21:10:00Z">
                <w:rPr>
                  <w:rFonts w:hint="eastAsia"/>
                  <w:rtl/>
                </w:rPr>
              </w:rPrChange>
            </w:rPr>
            <w:delText>במלל</w:delText>
          </w:r>
          <w:r w:rsidR="00D2310E" w:rsidRPr="00D2310E" w:rsidDel="008D3B9E">
            <w:rPr>
              <w:rFonts w:ascii="David" w:hAnsi="David" w:cs="David"/>
              <w:sz w:val="24"/>
              <w:szCs w:val="24"/>
              <w:highlight w:val="yellow"/>
              <w:rtl/>
              <w:rPrChange w:id="1771" w:author="הילית אראל שכטר" w:date="2020-03-16T21:10:00Z">
                <w:rPr>
                  <w:rtl/>
                </w:rPr>
              </w:rPrChange>
            </w:rPr>
            <w:delText xml:space="preserve"> תיאורי ולא בתמצות </w:delText>
          </w:r>
        </w:del>
      </w:ins>
      <w:ins w:id="1772" w:author="הילית אראל שכטר" w:date="2020-03-16T21:02:00Z">
        <w:del w:id="1773" w:author="Amos Baranes" w:date="2020-03-22T09:38:00Z">
          <w:r w:rsidR="00D2310E" w:rsidRPr="00D2310E" w:rsidDel="008D3B9E">
            <w:rPr>
              <w:rFonts w:ascii="David" w:hAnsi="David" w:cs="David" w:hint="eastAsia"/>
              <w:sz w:val="24"/>
              <w:szCs w:val="24"/>
              <w:highlight w:val="yellow"/>
              <w:rtl/>
              <w:rPrChange w:id="1774" w:author="הילית אראל שכטר" w:date="2020-03-16T21:10:00Z">
                <w:rPr>
                  <w:rFonts w:hint="eastAsia"/>
                  <w:rtl/>
                </w:rPr>
              </w:rPrChange>
            </w:rPr>
            <w:delText>טכני</w:delText>
          </w:r>
          <w:r w:rsidR="00D2310E" w:rsidRPr="00D2310E" w:rsidDel="008D3B9E">
            <w:rPr>
              <w:rFonts w:ascii="David" w:hAnsi="David" w:cs="David"/>
              <w:sz w:val="24"/>
              <w:szCs w:val="24"/>
              <w:rtl/>
              <w:rPrChange w:id="1775" w:author="הילית אראל שכטר" w:date="2020-03-16T21:10:00Z">
                <w:rPr>
                  <w:rtl/>
                </w:rPr>
              </w:rPrChange>
            </w:rPr>
            <w:delText xml:space="preserve">. </w:delText>
          </w:r>
        </w:del>
      </w:ins>
    </w:p>
    <w:p w14:paraId="79BD4965" w14:textId="141BC23D" w:rsidR="00657244" w:rsidRPr="00D2310E" w:rsidDel="008D3B9E" w:rsidRDefault="00657244">
      <w:pPr>
        <w:numPr>
          <w:ilvl w:val="1"/>
          <w:numId w:val="24"/>
        </w:numPr>
        <w:autoSpaceDE w:val="0"/>
        <w:autoSpaceDN w:val="0"/>
        <w:bidi/>
        <w:spacing w:before="120" w:after="120" w:line="360" w:lineRule="auto"/>
        <w:jc w:val="both"/>
        <w:rPr>
          <w:del w:id="1776" w:author="Amos Baranes" w:date="2020-03-22T09:38:00Z"/>
          <w:rFonts w:ascii="David" w:hAnsi="David" w:cs="David"/>
          <w:sz w:val="24"/>
          <w:szCs w:val="24"/>
          <w:rPrChange w:id="1777" w:author="הילית אראל שכטר" w:date="2020-03-16T21:10:00Z">
            <w:rPr>
              <w:del w:id="1778" w:author="Amos Baranes" w:date="2020-03-22T09:38:00Z"/>
            </w:rPr>
          </w:rPrChange>
        </w:rPr>
        <w:pPrChange w:id="1779" w:author="הילית אראל שכטר" w:date="2020-03-16T21:07:00Z">
          <w:pPr>
            <w:pStyle w:val="ListParagraph"/>
            <w:numPr>
              <w:ilvl w:val="2"/>
              <w:numId w:val="10"/>
            </w:numPr>
            <w:bidi/>
            <w:ind w:left="1080" w:hanging="720"/>
          </w:pPr>
        </w:pPrChange>
      </w:pPr>
      <w:del w:id="1780" w:author="Amos Baranes" w:date="2020-03-22T09:38:00Z">
        <w:r w:rsidRPr="00D2310E" w:rsidDel="008D3B9E">
          <w:rPr>
            <w:rFonts w:ascii="David" w:hAnsi="David" w:cs="David" w:hint="eastAsia"/>
            <w:sz w:val="24"/>
            <w:szCs w:val="24"/>
            <w:rtl/>
            <w:rPrChange w:id="1781" w:author="הילית אראל שכטר" w:date="2020-03-16T21:10:00Z">
              <w:rPr>
                <w:rFonts w:hint="eastAsia"/>
                <w:rtl/>
              </w:rPr>
            </w:rPrChange>
          </w:rPr>
          <w:delText>מכשיר</w:delText>
        </w:r>
        <w:r w:rsidRPr="00D2310E" w:rsidDel="008D3B9E">
          <w:rPr>
            <w:rFonts w:ascii="David" w:hAnsi="David" w:cs="David"/>
            <w:sz w:val="24"/>
            <w:szCs w:val="24"/>
            <w:rtl/>
            <w:rPrChange w:id="1782" w:author="הילית אראל שכטר" w:date="2020-03-16T21:10:00Z">
              <w:rPr>
                <w:rtl/>
              </w:rPr>
            </w:rPrChange>
          </w:rPr>
          <w:delText xml:space="preserve"> </w:delText>
        </w:r>
        <w:r w:rsidRPr="00D2310E" w:rsidDel="008D3B9E">
          <w:rPr>
            <w:rFonts w:ascii="David" w:hAnsi="David" w:cs="David"/>
            <w:sz w:val="24"/>
            <w:szCs w:val="24"/>
            <w:rPrChange w:id="1783" w:author="הילית אראל שכטר" w:date="2020-03-16T21:10:00Z">
              <w:rPr/>
            </w:rPrChange>
          </w:rPr>
          <w:delText>Hipcam Indoor Pro (HIP) version 5000</w:delText>
        </w:r>
        <w:r w:rsidRPr="00D2310E" w:rsidDel="008D3B9E">
          <w:rPr>
            <w:rFonts w:ascii="David" w:hAnsi="David" w:cs="David"/>
            <w:sz w:val="24"/>
            <w:szCs w:val="24"/>
            <w:rtl/>
            <w:rPrChange w:id="1784" w:author="הילית אראל שכטר" w:date="2020-03-16T21:10:00Z">
              <w:rPr>
                <w:rtl/>
              </w:rPr>
            </w:rPrChange>
          </w:rPr>
          <w:delText xml:space="preserve"> ומכשיר </w:delText>
        </w:r>
        <w:r w:rsidRPr="00D2310E" w:rsidDel="008D3B9E">
          <w:rPr>
            <w:rFonts w:ascii="David" w:hAnsi="David" w:cs="David"/>
            <w:sz w:val="24"/>
            <w:szCs w:val="24"/>
            <w:rPrChange w:id="1785" w:author="הילית אראל שכטר" w:date="2020-03-16T21:10:00Z">
              <w:rPr/>
            </w:rPrChange>
          </w:rPr>
          <w:delText>Hipcam Doorbell (HD)</w:delText>
        </w:r>
        <w:r w:rsidRPr="00D2310E" w:rsidDel="008D3B9E">
          <w:rPr>
            <w:rFonts w:ascii="David" w:hAnsi="David" w:cs="David"/>
            <w:sz w:val="24"/>
            <w:szCs w:val="24"/>
            <w:rtl/>
            <w:rPrChange w:id="1786" w:author="הילית אראל שכטר" w:date="2020-03-16T21:10:00Z">
              <w:rPr>
                <w:rtl/>
              </w:rPr>
            </w:rPrChange>
          </w:rPr>
          <w:delText xml:space="preserve"> </w:delText>
        </w:r>
      </w:del>
    </w:p>
    <w:p w14:paraId="6DB599BB" w14:textId="13B6A1FE" w:rsidR="00657244" w:rsidRPr="00D2310E" w:rsidDel="008D3B9E" w:rsidRDefault="00657244">
      <w:pPr>
        <w:numPr>
          <w:ilvl w:val="1"/>
          <w:numId w:val="24"/>
        </w:numPr>
        <w:autoSpaceDE w:val="0"/>
        <w:autoSpaceDN w:val="0"/>
        <w:bidi/>
        <w:spacing w:before="120" w:after="120" w:line="360" w:lineRule="auto"/>
        <w:jc w:val="both"/>
        <w:rPr>
          <w:del w:id="1787" w:author="Amos Baranes" w:date="2020-03-22T09:38:00Z"/>
          <w:rFonts w:ascii="David" w:hAnsi="David" w:cs="David"/>
          <w:sz w:val="24"/>
          <w:szCs w:val="24"/>
          <w:rPrChange w:id="1788" w:author="הילית אראל שכטר" w:date="2020-03-16T21:10:00Z">
            <w:rPr>
              <w:del w:id="1789" w:author="Amos Baranes" w:date="2020-03-22T09:38:00Z"/>
            </w:rPr>
          </w:rPrChange>
        </w:rPr>
        <w:pPrChange w:id="1790" w:author="הילית אראל שכטר" w:date="2020-03-16T21:07:00Z">
          <w:pPr>
            <w:pStyle w:val="ListParagraph"/>
            <w:numPr>
              <w:ilvl w:val="2"/>
              <w:numId w:val="10"/>
            </w:numPr>
            <w:bidi/>
            <w:ind w:left="1080" w:hanging="720"/>
          </w:pPr>
        </w:pPrChange>
      </w:pPr>
      <w:del w:id="1791" w:author="Amos Baranes" w:date="2020-03-22T09:38:00Z">
        <w:r w:rsidRPr="00D2310E" w:rsidDel="008D3B9E">
          <w:rPr>
            <w:rFonts w:ascii="David" w:hAnsi="David" w:cs="David" w:hint="eastAsia"/>
            <w:sz w:val="24"/>
            <w:szCs w:val="24"/>
            <w:rtl/>
            <w:rPrChange w:id="1792" w:author="הילית אראל שכטר" w:date="2020-03-16T21:10:00Z">
              <w:rPr>
                <w:rFonts w:hint="eastAsia"/>
                <w:rtl/>
              </w:rPr>
            </w:rPrChange>
          </w:rPr>
          <w:delText>רשת</w:delText>
        </w:r>
        <w:r w:rsidRPr="00D2310E" w:rsidDel="008D3B9E">
          <w:rPr>
            <w:rFonts w:ascii="David" w:hAnsi="David" w:cs="David"/>
            <w:sz w:val="24"/>
            <w:szCs w:val="24"/>
            <w:rtl/>
            <w:rPrChange w:id="1793" w:author="הילית אראל שכטר" w:date="2020-03-16T21:10:00Z">
              <w:rPr>
                <w:rtl/>
              </w:rPr>
            </w:rPrChange>
          </w:rPr>
          <w:delText xml:space="preserve"> אלחוטית </w:delText>
        </w:r>
        <w:r w:rsidRPr="00D2310E" w:rsidDel="008D3B9E">
          <w:rPr>
            <w:rFonts w:ascii="David" w:hAnsi="David" w:cs="David"/>
            <w:sz w:val="24"/>
            <w:szCs w:val="24"/>
            <w:rPrChange w:id="1794" w:author="הילית אראל שכטר" w:date="2020-03-16T21:10:00Z">
              <w:rPr/>
            </w:rPrChange>
          </w:rPr>
          <w:delText>Technicolor TG789vac using 5 GHz</w:delText>
        </w:r>
        <w:r w:rsidRPr="00D2310E" w:rsidDel="008D3B9E">
          <w:rPr>
            <w:rFonts w:ascii="David" w:hAnsi="David" w:cs="David"/>
            <w:sz w:val="24"/>
            <w:szCs w:val="24"/>
            <w:rtl/>
            <w:rPrChange w:id="1795" w:author="הילית אראל שכטר" w:date="2020-03-16T21:10:00Z">
              <w:rPr>
                <w:rtl/>
              </w:rPr>
            </w:rPrChange>
          </w:rPr>
          <w:delText>.</w:delText>
        </w:r>
        <w:r w:rsidRPr="00D2310E" w:rsidDel="008D3B9E">
          <w:rPr>
            <w:rFonts w:ascii="David" w:hAnsi="David" w:cs="David"/>
            <w:sz w:val="24"/>
            <w:szCs w:val="24"/>
            <w:rPrChange w:id="1796" w:author="הילית אראל שכטר" w:date="2020-03-16T21:10:00Z">
              <w:rPr/>
            </w:rPrChange>
          </w:rPr>
          <w:delText xml:space="preserve"> </w:delText>
        </w:r>
      </w:del>
    </w:p>
    <w:p w14:paraId="6AD78674" w14:textId="3E6F38F4" w:rsidR="00657244" w:rsidRPr="00D2310E" w:rsidDel="008D3B9E" w:rsidRDefault="00657244" w:rsidP="00657244">
      <w:pPr>
        <w:pStyle w:val="ListParagraph"/>
        <w:bidi/>
        <w:ind w:left="1080"/>
        <w:rPr>
          <w:del w:id="1797" w:author="Amos Baranes" w:date="2020-03-22T09:38:00Z"/>
          <w:rFonts w:ascii="David" w:hAnsi="David" w:cs="David"/>
          <w:sz w:val="24"/>
          <w:szCs w:val="24"/>
          <w:rtl/>
          <w:rPrChange w:id="1798" w:author="הילית אראל שכטר" w:date="2020-03-16T21:10:00Z">
            <w:rPr>
              <w:del w:id="1799" w:author="Amos Baranes" w:date="2020-03-22T09:38:00Z"/>
              <w:rtl/>
            </w:rPr>
          </w:rPrChange>
        </w:rPr>
      </w:pPr>
      <w:del w:id="1800" w:author="Amos Baranes" w:date="2020-03-22T09:38:00Z">
        <w:r w:rsidRPr="00D2310E" w:rsidDel="008D3B9E">
          <w:rPr>
            <w:rFonts w:ascii="David" w:hAnsi="David" w:cs="David"/>
            <w:sz w:val="24"/>
            <w:szCs w:val="24"/>
            <w:rtl/>
            <w:rPrChange w:id="1801" w:author="הילית אראל שכטר" w:date="2020-03-16T21:10:00Z">
              <w:rPr>
                <w:rFonts w:cs="Arial"/>
                <w:rtl/>
              </w:rPr>
            </w:rPrChange>
          </w:rPr>
          <w:delText>מהירויות סיבים אופטיים עד 1000</w:delText>
        </w:r>
        <w:r w:rsidRPr="00D2310E" w:rsidDel="008D3B9E">
          <w:rPr>
            <w:rFonts w:ascii="David" w:hAnsi="David" w:cs="David"/>
            <w:sz w:val="24"/>
            <w:szCs w:val="24"/>
            <w:rPrChange w:id="1802" w:author="הילית אראל שכטר" w:date="2020-03-16T21:10:00Z">
              <w:rPr/>
            </w:rPrChange>
          </w:rPr>
          <w:delText>Mb</w:delText>
        </w:r>
      </w:del>
    </w:p>
    <w:p w14:paraId="694E0327" w14:textId="3D42C5CB" w:rsidR="00657244" w:rsidRPr="00D2310E" w:rsidDel="008D3B9E" w:rsidRDefault="00657244" w:rsidP="00657244">
      <w:pPr>
        <w:pStyle w:val="ListParagraph"/>
        <w:bidi/>
        <w:ind w:left="1080"/>
        <w:rPr>
          <w:del w:id="1803" w:author="Amos Baranes" w:date="2020-03-22T09:38:00Z"/>
          <w:rFonts w:ascii="David" w:hAnsi="David" w:cs="David"/>
          <w:highlight w:val="yellow"/>
          <w:rtl/>
          <w:rPrChange w:id="1804" w:author="הילית אראל שכטר" w:date="2020-03-16T21:10:00Z">
            <w:rPr>
              <w:del w:id="1805" w:author="Amos Baranes" w:date="2020-03-22T09:38:00Z"/>
              <w:rtl/>
            </w:rPr>
          </w:rPrChange>
        </w:rPr>
      </w:pPr>
      <w:del w:id="1806" w:author="Amos Baranes" w:date="2020-03-22T09:38:00Z">
        <w:r w:rsidRPr="00D2310E" w:rsidDel="008D3B9E">
          <w:rPr>
            <w:rFonts w:ascii="David" w:hAnsi="David" w:cs="David"/>
            <w:noProof/>
            <w:highlight w:val="yellow"/>
            <w:rPrChange w:id="1807" w:author="הילית אראל שכטר" w:date="2020-03-16T21:10:00Z">
              <w:rPr>
                <w:noProof/>
              </w:rPr>
            </w:rPrChange>
          </w:rPr>
          <w:drawing>
            <wp:inline distT="0" distB="0" distL="0" distR="0" wp14:anchorId="46ABE28C" wp14:editId="4B1EF8D0">
              <wp:extent cx="3358243" cy="1207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3869" cy="1227722"/>
                      </a:xfrm>
                      <a:prstGeom prst="rect">
                        <a:avLst/>
                      </a:prstGeom>
                      <a:noFill/>
                      <a:ln>
                        <a:noFill/>
                      </a:ln>
                    </pic:spPr>
                  </pic:pic>
                </a:graphicData>
              </a:graphic>
            </wp:inline>
          </w:drawing>
        </w:r>
      </w:del>
    </w:p>
    <w:p w14:paraId="70DBE879" w14:textId="774B5D36" w:rsidR="00657244" w:rsidRPr="00D2310E" w:rsidDel="008D3B9E" w:rsidRDefault="00657244" w:rsidP="00657244">
      <w:pPr>
        <w:pStyle w:val="ListParagraph"/>
        <w:bidi/>
        <w:ind w:left="1080"/>
        <w:rPr>
          <w:del w:id="1808" w:author="Amos Baranes" w:date="2020-03-22T09:38:00Z"/>
          <w:rFonts w:ascii="David" w:hAnsi="David" w:cs="David"/>
          <w:highlight w:val="yellow"/>
          <w:rPrChange w:id="1809" w:author="הילית אראל שכטר" w:date="2020-03-16T21:10:00Z">
            <w:rPr>
              <w:del w:id="1810" w:author="Amos Baranes" w:date="2020-03-22T09:38:00Z"/>
            </w:rPr>
          </w:rPrChange>
        </w:rPr>
      </w:pPr>
    </w:p>
    <w:p w14:paraId="3F726D15" w14:textId="4D835C22" w:rsidR="00657244" w:rsidRPr="00D2310E" w:rsidDel="008D3B9E" w:rsidRDefault="00657244">
      <w:pPr>
        <w:numPr>
          <w:ilvl w:val="1"/>
          <w:numId w:val="24"/>
        </w:numPr>
        <w:autoSpaceDE w:val="0"/>
        <w:autoSpaceDN w:val="0"/>
        <w:bidi/>
        <w:spacing w:before="120" w:after="120" w:line="360" w:lineRule="auto"/>
        <w:jc w:val="both"/>
        <w:rPr>
          <w:del w:id="1811" w:author="Amos Baranes" w:date="2020-03-22T09:38:00Z"/>
          <w:rFonts w:ascii="David" w:hAnsi="David" w:cs="David"/>
          <w:highlight w:val="yellow"/>
          <w:rPrChange w:id="1812" w:author="הילית אראל שכטר" w:date="2020-03-16T21:10:00Z">
            <w:rPr>
              <w:del w:id="1813" w:author="Amos Baranes" w:date="2020-03-22T09:38:00Z"/>
            </w:rPr>
          </w:rPrChange>
        </w:rPr>
        <w:pPrChange w:id="1814" w:author="הילית אראל שכטר" w:date="2020-03-16T21:07:00Z">
          <w:pPr>
            <w:pStyle w:val="ListParagraph"/>
            <w:numPr>
              <w:ilvl w:val="2"/>
              <w:numId w:val="10"/>
            </w:numPr>
            <w:bidi/>
            <w:ind w:left="1080" w:hanging="720"/>
          </w:pPr>
        </w:pPrChange>
      </w:pPr>
      <w:del w:id="1815" w:author="Amos Baranes" w:date="2020-03-22T09:38:00Z">
        <w:r w:rsidRPr="00D2310E" w:rsidDel="008D3B9E">
          <w:rPr>
            <w:rFonts w:ascii="David" w:hAnsi="David" w:cs="David" w:hint="eastAsia"/>
            <w:rtl/>
            <w:rPrChange w:id="1816" w:author="הילית אראל שכטר" w:date="2020-03-16T21:10:00Z">
              <w:rPr>
                <w:rFonts w:hint="eastAsia"/>
                <w:rtl/>
              </w:rPr>
            </w:rPrChange>
          </w:rPr>
          <w:delText>מכשיר</w:delText>
        </w:r>
        <w:r w:rsidRPr="00D2310E" w:rsidDel="008D3B9E">
          <w:rPr>
            <w:rFonts w:ascii="David" w:hAnsi="David" w:cs="David"/>
            <w:highlight w:val="yellow"/>
            <w:rtl/>
            <w:rPrChange w:id="1817" w:author="הילית אראל שכטר" w:date="2020-03-16T21:10:00Z">
              <w:rPr>
                <w:rtl/>
              </w:rPr>
            </w:rPrChange>
          </w:rPr>
          <w:delText xml:space="preserve"> נייד גלאקסי 10</w:delText>
        </w:r>
        <w:r w:rsidRPr="00D2310E" w:rsidDel="008D3B9E">
          <w:rPr>
            <w:rFonts w:ascii="David" w:hAnsi="David" w:cs="David"/>
            <w:highlight w:val="yellow"/>
            <w:rPrChange w:id="1818" w:author="הילית אראל שכטר" w:date="2020-03-16T21:10:00Z">
              <w:rPr/>
            </w:rPrChange>
          </w:rPr>
          <w:delText xml:space="preserve"> S</w:delText>
        </w:r>
        <w:r w:rsidRPr="00D2310E" w:rsidDel="008D3B9E">
          <w:rPr>
            <w:rFonts w:ascii="David" w:hAnsi="David" w:cs="David"/>
            <w:highlight w:val="yellow"/>
            <w:rtl/>
            <w:rPrChange w:id="1819" w:author="הילית אראל שכטר" w:date="2020-03-16T21:10:00Z">
              <w:rPr>
                <w:rtl/>
              </w:rPr>
            </w:rPrChange>
          </w:rPr>
          <w:delText xml:space="preserve"> (2019)</w:delText>
        </w:r>
      </w:del>
    </w:p>
    <w:p w14:paraId="23CF93AD" w14:textId="7FB89717" w:rsidR="00657244" w:rsidRPr="00D2310E" w:rsidDel="008D3B9E" w:rsidRDefault="00657244">
      <w:pPr>
        <w:numPr>
          <w:ilvl w:val="1"/>
          <w:numId w:val="24"/>
        </w:numPr>
        <w:autoSpaceDE w:val="0"/>
        <w:autoSpaceDN w:val="0"/>
        <w:bidi/>
        <w:spacing w:before="120" w:after="120" w:line="360" w:lineRule="auto"/>
        <w:jc w:val="both"/>
        <w:rPr>
          <w:del w:id="1820" w:author="Amos Baranes" w:date="2020-03-22T09:38:00Z"/>
          <w:rFonts w:ascii="David" w:hAnsi="David" w:cs="David"/>
          <w:highlight w:val="yellow"/>
          <w:rPrChange w:id="1821" w:author="הילית אראל שכטר" w:date="2020-03-16T21:10:00Z">
            <w:rPr>
              <w:del w:id="1822" w:author="Amos Baranes" w:date="2020-03-22T09:38:00Z"/>
            </w:rPr>
          </w:rPrChange>
        </w:rPr>
        <w:pPrChange w:id="1823" w:author="הילית אראל שכטר" w:date="2020-03-16T21:07:00Z">
          <w:pPr>
            <w:pStyle w:val="ListParagraph"/>
            <w:numPr>
              <w:ilvl w:val="2"/>
              <w:numId w:val="10"/>
            </w:numPr>
            <w:bidi/>
            <w:ind w:left="1080" w:hanging="720"/>
          </w:pPr>
        </w:pPrChange>
      </w:pPr>
      <w:del w:id="1824" w:author="Amos Baranes" w:date="2020-03-22T09:38:00Z">
        <w:r w:rsidRPr="00D2310E" w:rsidDel="008D3B9E">
          <w:rPr>
            <w:rFonts w:ascii="David" w:hAnsi="David" w:cs="David" w:hint="eastAsia"/>
            <w:rtl/>
            <w:rPrChange w:id="1825" w:author="הילית אראל שכטר" w:date="2020-03-16T21:10:00Z">
              <w:rPr>
                <w:rFonts w:hint="eastAsia"/>
                <w:rtl/>
              </w:rPr>
            </w:rPrChange>
          </w:rPr>
          <w:delText>סלון</w:delText>
        </w:r>
        <w:r w:rsidRPr="00D2310E" w:rsidDel="008D3B9E">
          <w:rPr>
            <w:rFonts w:ascii="David" w:hAnsi="David" w:cs="David"/>
            <w:highlight w:val="yellow"/>
            <w:rtl/>
            <w:rPrChange w:id="1826" w:author="הילית אראל שכטר" w:date="2020-03-16T21:10:00Z">
              <w:rPr>
                <w:rtl/>
              </w:rPr>
            </w:rPrChange>
          </w:rPr>
          <w:delText xml:space="preserve"> מגורים</w:delText>
        </w:r>
      </w:del>
    </w:p>
    <w:p w14:paraId="6D610D8A" w14:textId="6972896A" w:rsidR="00657244" w:rsidRPr="00D2310E" w:rsidDel="008D3B9E" w:rsidRDefault="00657244">
      <w:pPr>
        <w:numPr>
          <w:ilvl w:val="1"/>
          <w:numId w:val="24"/>
        </w:numPr>
        <w:autoSpaceDE w:val="0"/>
        <w:autoSpaceDN w:val="0"/>
        <w:bidi/>
        <w:spacing w:before="120" w:after="120" w:line="360" w:lineRule="auto"/>
        <w:jc w:val="both"/>
        <w:rPr>
          <w:del w:id="1827" w:author="Amos Baranes" w:date="2020-03-22T09:38:00Z"/>
          <w:rFonts w:ascii="David" w:hAnsi="David" w:cs="David"/>
          <w:highlight w:val="yellow"/>
          <w:rPrChange w:id="1828" w:author="הילית אראל שכטר" w:date="2020-03-16T21:10:00Z">
            <w:rPr>
              <w:del w:id="1829" w:author="Amos Baranes" w:date="2020-03-22T09:38:00Z"/>
            </w:rPr>
          </w:rPrChange>
        </w:rPr>
        <w:pPrChange w:id="1830" w:author="הילית אראל שכטר" w:date="2020-03-16T21:07:00Z">
          <w:pPr>
            <w:pStyle w:val="ListParagraph"/>
            <w:numPr>
              <w:ilvl w:val="2"/>
              <w:numId w:val="10"/>
            </w:numPr>
            <w:bidi/>
            <w:ind w:left="1080" w:hanging="720"/>
          </w:pPr>
        </w:pPrChange>
      </w:pPr>
      <w:del w:id="1831" w:author="Amos Baranes" w:date="2020-03-22T09:38:00Z">
        <w:r w:rsidRPr="00D2310E" w:rsidDel="008D3B9E">
          <w:rPr>
            <w:rFonts w:ascii="David" w:hAnsi="David" w:cs="David" w:hint="eastAsia"/>
            <w:rtl/>
            <w:rPrChange w:id="1832" w:author="הילית אראל שכטר" w:date="2020-03-16T21:10:00Z">
              <w:rPr>
                <w:rFonts w:hint="eastAsia"/>
                <w:rtl/>
              </w:rPr>
            </w:rPrChange>
          </w:rPr>
          <w:delText>המכשירים</w:delText>
        </w:r>
        <w:r w:rsidRPr="00D2310E" w:rsidDel="008D3B9E">
          <w:rPr>
            <w:rFonts w:ascii="David" w:hAnsi="David" w:cs="David"/>
            <w:highlight w:val="yellow"/>
            <w:rtl/>
            <w:rPrChange w:id="1833" w:author="הילית אראל שכטר" w:date="2020-03-16T21:10:00Z">
              <w:rPr>
                <w:rtl/>
              </w:rPr>
            </w:rPrChange>
          </w:rPr>
          <w:delText xml:space="preserve"> הנבדקים היו דלוקים מ</w:delText>
        </w:r>
        <w:r w:rsidRPr="00D2310E" w:rsidDel="008D3B9E">
          <w:rPr>
            <w:rFonts w:ascii="David" w:hAnsi="David" w:cs="David"/>
            <w:highlight w:val="yellow"/>
            <w:rPrChange w:id="1834" w:author="הילית אראל שכטר" w:date="2020-03-16T21:10:00Z">
              <w:rPr/>
            </w:rPrChange>
          </w:rPr>
          <w:delText xml:space="preserve">02/03/2020 </w:delText>
        </w:r>
        <w:r w:rsidRPr="00D2310E" w:rsidDel="008D3B9E">
          <w:rPr>
            <w:rFonts w:ascii="David" w:hAnsi="David" w:cs="David"/>
            <w:highlight w:val="yellow"/>
            <w:rtl/>
            <w:rPrChange w:id="1835" w:author="הילית אראל שכטר" w:date="2020-03-16T21:10:00Z">
              <w:rPr>
                <w:rtl/>
              </w:rPr>
            </w:rPrChange>
          </w:rPr>
          <w:delText xml:space="preserve"> עד </w:delText>
        </w:r>
        <w:r w:rsidRPr="00D2310E" w:rsidDel="008D3B9E">
          <w:rPr>
            <w:rFonts w:ascii="David" w:hAnsi="David" w:cs="David"/>
            <w:highlight w:val="yellow"/>
            <w:rPrChange w:id="1836" w:author="הילית אראל שכטר" w:date="2020-03-16T21:10:00Z">
              <w:rPr/>
            </w:rPrChange>
          </w:rPr>
          <w:delText>10/03/2020</w:delText>
        </w:r>
      </w:del>
    </w:p>
    <w:p w14:paraId="3F516217" w14:textId="6A0E8491" w:rsidR="00657244" w:rsidDel="008D3B9E" w:rsidRDefault="00657244" w:rsidP="00657244">
      <w:pPr>
        <w:pStyle w:val="ListParagraph"/>
        <w:bidi/>
        <w:rPr>
          <w:del w:id="1837" w:author="Amos Baranes" w:date="2020-03-22T09:38:00Z"/>
        </w:rPr>
      </w:pPr>
    </w:p>
    <w:p w14:paraId="302CE90B" w14:textId="58DAE439" w:rsidR="00657244" w:rsidRPr="00D2310E" w:rsidDel="008D3B9E" w:rsidRDefault="00657244">
      <w:pPr>
        <w:numPr>
          <w:ilvl w:val="0"/>
          <w:numId w:val="24"/>
        </w:numPr>
        <w:autoSpaceDE w:val="0"/>
        <w:autoSpaceDN w:val="0"/>
        <w:bidi/>
        <w:spacing w:before="120" w:after="120" w:line="360" w:lineRule="auto"/>
        <w:jc w:val="both"/>
        <w:rPr>
          <w:del w:id="1838" w:author="Amos Baranes" w:date="2020-03-22T09:38:00Z"/>
          <w:rFonts w:ascii="David" w:hAnsi="David" w:cs="David"/>
          <w:b/>
          <w:bCs/>
          <w:sz w:val="24"/>
          <w:szCs w:val="24"/>
          <w:u w:val="single"/>
          <w:rPrChange w:id="1839" w:author="הילית אראל שכטר" w:date="2020-03-16T21:12:00Z">
            <w:rPr>
              <w:del w:id="1840" w:author="Amos Baranes" w:date="2020-03-22T09:38:00Z"/>
            </w:rPr>
          </w:rPrChange>
        </w:rPr>
        <w:pPrChange w:id="1841" w:author="הילית אראל שכטר" w:date="2020-03-16T21:04:00Z">
          <w:pPr>
            <w:pStyle w:val="ListParagraph"/>
            <w:numPr>
              <w:numId w:val="5"/>
            </w:numPr>
            <w:bidi/>
            <w:ind w:hanging="360"/>
          </w:pPr>
        </w:pPrChange>
      </w:pPr>
      <w:del w:id="1842" w:author="Amos Baranes" w:date="2020-03-22T09:38:00Z">
        <w:r w:rsidRPr="00D2310E" w:rsidDel="008D3B9E">
          <w:rPr>
            <w:rFonts w:ascii="David" w:hAnsi="David" w:cs="David" w:hint="eastAsia"/>
            <w:b/>
            <w:bCs/>
            <w:sz w:val="24"/>
            <w:szCs w:val="24"/>
            <w:u w:val="single"/>
            <w:rtl/>
            <w:rPrChange w:id="1843" w:author="הילית אראל שכטר" w:date="2020-03-16T21:12:00Z">
              <w:rPr>
                <w:rFonts w:hint="eastAsia"/>
                <w:rtl/>
              </w:rPr>
            </w:rPrChange>
          </w:rPr>
          <w:delText>יעדים</w:delText>
        </w:r>
        <w:r w:rsidRPr="00D2310E" w:rsidDel="008D3B9E">
          <w:rPr>
            <w:rFonts w:ascii="David" w:hAnsi="David" w:cs="David"/>
            <w:b/>
            <w:bCs/>
            <w:sz w:val="24"/>
            <w:szCs w:val="24"/>
            <w:u w:val="single"/>
            <w:rtl/>
            <w:rPrChange w:id="1844" w:author="הילית אראל שכטר" w:date="2020-03-16T21:12:00Z">
              <w:rPr>
                <w:rtl/>
              </w:rPr>
            </w:rPrChange>
          </w:rPr>
          <w:delText xml:space="preserve"> </w:delText>
        </w:r>
        <w:r w:rsidRPr="00D2310E" w:rsidDel="008D3B9E">
          <w:rPr>
            <w:rFonts w:ascii="David" w:hAnsi="David" w:cs="David" w:hint="eastAsia"/>
            <w:b/>
            <w:bCs/>
            <w:sz w:val="24"/>
            <w:szCs w:val="24"/>
            <w:u w:val="single"/>
            <w:rtl/>
            <w:rPrChange w:id="1845" w:author="הילית אראל שכטר" w:date="2020-03-16T21:12:00Z">
              <w:rPr>
                <w:rFonts w:hint="eastAsia"/>
                <w:rtl/>
              </w:rPr>
            </w:rPrChange>
          </w:rPr>
          <w:delText>ומשימות</w:delText>
        </w:r>
      </w:del>
    </w:p>
    <w:p w14:paraId="45F518EC" w14:textId="273C8C15" w:rsidR="00657244" w:rsidRPr="00D2310E" w:rsidDel="008D3B9E" w:rsidRDefault="00657244">
      <w:pPr>
        <w:bidi/>
        <w:jc w:val="both"/>
        <w:rPr>
          <w:del w:id="1846" w:author="Amos Baranes" w:date="2020-03-22T09:38:00Z"/>
          <w:rFonts w:ascii="David" w:hAnsi="David" w:cs="David"/>
          <w:b/>
          <w:bCs/>
          <w:sz w:val="24"/>
          <w:szCs w:val="24"/>
          <w:rPrChange w:id="1847" w:author="הילית אראל שכטר" w:date="2020-03-16T21:12:00Z">
            <w:rPr>
              <w:del w:id="1848" w:author="Amos Baranes" w:date="2020-03-22T09:38:00Z"/>
              <w:b/>
              <w:bCs/>
            </w:rPr>
          </w:rPrChange>
        </w:rPr>
        <w:pPrChange w:id="1849" w:author="הילית אראל שכטר" w:date="2020-03-16T21:04:00Z">
          <w:pPr>
            <w:pStyle w:val="ListParagraph"/>
            <w:bidi/>
          </w:pPr>
        </w:pPrChange>
      </w:pPr>
      <w:del w:id="1850" w:author="Amos Baranes" w:date="2020-03-22T09:38:00Z">
        <w:r w:rsidRPr="00D2310E" w:rsidDel="008D3B9E">
          <w:rPr>
            <w:rFonts w:ascii="David" w:hAnsi="David" w:cs="David"/>
            <w:sz w:val="24"/>
            <w:szCs w:val="24"/>
            <w:shd w:val="clear" w:color="auto" w:fill="FFFFFF" w:themeFill="background1"/>
            <w:rtl/>
            <w:rPrChange w:id="1851" w:author="הילית אראל שכטר" w:date="2020-03-16T21:12:00Z">
              <w:rPr>
                <w:shd w:val="clear" w:color="auto" w:fill="FFFFFF" w:themeFill="background1"/>
                <w:rtl/>
              </w:rPr>
            </w:rPrChange>
          </w:rPr>
          <w:br/>
        </w:r>
        <w:r w:rsidRPr="00D2310E" w:rsidDel="008D3B9E">
          <w:rPr>
            <w:rFonts w:ascii="David" w:hAnsi="David" w:cs="David" w:hint="eastAsia"/>
            <w:sz w:val="24"/>
            <w:szCs w:val="24"/>
            <w:shd w:val="clear" w:color="auto" w:fill="FFFFFF" w:themeFill="background1"/>
            <w:rtl/>
            <w:rPrChange w:id="1852" w:author="הילית אראל שכטר" w:date="2020-03-16T21:12:00Z">
              <w:rPr>
                <w:rFonts w:hint="eastAsia"/>
                <w:shd w:val="clear" w:color="auto" w:fill="FFFFFF" w:themeFill="background1"/>
                <w:rtl/>
              </w:rPr>
            </w:rPrChange>
          </w:rPr>
          <w:delText>המטרה</w:delText>
        </w:r>
        <w:r w:rsidRPr="00D2310E" w:rsidDel="008D3B9E">
          <w:rPr>
            <w:rFonts w:ascii="David" w:hAnsi="David" w:cs="David"/>
            <w:sz w:val="24"/>
            <w:szCs w:val="24"/>
            <w:shd w:val="clear" w:color="auto" w:fill="FFFFFF" w:themeFill="background1"/>
            <w:rtl/>
            <w:rPrChange w:id="1853" w:author="הילית אראל שכטר" w:date="2020-03-16T21:12:00Z">
              <w:rPr>
                <w:shd w:val="clear" w:color="auto" w:fill="FFFFFF" w:themeFill="background1"/>
                <w:rtl/>
              </w:rPr>
            </w:rPrChange>
          </w:rPr>
          <w:delText xml:space="preserve"> של הבדיקות הבאות היא לאשר או לדחות את הפונקציות הנטענות בפטנט </w:delText>
        </w:r>
        <w:r w:rsidRPr="00D2310E" w:rsidDel="008D3B9E">
          <w:rPr>
            <w:rFonts w:ascii="David" w:hAnsi="David" w:cs="David"/>
            <w:sz w:val="24"/>
            <w:szCs w:val="24"/>
            <w:shd w:val="clear" w:color="auto" w:fill="FFFFFF" w:themeFill="background1"/>
            <w:rPrChange w:id="1854" w:author="הילית אראל שכטר" w:date="2020-03-16T21:12:00Z">
              <w:rPr>
                <w:shd w:val="clear" w:color="auto" w:fill="FFFFFF" w:themeFill="background1"/>
              </w:rPr>
            </w:rPrChange>
          </w:rPr>
          <w:delText>Pub. No.: US 2018 / 0007331</w:delText>
        </w:r>
      </w:del>
      <w:ins w:id="1855" w:author="הילית אראל שכטר" w:date="2020-03-16T21:10:00Z">
        <w:del w:id="1856" w:author="Amos Baranes" w:date="2020-03-22T09:38:00Z">
          <w:r w:rsidR="00D2310E" w:rsidRPr="00D2310E" w:rsidDel="008D3B9E">
            <w:rPr>
              <w:rFonts w:ascii="David" w:hAnsi="David" w:cs="David" w:hint="eastAsia"/>
              <w:sz w:val="24"/>
              <w:szCs w:val="24"/>
              <w:shd w:val="clear" w:color="auto" w:fill="FFFFFF" w:themeFill="background1"/>
              <w:rtl/>
              <w:rPrChange w:id="1857" w:author="הילית אראל שכטר" w:date="2020-03-16T21:12:00Z">
                <w:rPr>
                  <w:rFonts w:hint="eastAsia"/>
                  <w:shd w:val="clear" w:color="auto" w:fill="FFFFFF" w:themeFill="background1"/>
                  <w:rtl/>
                </w:rPr>
              </w:rPrChange>
            </w:rPr>
            <w:delText>ובחומרים</w:delText>
          </w:r>
          <w:r w:rsidR="00D2310E" w:rsidRPr="00D2310E" w:rsidDel="008D3B9E">
            <w:rPr>
              <w:rFonts w:ascii="David" w:hAnsi="David" w:cs="David"/>
              <w:sz w:val="24"/>
              <w:szCs w:val="24"/>
              <w:shd w:val="clear" w:color="auto" w:fill="FFFFFF" w:themeFill="background1"/>
              <w:rtl/>
              <w:rPrChange w:id="1858"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shd w:val="clear" w:color="auto" w:fill="FFFFFF" w:themeFill="background1"/>
              <w:rtl/>
              <w:rPrChange w:id="1859" w:author="הילית אראל שכטר" w:date="2020-03-16T21:12:00Z">
                <w:rPr>
                  <w:rFonts w:hint="eastAsia"/>
                  <w:shd w:val="clear" w:color="auto" w:fill="FFFFFF" w:themeFill="background1"/>
                  <w:rtl/>
                </w:rPr>
              </w:rPrChange>
            </w:rPr>
            <w:delText>הפרסו</w:delText>
          </w:r>
        </w:del>
      </w:ins>
      <w:ins w:id="1860" w:author="הילית אראל שכטר" w:date="2020-03-16T21:11:00Z">
        <w:del w:id="1861" w:author="Amos Baranes" w:date="2020-03-22T09:38:00Z">
          <w:r w:rsidR="00D2310E" w:rsidRPr="00D2310E" w:rsidDel="008D3B9E">
            <w:rPr>
              <w:rFonts w:ascii="David" w:hAnsi="David" w:cs="David" w:hint="eastAsia"/>
              <w:sz w:val="24"/>
              <w:szCs w:val="24"/>
              <w:shd w:val="clear" w:color="auto" w:fill="FFFFFF" w:themeFill="background1"/>
              <w:rtl/>
              <w:rPrChange w:id="1862" w:author="הילית אראל שכטר" w:date="2020-03-16T21:12:00Z">
                <w:rPr>
                  <w:rFonts w:hint="eastAsia"/>
                  <w:shd w:val="clear" w:color="auto" w:fill="FFFFFF" w:themeFill="background1"/>
                  <w:rtl/>
                </w:rPr>
              </w:rPrChange>
            </w:rPr>
            <w:delText>מיים</w:delText>
          </w:r>
        </w:del>
      </w:ins>
      <w:del w:id="1863" w:author="Amos Baranes" w:date="2020-03-22T09:38:00Z">
        <w:r w:rsidRPr="00D2310E" w:rsidDel="008D3B9E">
          <w:rPr>
            <w:rFonts w:ascii="David" w:hAnsi="David" w:cs="David"/>
            <w:sz w:val="24"/>
            <w:szCs w:val="24"/>
            <w:shd w:val="clear" w:color="auto" w:fill="FFFFFF" w:themeFill="background1"/>
            <w:rtl/>
            <w:rPrChange w:id="1864" w:author="הילית אראל שכטר" w:date="2020-03-16T21:12:00Z">
              <w:rPr>
                <w:shd w:val="clear" w:color="auto" w:fill="FFFFFF" w:themeFill="background1"/>
                <w:rtl/>
              </w:rPr>
            </w:rPrChange>
          </w:rPr>
          <w:delText xml:space="preserve"> המתייחס למצלמת </w:delText>
        </w:r>
        <w:r w:rsidRPr="00D2310E" w:rsidDel="008D3B9E">
          <w:rPr>
            <w:rFonts w:ascii="David" w:hAnsi="David" w:cs="David"/>
            <w:sz w:val="24"/>
            <w:szCs w:val="24"/>
            <w:shd w:val="clear" w:color="auto" w:fill="FFFFFF" w:themeFill="background1"/>
            <w:rPrChange w:id="1865" w:author="הילית אראל שכטר" w:date="2020-03-16T21:12:00Z">
              <w:rPr>
                <w:shd w:val="clear" w:color="auto" w:fill="FFFFFF" w:themeFill="background1"/>
              </w:rPr>
            </w:rPrChange>
          </w:rPr>
          <w:delText>HIP</w:delText>
        </w:r>
        <w:r w:rsidRPr="00D2310E" w:rsidDel="008D3B9E">
          <w:rPr>
            <w:rFonts w:ascii="David" w:hAnsi="David" w:cs="David"/>
            <w:sz w:val="24"/>
            <w:szCs w:val="24"/>
            <w:shd w:val="clear" w:color="auto" w:fill="FFFFFF" w:themeFill="background1"/>
            <w:rtl/>
            <w:rPrChange w:id="1866" w:author="הילית אראל שכטר" w:date="2020-03-16T21:12:00Z">
              <w:rPr>
                <w:shd w:val="clear" w:color="auto" w:fill="FFFFFF" w:themeFill="background1"/>
                <w:rtl/>
              </w:rPr>
            </w:rPrChange>
          </w:rPr>
          <w:delText xml:space="preserve"> ולמצלמת </w:delText>
        </w:r>
      </w:del>
      <w:ins w:id="1867" w:author="הילית אראל שכטר" w:date="2020-03-16T21:11:00Z">
        <w:del w:id="1868" w:author="Amos Baranes" w:date="2020-03-22T09:38:00Z">
          <w:r w:rsidR="00D2310E" w:rsidRPr="00D2310E" w:rsidDel="008D3B9E">
            <w:rPr>
              <w:rFonts w:ascii="David" w:hAnsi="David" w:cs="David"/>
              <w:sz w:val="24"/>
              <w:szCs w:val="24"/>
              <w:shd w:val="clear" w:color="auto" w:fill="FFFFFF" w:themeFill="background1"/>
              <w:rPrChange w:id="1869" w:author="הילית אראל שכטר" w:date="2020-03-16T21:12:00Z">
                <w:rPr>
                  <w:shd w:val="clear" w:color="auto" w:fill="FFFFFF" w:themeFill="background1"/>
                </w:rPr>
              </w:rPrChange>
            </w:rPr>
            <w:delText xml:space="preserve"> </w:delText>
          </w:r>
        </w:del>
      </w:ins>
      <w:del w:id="1870" w:author="Amos Baranes" w:date="2020-03-22T09:38:00Z">
        <w:r w:rsidRPr="00D2310E" w:rsidDel="008D3B9E">
          <w:rPr>
            <w:rFonts w:ascii="David" w:hAnsi="David" w:cs="David"/>
            <w:sz w:val="24"/>
            <w:szCs w:val="24"/>
            <w:highlight w:val="yellow"/>
            <w:shd w:val="clear" w:color="auto" w:fill="FFFFFF" w:themeFill="background1"/>
            <w:rPrChange w:id="1871" w:author="הילית אראל שכטר" w:date="2020-03-16T21:12:00Z">
              <w:rPr>
                <w:shd w:val="clear" w:color="auto" w:fill="FFFFFF" w:themeFill="background1"/>
              </w:rPr>
            </w:rPrChange>
          </w:rPr>
          <w:delText>HD</w:delText>
        </w:r>
      </w:del>
      <w:ins w:id="1872" w:author="הילית אראל שכטר" w:date="2020-03-16T21:11:00Z">
        <w:del w:id="1873" w:author="Amos Baranes" w:date="2020-03-22T09:38:00Z">
          <w:r w:rsidR="00D2310E" w:rsidRPr="00D2310E" w:rsidDel="008D3B9E">
            <w:rPr>
              <w:rFonts w:ascii="David" w:hAnsi="David" w:cs="David"/>
              <w:sz w:val="24"/>
              <w:szCs w:val="24"/>
              <w:highlight w:val="yellow"/>
              <w:shd w:val="clear" w:color="auto" w:fill="FFFFFF" w:themeFill="background1"/>
              <w:rtl/>
              <w:rPrChange w:id="1874"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highlight w:val="yellow"/>
              <w:shd w:val="clear" w:color="auto" w:fill="FFFFFF" w:themeFill="background1"/>
              <w:rtl/>
              <w:rPrChange w:id="1875" w:author="הילית אראל שכטר" w:date="2020-03-16T21:12:00Z">
                <w:rPr>
                  <w:rFonts w:hint="eastAsia"/>
                  <w:shd w:val="clear" w:color="auto" w:fill="FFFFFF" w:themeFill="background1"/>
                  <w:rtl/>
                </w:rPr>
              </w:rPrChange>
            </w:rPr>
            <w:delText>מצלמה</w:delText>
          </w:r>
          <w:r w:rsidR="00D2310E" w:rsidRPr="00D2310E" w:rsidDel="008D3B9E">
            <w:rPr>
              <w:rFonts w:ascii="David" w:hAnsi="David" w:cs="David"/>
              <w:sz w:val="24"/>
              <w:szCs w:val="24"/>
              <w:highlight w:val="yellow"/>
              <w:shd w:val="clear" w:color="auto" w:fill="FFFFFF" w:themeFill="background1"/>
              <w:rtl/>
              <w:rPrChange w:id="1876" w:author="הילית אראל שכטר" w:date="2020-03-16T21:12:00Z">
                <w:rPr>
                  <w:shd w:val="clear" w:color="auto" w:fill="FFFFFF" w:themeFill="background1"/>
                  <w:rtl/>
                </w:rPr>
              </w:rPrChange>
            </w:rPr>
            <w:delText xml:space="preserve"> </w:delText>
          </w:r>
          <w:r w:rsidR="00D2310E" w:rsidRPr="00D2310E" w:rsidDel="008D3B9E">
            <w:rPr>
              <w:rFonts w:ascii="David" w:hAnsi="David" w:cs="David" w:hint="eastAsia"/>
              <w:sz w:val="24"/>
              <w:szCs w:val="24"/>
              <w:highlight w:val="yellow"/>
              <w:shd w:val="clear" w:color="auto" w:fill="FFFFFF" w:themeFill="background1"/>
              <w:rtl/>
              <w:rPrChange w:id="1877" w:author="הילית אראל שכטר" w:date="2020-03-16T21:12:00Z">
                <w:rPr>
                  <w:rFonts w:hint="eastAsia"/>
                  <w:shd w:val="clear" w:color="auto" w:fill="FFFFFF" w:themeFill="background1"/>
                  <w:rtl/>
                </w:rPr>
              </w:rPrChange>
            </w:rPr>
            <w:delText>נוספת</w:delText>
          </w:r>
          <w:r w:rsidR="00D2310E" w:rsidRPr="00D2310E" w:rsidDel="008D3B9E">
            <w:rPr>
              <w:rFonts w:ascii="David" w:hAnsi="David" w:cs="David"/>
              <w:sz w:val="24"/>
              <w:szCs w:val="24"/>
              <w:highlight w:val="yellow"/>
              <w:shd w:val="clear" w:color="auto" w:fill="FFFFFF" w:themeFill="background1"/>
              <w:rtl/>
              <w:rPrChange w:id="1878" w:author="הילית אראל שכטר" w:date="2020-03-16T21:12:00Z">
                <w:rPr>
                  <w:shd w:val="clear" w:color="auto" w:fill="FFFFFF" w:themeFill="background1"/>
                  <w:rtl/>
                </w:rPr>
              </w:rPrChange>
            </w:rPr>
            <w:delText>?</w:delText>
          </w:r>
        </w:del>
      </w:ins>
      <w:del w:id="1879" w:author="Amos Baranes" w:date="2020-03-22T09:38:00Z">
        <w:r w:rsidRPr="00D2310E" w:rsidDel="008D3B9E">
          <w:rPr>
            <w:rFonts w:ascii="David" w:hAnsi="David" w:cs="David"/>
            <w:sz w:val="24"/>
            <w:szCs w:val="24"/>
            <w:highlight w:val="yellow"/>
            <w:shd w:val="clear" w:color="auto" w:fill="FFFFFF" w:themeFill="background1"/>
            <w:rtl/>
            <w:rPrChange w:id="1880" w:author="הילית אראל שכטר" w:date="2020-03-16T21:12:00Z">
              <w:rPr>
                <w:shd w:val="clear" w:color="auto" w:fill="FFFFFF" w:themeFill="background1"/>
                <w:rtl/>
              </w:rPr>
            </w:rPrChange>
          </w:rPr>
          <w:delText>.</w:delText>
        </w:r>
        <w:r w:rsidRPr="00D2310E" w:rsidDel="008D3B9E">
          <w:rPr>
            <w:rFonts w:ascii="David" w:hAnsi="David" w:cs="David"/>
            <w:sz w:val="24"/>
            <w:szCs w:val="24"/>
            <w:shd w:val="clear" w:color="auto" w:fill="FFFFFF" w:themeFill="background1"/>
            <w:rtl/>
            <w:rPrChange w:id="1881" w:author="הילית אראל שכטר" w:date="2020-03-16T21:12:00Z">
              <w:rPr>
                <w:shd w:val="clear" w:color="auto" w:fill="FFFFFF" w:themeFill="background1"/>
                <w:rtl/>
              </w:rPr>
            </w:rPrChange>
          </w:rPr>
          <w:delText xml:space="preserve"> אנו מציגים כל טענה בנפרד ומבצעים את הבדיקה הדרושה על מנת לאשר או לדחות את קיום הפונקציונליות של הטענה המוצהרת. אנו בודקים את הפונקציות שבמכשיר </w:delText>
        </w:r>
        <w:r w:rsidRPr="00D2310E" w:rsidDel="008D3B9E">
          <w:rPr>
            <w:rFonts w:ascii="David" w:hAnsi="David" w:cs="David"/>
            <w:sz w:val="24"/>
            <w:szCs w:val="24"/>
            <w:shd w:val="clear" w:color="auto" w:fill="FFFFFF" w:themeFill="background1"/>
            <w:rPrChange w:id="1882" w:author="הילית אראל שכטר" w:date="2020-03-16T21:12:00Z">
              <w:rPr>
                <w:shd w:val="clear" w:color="auto" w:fill="FFFFFF" w:themeFill="background1"/>
              </w:rPr>
            </w:rPrChange>
          </w:rPr>
          <w:delText>HIP</w:delText>
        </w:r>
        <w:r w:rsidRPr="00D2310E" w:rsidDel="008D3B9E">
          <w:rPr>
            <w:rFonts w:ascii="David" w:hAnsi="David" w:cs="David"/>
            <w:sz w:val="24"/>
            <w:szCs w:val="24"/>
            <w:shd w:val="clear" w:color="auto" w:fill="FFFFFF" w:themeFill="background1"/>
            <w:rtl/>
            <w:rPrChange w:id="1883" w:author="הילית אראל שכטר" w:date="2020-03-16T21:12:00Z">
              <w:rPr>
                <w:shd w:val="clear" w:color="auto" w:fill="FFFFFF" w:themeFill="background1"/>
                <w:rtl/>
              </w:rPr>
            </w:rPrChange>
          </w:rPr>
          <w:delText xml:space="preserve"> וכן את הפונקציה הנוספת, צלצול פעמון דלת, של מכשיר </w:delText>
        </w:r>
        <w:r w:rsidRPr="00D2310E" w:rsidDel="008D3B9E">
          <w:rPr>
            <w:rFonts w:ascii="David" w:hAnsi="David" w:cs="David"/>
            <w:sz w:val="24"/>
            <w:szCs w:val="24"/>
            <w:rPrChange w:id="1884" w:author="הילית אראל שכטר" w:date="2020-03-16T21:12:00Z">
              <w:rPr/>
            </w:rPrChange>
          </w:rPr>
          <w:delText>HD</w:delText>
        </w:r>
        <w:r w:rsidRPr="00D2310E" w:rsidDel="008D3B9E">
          <w:rPr>
            <w:rFonts w:ascii="David" w:hAnsi="David" w:cs="David"/>
            <w:sz w:val="24"/>
            <w:szCs w:val="24"/>
            <w:rtl/>
            <w:rPrChange w:id="1885" w:author="הילית אראל שכטר" w:date="2020-03-16T21:12:00Z">
              <w:rPr>
                <w:rtl/>
              </w:rPr>
            </w:rPrChange>
          </w:rPr>
          <w:delText>.</w:delText>
        </w:r>
      </w:del>
      <w:ins w:id="1886" w:author="הילית אראל שכטר" w:date="2020-03-16T21:03:00Z">
        <w:del w:id="1887" w:author="Amos Baranes" w:date="2020-03-22T09:38:00Z">
          <w:r w:rsidR="00D2310E" w:rsidRPr="00D2310E" w:rsidDel="008D3B9E">
            <w:rPr>
              <w:rFonts w:ascii="David" w:hAnsi="David" w:cs="David"/>
              <w:sz w:val="24"/>
              <w:szCs w:val="24"/>
              <w:rtl/>
              <w:rPrChange w:id="1888" w:author="הילית אראל שכטר" w:date="2020-03-16T21:12:00Z">
                <w:rPr>
                  <w:rtl/>
                </w:rPr>
              </w:rPrChange>
            </w:rPr>
            <w:delText xml:space="preserve"> </w:delText>
          </w:r>
          <w:r w:rsidR="00D2310E" w:rsidRPr="00D2310E" w:rsidDel="008D3B9E">
            <w:rPr>
              <w:rFonts w:ascii="David" w:hAnsi="David" w:cs="David" w:hint="eastAsia"/>
              <w:sz w:val="24"/>
              <w:szCs w:val="24"/>
              <w:highlight w:val="yellow"/>
              <w:rtl/>
              <w:rPrChange w:id="1889" w:author="הילית אראל שכטר" w:date="2020-03-16T21:12:00Z">
                <w:rPr>
                  <w:rFonts w:hint="eastAsia"/>
                  <w:rtl/>
                </w:rPr>
              </w:rPrChange>
            </w:rPr>
            <w:delText>מצלמה</w:delText>
          </w:r>
          <w:r w:rsidR="00D2310E" w:rsidRPr="00D2310E" w:rsidDel="008D3B9E">
            <w:rPr>
              <w:rFonts w:ascii="David" w:hAnsi="David" w:cs="David"/>
              <w:sz w:val="24"/>
              <w:szCs w:val="24"/>
              <w:highlight w:val="yellow"/>
              <w:rtl/>
              <w:rPrChange w:id="1890" w:author="הילית אראל שכטר" w:date="2020-03-16T21:12:00Z">
                <w:rPr>
                  <w:rtl/>
                </w:rPr>
              </w:rPrChange>
            </w:rPr>
            <w:delText xml:space="preserve"> </w:delText>
          </w:r>
          <w:r w:rsidR="00D2310E" w:rsidRPr="00D2310E" w:rsidDel="008D3B9E">
            <w:rPr>
              <w:rFonts w:ascii="David" w:hAnsi="David" w:cs="David" w:hint="eastAsia"/>
              <w:sz w:val="24"/>
              <w:szCs w:val="24"/>
              <w:highlight w:val="yellow"/>
              <w:rtl/>
              <w:rPrChange w:id="1891" w:author="הילית אראל שכטר" w:date="2020-03-16T21:12:00Z">
                <w:rPr>
                  <w:rFonts w:hint="eastAsia"/>
                  <w:rtl/>
                </w:rPr>
              </w:rPrChange>
            </w:rPr>
            <w:delText>נוספת</w:delText>
          </w:r>
          <w:r w:rsidR="00D2310E" w:rsidRPr="00D2310E" w:rsidDel="008D3B9E">
            <w:rPr>
              <w:rFonts w:ascii="David" w:hAnsi="David" w:cs="David"/>
              <w:sz w:val="24"/>
              <w:szCs w:val="24"/>
              <w:highlight w:val="yellow"/>
              <w:rtl/>
              <w:rPrChange w:id="1892" w:author="הילית אראל שכטר" w:date="2020-03-16T21:12:00Z">
                <w:rPr>
                  <w:rtl/>
                </w:rPr>
              </w:rPrChange>
            </w:rPr>
            <w:delText>?</w:delText>
          </w:r>
        </w:del>
      </w:ins>
      <w:del w:id="1893" w:author="Amos Baranes" w:date="2020-03-22T09:38:00Z">
        <w:r w:rsidRPr="00D2310E" w:rsidDel="008D3B9E">
          <w:rPr>
            <w:rFonts w:ascii="David" w:hAnsi="David" w:cs="David"/>
            <w:sz w:val="24"/>
            <w:szCs w:val="24"/>
            <w:rtl/>
            <w:rPrChange w:id="1894" w:author="הילית אראל שכטר" w:date="2020-03-16T21:12:00Z">
              <w:rPr>
                <w:rtl/>
              </w:rPr>
            </w:rPrChange>
          </w:rPr>
          <w:br/>
        </w:r>
      </w:del>
    </w:p>
    <w:p w14:paraId="5396FA58" w14:textId="633B5FBE" w:rsidR="009F3B0E" w:rsidDel="008D3B9E" w:rsidRDefault="00657244" w:rsidP="00657244">
      <w:pPr>
        <w:bidi/>
        <w:ind w:firstLine="360"/>
        <w:rPr>
          <w:ins w:id="1895" w:author="הילית אראל שכטר" w:date="2020-03-16T21:41:00Z"/>
          <w:del w:id="1896" w:author="Amos Baranes" w:date="2020-03-22T09:38:00Z"/>
          <w:rtl/>
        </w:rPr>
      </w:pPr>
      <w:del w:id="1897" w:author="Amos Baranes" w:date="2020-03-22T09:38:00Z">
        <w:r w:rsidDel="008D3B9E">
          <w:delText>5.1</w:delText>
        </w:r>
        <w:r w:rsidDel="008D3B9E">
          <w:tab/>
        </w:r>
        <w:r w:rsidDel="008D3B9E">
          <w:rPr>
            <w:rFonts w:hint="cs"/>
            <w:rtl/>
          </w:rPr>
          <w:delText xml:space="preserve">פונקציות </w:delText>
        </w:r>
        <w:r w:rsidRPr="001902C1" w:rsidDel="008D3B9E">
          <w:rPr>
            <w:rFonts w:hint="cs"/>
            <w:rtl/>
          </w:rPr>
          <w:delText>צפ</w:delText>
        </w:r>
        <w:r w:rsidR="002319D9" w:rsidDel="008D3B9E">
          <w:rPr>
            <w:rFonts w:hint="cs"/>
            <w:rtl/>
          </w:rPr>
          <w:delText>ו</w:delText>
        </w:r>
        <w:r w:rsidRPr="001902C1" w:rsidDel="008D3B9E">
          <w:rPr>
            <w:rFonts w:hint="cs"/>
            <w:rtl/>
          </w:rPr>
          <w:delText xml:space="preserve">יות </w:delText>
        </w:r>
        <w:r w:rsidDel="008D3B9E">
          <w:rPr>
            <w:rFonts w:hint="cs"/>
            <w:rtl/>
          </w:rPr>
          <w:delText xml:space="preserve">ממכשיר </w:delText>
        </w:r>
        <w:r w:rsidDel="008D3B9E">
          <w:rPr>
            <w:rFonts w:hint="cs"/>
          </w:rPr>
          <w:delText>HIP</w:delText>
        </w:r>
        <w:r w:rsidDel="008D3B9E">
          <w:rPr>
            <w:rFonts w:hint="cs"/>
            <w:rtl/>
          </w:rPr>
          <w:delText>:</w:delText>
        </w:r>
      </w:del>
      <w:ins w:id="1898" w:author="הילית אראל שכטר" w:date="2020-03-16T21:20:00Z">
        <w:del w:id="1899" w:author="Amos Baranes" w:date="2020-03-22T09:38:00Z">
          <w:r w:rsidR="005E02F4" w:rsidDel="008D3B9E">
            <w:rPr>
              <w:rFonts w:hint="cs"/>
              <w:rtl/>
            </w:rPr>
            <w:delText xml:space="preserve"> </w:delText>
          </w:r>
        </w:del>
      </w:ins>
    </w:p>
    <w:p w14:paraId="571F39D0" w14:textId="6914EE38" w:rsidR="009F3B0E" w:rsidRPr="008343C6" w:rsidDel="008D3B9E" w:rsidRDefault="005E02F4" w:rsidP="009F3B0E">
      <w:pPr>
        <w:bidi/>
        <w:ind w:firstLine="360"/>
        <w:rPr>
          <w:ins w:id="1900" w:author="הילית אראל שכטר" w:date="2020-03-16T21:46:00Z"/>
          <w:del w:id="1901" w:author="Amos Baranes" w:date="2020-03-22T09:38:00Z"/>
          <w:highlight w:val="yellow"/>
          <w:rtl/>
          <w:rPrChange w:id="1902" w:author="הילית אראל שכטר" w:date="2020-03-16T21:47:00Z">
            <w:rPr>
              <w:ins w:id="1903" w:author="הילית אראל שכטר" w:date="2020-03-16T21:46:00Z"/>
              <w:del w:id="1904" w:author="Amos Baranes" w:date="2020-03-22T09:38:00Z"/>
              <w:rtl/>
            </w:rPr>
          </w:rPrChange>
        </w:rPr>
      </w:pPr>
      <w:ins w:id="1905" w:author="הילית אראל שכטר" w:date="2020-03-16T21:20:00Z">
        <w:del w:id="1906" w:author="Amos Baranes" w:date="2020-03-22T09:38:00Z">
          <w:r w:rsidRPr="008343C6" w:rsidDel="008D3B9E">
            <w:rPr>
              <w:rFonts w:hint="eastAsia"/>
              <w:highlight w:val="yellow"/>
              <w:rtl/>
              <w:rPrChange w:id="1907" w:author="הילית אראל שכטר" w:date="2020-03-16T21:47:00Z">
                <w:rPr>
                  <w:rFonts w:hint="eastAsia"/>
                  <w:rtl/>
                </w:rPr>
              </w:rPrChange>
            </w:rPr>
            <w:delText>עמוס</w:delText>
          </w:r>
          <w:r w:rsidRPr="008343C6" w:rsidDel="008D3B9E">
            <w:rPr>
              <w:highlight w:val="yellow"/>
              <w:rtl/>
              <w:rPrChange w:id="1908" w:author="הילית אראל שכטר" w:date="2020-03-16T21:47:00Z">
                <w:rPr>
                  <w:rtl/>
                </w:rPr>
              </w:rPrChange>
            </w:rPr>
            <w:delText xml:space="preserve"> – </w:delText>
          </w:r>
        </w:del>
      </w:ins>
      <w:ins w:id="1909" w:author="הילית אראל שכטר" w:date="2020-03-16T21:41:00Z">
        <w:del w:id="1910" w:author="Amos Baranes" w:date="2020-03-22T09:38:00Z">
          <w:r w:rsidR="009F3B0E" w:rsidRPr="008343C6" w:rsidDel="008D3B9E">
            <w:rPr>
              <w:rFonts w:hint="eastAsia"/>
              <w:highlight w:val="yellow"/>
              <w:rtl/>
            </w:rPr>
            <w:delText>מכאן</w:delText>
          </w:r>
          <w:r w:rsidR="009F3B0E" w:rsidRPr="008343C6" w:rsidDel="008D3B9E">
            <w:rPr>
              <w:highlight w:val="yellow"/>
              <w:rtl/>
            </w:rPr>
            <w:delText xml:space="preserve"> ואילך </w:delText>
          </w:r>
        </w:del>
      </w:ins>
      <w:ins w:id="1911" w:author="הילית אראל שכטר" w:date="2020-03-16T21:20:00Z">
        <w:del w:id="1912" w:author="Amos Baranes" w:date="2020-03-22T09:38:00Z">
          <w:r w:rsidRPr="008343C6" w:rsidDel="008D3B9E">
            <w:rPr>
              <w:rFonts w:hint="eastAsia"/>
              <w:highlight w:val="yellow"/>
              <w:rtl/>
              <w:rPrChange w:id="1913" w:author="הילית אראל שכטר" w:date="2020-03-16T21:47:00Z">
                <w:rPr>
                  <w:rFonts w:hint="eastAsia"/>
                  <w:rtl/>
                </w:rPr>
              </w:rPrChange>
            </w:rPr>
            <w:delText>קשה</w:delText>
          </w:r>
          <w:r w:rsidRPr="008343C6" w:rsidDel="008D3B9E">
            <w:rPr>
              <w:highlight w:val="yellow"/>
              <w:rtl/>
              <w:rPrChange w:id="1914" w:author="הילית אראל שכטר" w:date="2020-03-16T21:47:00Z">
                <w:rPr>
                  <w:rtl/>
                </w:rPr>
              </w:rPrChange>
            </w:rPr>
            <w:delText xml:space="preserve"> </w:delText>
          </w:r>
        </w:del>
      </w:ins>
      <w:ins w:id="1915" w:author="הילית אראל שכטר" w:date="2020-03-16T21:41:00Z">
        <w:del w:id="1916" w:author="Amos Baranes" w:date="2020-03-22T09:38:00Z">
          <w:r w:rsidR="009F3B0E" w:rsidRPr="008343C6" w:rsidDel="008D3B9E">
            <w:rPr>
              <w:rFonts w:hint="eastAsia"/>
              <w:highlight w:val="yellow"/>
              <w:rtl/>
            </w:rPr>
            <w:delText>מאוד</w:delText>
          </w:r>
          <w:r w:rsidR="009F3B0E" w:rsidRPr="008343C6" w:rsidDel="008D3B9E">
            <w:rPr>
              <w:highlight w:val="yellow"/>
              <w:rtl/>
            </w:rPr>
            <w:delText xml:space="preserve"> </w:delText>
          </w:r>
          <w:r w:rsidR="009F3B0E" w:rsidRPr="008343C6" w:rsidDel="008D3B9E">
            <w:rPr>
              <w:rFonts w:hint="eastAsia"/>
              <w:highlight w:val="yellow"/>
              <w:rtl/>
            </w:rPr>
            <w:delText>להבין</w:delText>
          </w:r>
          <w:r w:rsidR="009F3B0E" w:rsidRPr="008343C6" w:rsidDel="008D3B9E">
            <w:rPr>
              <w:highlight w:val="yellow"/>
              <w:rtl/>
            </w:rPr>
            <w:delText xml:space="preserve">. </w:delText>
          </w:r>
          <w:r w:rsidR="009F3B0E" w:rsidRPr="008343C6" w:rsidDel="008D3B9E">
            <w:rPr>
              <w:rFonts w:hint="eastAsia"/>
              <w:highlight w:val="yellow"/>
              <w:rtl/>
            </w:rPr>
            <w:delText>זה</w:delText>
          </w:r>
          <w:r w:rsidR="009F3B0E" w:rsidRPr="008343C6" w:rsidDel="008D3B9E">
            <w:rPr>
              <w:highlight w:val="yellow"/>
              <w:rtl/>
            </w:rPr>
            <w:delText xml:space="preserve"> </w:delText>
          </w:r>
          <w:r w:rsidR="009F3B0E" w:rsidRPr="008343C6" w:rsidDel="008D3B9E">
            <w:rPr>
              <w:rFonts w:hint="eastAsia"/>
              <w:highlight w:val="yellow"/>
              <w:rtl/>
            </w:rPr>
            <w:delText>כתוב</w:delText>
          </w:r>
          <w:r w:rsidR="009F3B0E" w:rsidRPr="008343C6" w:rsidDel="008D3B9E">
            <w:rPr>
              <w:highlight w:val="yellow"/>
              <w:rtl/>
            </w:rPr>
            <w:delText xml:space="preserve"> </w:delText>
          </w:r>
          <w:r w:rsidR="009F3B0E" w:rsidRPr="008343C6" w:rsidDel="008D3B9E">
            <w:rPr>
              <w:rFonts w:hint="eastAsia"/>
              <w:highlight w:val="yellow"/>
              <w:rtl/>
            </w:rPr>
            <w:delText>כמו</w:delText>
          </w:r>
          <w:r w:rsidR="009F3B0E" w:rsidRPr="008343C6" w:rsidDel="008D3B9E">
            <w:rPr>
              <w:highlight w:val="yellow"/>
              <w:rtl/>
            </w:rPr>
            <w:delText xml:space="preserve"> </w:delText>
          </w:r>
          <w:r w:rsidR="009F3B0E" w:rsidRPr="008343C6" w:rsidDel="008D3B9E">
            <w:rPr>
              <w:rFonts w:hint="eastAsia"/>
              <w:highlight w:val="yellow"/>
              <w:rtl/>
            </w:rPr>
            <w:delText>דוח</w:delText>
          </w:r>
          <w:r w:rsidR="009F3B0E" w:rsidRPr="008343C6" w:rsidDel="008D3B9E">
            <w:rPr>
              <w:highlight w:val="yellow"/>
              <w:rtl/>
            </w:rPr>
            <w:delText xml:space="preserve"> </w:delText>
          </w:r>
          <w:r w:rsidR="009F3B0E" w:rsidRPr="008343C6" w:rsidDel="008D3B9E">
            <w:rPr>
              <w:rFonts w:hint="eastAsia"/>
              <w:highlight w:val="yellow"/>
              <w:rtl/>
            </w:rPr>
            <w:delText>טכני</w:delText>
          </w:r>
          <w:r w:rsidR="009F3B0E" w:rsidRPr="008343C6" w:rsidDel="008D3B9E">
            <w:rPr>
              <w:highlight w:val="yellow"/>
              <w:rtl/>
            </w:rPr>
            <w:delText xml:space="preserve"> </w:delText>
          </w:r>
          <w:r w:rsidR="009F3B0E" w:rsidRPr="008343C6" w:rsidDel="008D3B9E">
            <w:rPr>
              <w:rFonts w:hint="eastAsia"/>
              <w:highlight w:val="yellow"/>
              <w:rtl/>
            </w:rPr>
            <w:delText>ולא</w:delText>
          </w:r>
          <w:r w:rsidR="009F3B0E" w:rsidRPr="008343C6" w:rsidDel="008D3B9E">
            <w:rPr>
              <w:highlight w:val="yellow"/>
              <w:rtl/>
            </w:rPr>
            <w:delText xml:space="preserve"> </w:delText>
          </w:r>
          <w:r w:rsidR="009F3B0E" w:rsidRPr="008343C6" w:rsidDel="008D3B9E">
            <w:rPr>
              <w:rFonts w:hint="eastAsia"/>
              <w:highlight w:val="yellow"/>
              <w:rtl/>
            </w:rPr>
            <w:delText>חוו</w:delText>
          </w:r>
          <w:r w:rsidR="009F3B0E" w:rsidRPr="008343C6" w:rsidDel="008D3B9E">
            <w:rPr>
              <w:highlight w:val="yellow"/>
              <w:rtl/>
            </w:rPr>
            <w:delText xml:space="preserve">"ד </w:delText>
          </w:r>
          <w:r w:rsidR="009F3B0E" w:rsidRPr="008343C6" w:rsidDel="008D3B9E">
            <w:rPr>
              <w:rFonts w:hint="eastAsia"/>
              <w:highlight w:val="yellow"/>
              <w:rtl/>
            </w:rPr>
            <w:delText>מומחה</w:delText>
          </w:r>
        </w:del>
      </w:ins>
      <w:ins w:id="1917" w:author="הילית אראל שכטר" w:date="2020-03-16T21:43:00Z">
        <w:del w:id="1918" w:author="Amos Baranes" w:date="2020-03-22T09:38:00Z">
          <w:r w:rsidR="009F3B0E" w:rsidRPr="008343C6" w:rsidDel="008D3B9E">
            <w:rPr>
              <w:highlight w:val="yellow"/>
              <w:rtl/>
            </w:rPr>
            <w:delText xml:space="preserve"> ששופט יוכל להתרשם ולהבין בקלות</w:delText>
          </w:r>
        </w:del>
      </w:ins>
      <w:ins w:id="1919" w:author="הילית אראל שכטר" w:date="2020-03-16T21:41:00Z">
        <w:del w:id="1920" w:author="Amos Baranes" w:date="2020-03-22T09:38:00Z">
          <w:r w:rsidR="009F3B0E" w:rsidRPr="008343C6" w:rsidDel="008D3B9E">
            <w:rPr>
              <w:highlight w:val="yellow"/>
              <w:rtl/>
            </w:rPr>
            <w:delText xml:space="preserve">. הטבלאות לא ברורות </w:delText>
          </w:r>
        </w:del>
      </w:ins>
      <w:ins w:id="1921" w:author="הילית אראל שכטר" w:date="2020-03-16T21:42:00Z">
        <w:del w:id="1922" w:author="Amos Baranes" w:date="2020-03-22T09:38:00Z">
          <w:r w:rsidR="009F3B0E" w:rsidRPr="008343C6" w:rsidDel="008D3B9E">
            <w:rPr>
              <w:rFonts w:hint="eastAsia"/>
              <w:highlight w:val="yellow"/>
              <w:rtl/>
            </w:rPr>
            <w:delText>ו</w:delText>
          </w:r>
        </w:del>
      </w:ins>
      <w:ins w:id="1923" w:author="הילית אראל שכטר" w:date="2020-03-16T21:21:00Z">
        <w:del w:id="1924" w:author="Amos Baranes" w:date="2020-03-22T09:38:00Z">
          <w:r w:rsidRPr="008343C6" w:rsidDel="008D3B9E">
            <w:rPr>
              <w:rFonts w:hint="eastAsia"/>
              <w:highlight w:val="yellow"/>
              <w:rtl/>
              <w:rPrChange w:id="1925" w:author="הילית אראל שכטר" w:date="2020-03-16T21:47:00Z">
                <w:rPr>
                  <w:rFonts w:hint="eastAsia"/>
                  <w:rtl/>
                </w:rPr>
              </w:rPrChange>
            </w:rPr>
            <w:delText>מפורטות</w:delText>
          </w:r>
          <w:r w:rsidRPr="008343C6" w:rsidDel="008D3B9E">
            <w:rPr>
              <w:highlight w:val="yellow"/>
              <w:rtl/>
              <w:rPrChange w:id="1926" w:author="הילית אראל שכטר" w:date="2020-03-16T21:47:00Z">
                <w:rPr>
                  <w:rtl/>
                </w:rPr>
              </w:rPrChange>
            </w:rPr>
            <w:delText xml:space="preserve"> </w:delText>
          </w:r>
          <w:r w:rsidRPr="008343C6" w:rsidDel="008D3B9E">
            <w:rPr>
              <w:rFonts w:hint="eastAsia"/>
              <w:highlight w:val="yellow"/>
              <w:rtl/>
              <w:rPrChange w:id="1927" w:author="הילית אראל שכטר" w:date="2020-03-16T21:47:00Z">
                <w:rPr>
                  <w:rFonts w:hint="eastAsia"/>
                  <w:rtl/>
                </w:rPr>
              </w:rPrChange>
            </w:rPr>
            <w:delText>מיד</w:delText>
          </w:r>
        </w:del>
      </w:ins>
      <w:ins w:id="1928" w:author="הילית אראל שכטר" w:date="2020-03-16T21:42:00Z">
        <w:del w:id="1929" w:author="Amos Baranes" w:date="2020-03-22T09:38:00Z">
          <w:r w:rsidR="009F3B0E" w:rsidRPr="008343C6" w:rsidDel="008D3B9E">
            <w:rPr>
              <w:highlight w:val="yellow"/>
              <w:rtl/>
            </w:rPr>
            <w:delText xml:space="preserve">. ממבט ראשוני גם נראה כאילו </w:delText>
          </w:r>
        </w:del>
      </w:ins>
      <w:ins w:id="1930" w:author="הילית אראל שכטר" w:date="2020-03-16T21:21:00Z">
        <w:del w:id="1931" w:author="Amos Baranes" w:date="2020-03-22T09:38:00Z">
          <w:r w:rsidRPr="008343C6" w:rsidDel="008D3B9E">
            <w:rPr>
              <w:rFonts w:hint="eastAsia"/>
              <w:highlight w:val="yellow"/>
              <w:rtl/>
              <w:rPrChange w:id="1932" w:author="הילית אראל שכטר" w:date="2020-03-16T21:47:00Z">
                <w:rPr>
                  <w:rFonts w:hint="eastAsia"/>
                  <w:rtl/>
                </w:rPr>
              </w:rPrChange>
            </w:rPr>
            <w:delText>רוב</w:delText>
          </w:r>
          <w:r w:rsidRPr="008343C6" w:rsidDel="008D3B9E">
            <w:rPr>
              <w:highlight w:val="yellow"/>
              <w:rtl/>
              <w:rPrChange w:id="1933" w:author="הילית אראל שכטר" w:date="2020-03-16T21:47:00Z">
                <w:rPr>
                  <w:rtl/>
                </w:rPr>
              </w:rPrChange>
            </w:rPr>
            <w:delText xml:space="preserve"> </w:delText>
          </w:r>
          <w:r w:rsidRPr="008343C6" w:rsidDel="008D3B9E">
            <w:rPr>
              <w:rFonts w:hint="eastAsia"/>
              <w:highlight w:val="yellow"/>
              <w:rtl/>
              <w:rPrChange w:id="1934" w:author="הילית אראל שכטר" w:date="2020-03-16T21:47:00Z">
                <w:rPr>
                  <w:rFonts w:hint="eastAsia"/>
                  <w:rtl/>
                </w:rPr>
              </w:rPrChange>
            </w:rPr>
            <w:delText>הפונקציות</w:delText>
          </w:r>
          <w:r w:rsidRPr="008343C6" w:rsidDel="008D3B9E">
            <w:rPr>
              <w:highlight w:val="yellow"/>
              <w:rtl/>
              <w:rPrChange w:id="1935" w:author="הילית אראל שכטר" w:date="2020-03-16T21:47:00Z">
                <w:rPr>
                  <w:rtl/>
                </w:rPr>
              </w:rPrChange>
            </w:rPr>
            <w:delText xml:space="preserve"> </w:delText>
          </w:r>
          <w:r w:rsidRPr="008343C6" w:rsidDel="008D3B9E">
            <w:rPr>
              <w:rFonts w:hint="eastAsia"/>
              <w:highlight w:val="yellow"/>
              <w:rtl/>
              <w:rPrChange w:id="1936" w:author="הילית אראל שכטר" w:date="2020-03-16T21:47:00Z">
                <w:rPr>
                  <w:rFonts w:hint="eastAsia"/>
                  <w:rtl/>
                </w:rPr>
              </w:rPrChange>
            </w:rPr>
            <w:delText>פ</w:delText>
          </w:r>
        </w:del>
      </w:ins>
      <w:ins w:id="1937" w:author="הילית אראל שכטר" w:date="2020-03-16T21:37:00Z">
        <w:del w:id="1938" w:author="Amos Baranes" w:date="2020-03-22T09:38:00Z">
          <w:r w:rsidR="009F3B0E" w:rsidRPr="008343C6" w:rsidDel="008D3B9E">
            <w:rPr>
              <w:rFonts w:hint="eastAsia"/>
              <w:highlight w:val="yellow"/>
              <w:rtl/>
            </w:rPr>
            <w:delText>ו</w:delText>
          </w:r>
        </w:del>
      </w:ins>
      <w:ins w:id="1939" w:author="הילית אראל שכטר" w:date="2020-03-16T21:21:00Z">
        <w:del w:id="1940" w:author="Amos Baranes" w:date="2020-03-22T09:38:00Z">
          <w:r w:rsidRPr="008343C6" w:rsidDel="008D3B9E">
            <w:rPr>
              <w:rFonts w:hint="eastAsia"/>
              <w:highlight w:val="yellow"/>
              <w:rtl/>
              <w:rPrChange w:id="1941" w:author="הילית אראל שכטר" w:date="2020-03-16T21:47:00Z">
                <w:rPr>
                  <w:rFonts w:hint="eastAsia"/>
                  <w:rtl/>
                </w:rPr>
              </w:rPrChange>
            </w:rPr>
            <w:delText>עלות</w:delText>
          </w:r>
        </w:del>
      </w:ins>
      <w:ins w:id="1942" w:author="הילית אראל שכטר" w:date="2020-03-16T21:42:00Z">
        <w:del w:id="1943" w:author="Amos Baranes" w:date="2020-03-22T09:38:00Z">
          <w:r w:rsidR="009F3B0E" w:rsidRPr="008343C6" w:rsidDel="008D3B9E">
            <w:rPr>
              <w:highlight w:val="yellow"/>
              <w:rtl/>
            </w:rPr>
            <w:delText xml:space="preserve"> (</w:delText>
          </w:r>
        </w:del>
      </w:ins>
      <w:ins w:id="1944" w:author="הילית אראל שכטר" w:date="2020-03-16T21:26:00Z">
        <w:del w:id="1945" w:author="Amos Baranes" w:date="2020-03-22T09:38:00Z">
          <w:r w:rsidR="00236741" w:rsidRPr="008343C6" w:rsidDel="008D3B9E">
            <w:rPr>
              <w:rFonts w:hint="eastAsia"/>
              <w:highlight w:val="yellow"/>
              <w:rtl/>
            </w:rPr>
            <w:delText>לא</w:delText>
          </w:r>
          <w:r w:rsidR="00236741" w:rsidRPr="008343C6" w:rsidDel="008D3B9E">
            <w:rPr>
              <w:highlight w:val="yellow"/>
              <w:rtl/>
            </w:rPr>
            <w:delText xml:space="preserve"> הבנתי האם כשכתוב "בוצע" זה אומר </w:delText>
          </w:r>
        </w:del>
      </w:ins>
      <w:ins w:id="1946" w:author="הילית אראל שכטר" w:date="2020-03-16T21:42:00Z">
        <w:del w:id="1947" w:author="Amos Baranes" w:date="2020-03-22T09:38:00Z">
          <w:r w:rsidR="009F3B0E" w:rsidRPr="008343C6" w:rsidDel="008D3B9E">
            <w:rPr>
              <w:rFonts w:hint="eastAsia"/>
              <w:highlight w:val="yellow"/>
              <w:rtl/>
            </w:rPr>
            <w:delText>רק</w:delText>
          </w:r>
          <w:r w:rsidR="009F3B0E" w:rsidRPr="008343C6" w:rsidDel="008D3B9E">
            <w:rPr>
              <w:highlight w:val="yellow"/>
              <w:rtl/>
            </w:rPr>
            <w:delText xml:space="preserve"> </w:delText>
          </w:r>
          <w:r w:rsidR="009F3B0E" w:rsidRPr="008343C6" w:rsidDel="008D3B9E">
            <w:rPr>
              <w:rFonts w:hint="eastAsia"/>
              <w:highlight w:val="yellow"/>
              <w:rtl/>
            </w:rPr>
            <w:delText>שהבדיקה</w:delText>
          </w:r>
          <w:r w:rsidR="009F3B0E" w:rsidRPr="008343C6" w:rsidDel="008D3B9E">
            <w:rPr>
              <w:highlight w:val="yellow"/>
              <w:rtl/>
            </w:rPr>
            <w:delText xml:space="preserve"> </w:delText>
          </w:r>
          <w:r w:rsidR="009F3B0E" w:rsidRPr="008343C6" w:rsidDel="008D3B9E">
            <w:rPr>
              <w:rFonts w:hint="eastAsia"/>
              <w:highlight w:val="yellow"/>
              <w:rtl/>
            </w:rPr>
            <w:delText>בוצעה</w:delText>
          </w:r>
          <w:r w:rsidR="009F3B0E" w:rsidRPr="008343C6" w:rsidDel="008D3B9E">
            <w:rPr>
              <w:highlight w:val="yellow"/>
              <w:rtl/>
            </w:rPr>
            <w:delText xml:space="preserve"> </w:delText>
          </w:r>
          <w:r w:rsidR="009F3B0E" w:rsidRPr="008343C6" w:rsidDel="008D3B9E">
            <w:rPr>
              <w:rFonts w:hint="eastAsia"/>
              <w:highlight w:val="yellow"/>
              <w:rtl/>
            </w:rPr>
            <w:delText>או</w:delText>
          </w:r>
          <w:r w:rsidR="009F3B0E" w:rsidRPr="008343C6" w:rsidDel="008D3B9E">
            <w:rPr>
              <w:highlight w:val="yellow"/>
              <w:rtl/>
            </w:rPr>
            <w:delText xml:space="preserve"> </w:delText>
          </w:r>
          <w:r w:rsidR="009F3B0E" w:rsidRPr="008343C6" w:rsidDel="008D3B9E">
            <w:rPr>
              <w:rFonts w:hint="eastAsia"/>
              <w:highlight w:val="yellow"/>
              <w:rtl/>
            </w:rPr>
            <w:delText>ש</w:delText>
          </w:r>
        </w:del>
      </w:ins>
      <w:ins w:id="1948" w:author="הילית אראל שכטר" w:date="2020-03-16T21:26:00Z">
        <w:del w:id="1949" w:author="Amos Baranes" w:date="2020-03-22T09:38:00Z">
          <w:r w:rsidR="00236741" w:rsidRPr="008343C6" w:rsidDel="008D3B9E">
            <w:rPr>
              <w:rFonts w:hint="eastAsia"/>
              <w:highlight w:val="yellow"/>
              <w:rtl/>
            </w:rPr>
            <w:delText>הבדיקה</w:delText>
          </w:r>
          <w:r w:rsidR="00236741" w:rsidRPr="008343C6" w:rsidDel="008D3B9E">
            <w:rPr>
              <w:highlight w:val="yellow"/>
              <w:rtl/>
            </w:rPr>
            <w:delText xml:space="preserve"> </w:delText>
          </w:r>
          <w:r w:rsidR="00236741" w:rsidRPr="008343C6" w:rsidDel="008D3B9E">
            <w:rPr>
              <w:rFonts w:hint="eastAsia"/>
              <w:highlight w:val="yellow"/>
              <w:rtl/>
            </w:rPr>
            <w:delText>מלמדת</w:delText>
          </w:r>
          <w:r w:rsidR="00236741" w:rsidRPr="008343C6" w:rsidDel="008D3B9E">
            <w:rPr>
              <w:highlight w:val="yellow"/>
              <w:rtl/>
            </w:rPr>
            <w:delText xml:space="preserve"> </w:delText>
          </w:r>
          <w:r w:rsidR="00236741" w:rsidRPr="008343C6" w:rsidDel="008D3B9E">
            <w:rPr>
              <w:rFonts w:hint="eastAsia"/>
              <w:highlight w:val="yellow"/>
              <w:rtl/>
            </w:rPr>
            <w:delText>שהפונקציה</w:delText>
          </w:r>
          <w:r w:rsidR="00236741" w:rsidRPr="008343C6" w:rsidDel="008D3B9E">
            <w:rPr>
              <w:highlight w:val="yellow"/>
              <w:rtl/>
            </w:rPr>
            <w:delText xml:space="preserve"> </w:delText>
          </w:r>
          <w:r w:rsidR="00236741" w:rsidRPr="008343C6" w:rsidDel="008D3B9E">
            <w:rPr>
              <w:rFonts w:hint="eastAsia"/>
              <w:highlight w:val="yellow"/>
              <w:rtl/>
            </w:rPr>
            <w:delText>עבדה</w:delText>
          </w:r>
        </w:del>
      </w:ins>
      <w:ins w:id="1950" w:author="הילית אראל שכטר" w:date="2020-03-16T21:42:00Z">
        <w:del w:id="1951" w:author="Amos Baranes" w:date="2020-03-22T09:38:00Z">
          <w:r w:rsidR="009F3B0E" w:rsidRPr="008343C6" w:rsidDel="008D3B9E">
            <w:rPr>
              <w:highlight w:val="yellow"/>
              <w:rtl/>
            </w:rPr>
            <w:delText xml:space="preserve">) </w:delText>
          </w:r>
        </w:del>
      </w:ins>
      <w:ins w:id="1952" w:author="הילית אראל שכטר" w:date="2020-03-16T21:37:00Z">
        <w:del w:id="1953" w:author="Amos Baranes" w:date="2020-03-22T09:38:00Z">
          <w:r w:rsidR="009F3B0E" w:rsidRPr="008343C6" w:rsidDel="008D3B9E">
            <w:rPr>
              <w:rFonts w:hint="eastAsia"/>
              <w:highlight w:val="yellow"/>
              <w:rtl/>
            </w:rPr>
            <w:delText>מה</w:delText>
          </w:r>
          <w:r w:rsidR="009F3B0E" w:rsidRPr="008343C6" w:rsidDel="008D3B9E">
            <w:rPr>
              <w:highlight w:val="yellow"/>
              <w:rtl/>
            </w:rPr>
            <w:delText xml:space="preserve"> </w:delText>
          </w:r>
        </w:del>
      </w:ins>
      <w:ins w:id="1954" w:author="הילית אראל שכטר" w:date="2020-03-16T21:38:00Z">
        <w:del w:id="1955" w:author="Amos Baranes" w:date="2020-03-22T09:38:00Z">
          <w:r w:rsidR="009F3B0E" w:rsidRPr="008343C6" w:rsidDel="008D3B9E">
            <w:rPr>
              <w:rFonts w:hint="eastAsia"/>
              <w:highlight w:val="yellow"/>
              <w:rtl/>
            </w:rPr>
            <w:delText>המשמעות</w:delText>
          </w:r>
          <w:r w:rsidR="009F3B0E" w:rsidRPr="008343C6" w:rsidDel="008D3B9E">
            <w:rPr>
              <w:highlight w:val="yellow"/>
              <w:rtl/>
            </w:rPr>
            <w:delText xml:space="preserve"> "סטטוס" – האם הכוונה לתוצאות הבדיקה? </w:delText>
          </w:r>
        </w:del>
      </w:ins>
      <w:ins w:id="1956" w:author="הילית אראל שכטר" w:date="2020-03-16T21:43:00Z">
        <w:del w:id="1957" w:author="Amos Baranes" w:date="2020-03-22T09:38:00Z">
          <w:r w:rsidR="009F3B0E" w:rsidRPr="008343C6" w:rsidDel="008D3B9E">
            <w:rPr>
              <w:rFonts w:hint="eastAsia"/>
              <w:highlight w:val="yellow"/>
              <w:rtl/>
            </w:rPr>
            <w:delText>בקיצור</w:delText>
          </w:r>
          <w:r w:rsidR="009F3B0E" w:rsidRPr="008343C6" w:rsidDel="008D3B9E">
            <w:rPr>
              <w:highlight w:val="yellow"/>
              <w:rtl/>
            </w:rPr>
            <w:delText xml:space="preserve"> - </w:delText>
          </w:r>
        </w:del>
      </w:ins>
      <w:ins w:id="1958" w:author="הילית אראל שכטר" w:date="2020-03-16T21:21:00Z">
        <w:del w:id="1959" w:author="Amos Baranes" w:date="2020-03-22T09:38:00Z">
          <w:r w:rsidRPr="008343C6" w:rsidDel="008D3B9E">
            <w:rPr>
              <w:rFonts w:hint="eastAsia"/>
              <w:highlight w:val="yellow"/>
              <w:rtl/>
              <w:rPrChange w:id="1960" w:author="הילית אראל שכטר" w:date="2020-03-16T21:47:00Z">
                <w:rPr>
                  <w:rFonts w:hint="eastAsia"/>
                  <w:rtl/>
                </w:rPr>
              </w:rPrChange>
            </w:rPr>
            <w:delText>צריך</w:delText>
          </w:r>
          <w:r w:rsidRPr="008343C6" w:rsidDel="008D3B9E">
            <w:rPr>
              <w:highlight w:val="yellow"/>
              <w:rtl/>
              <w:rPrChange w:id="1961" w:author="הילית אראל שכטר" w:date="2020-03-16T21:47:00Z">
                <w:rPr>
                  <w:rtl/>
                </w:rPr>
              </w:rPrChange>
            </w:rPr>
            <w:delText xml:space="preserve"> </w:delText>
          </w:r>
          <w:r w:rsidRPr="008343C6" w:rsidDel="008D3B9E">
            <w:rPr>
              <w:rFonts w:hint="eastAsia"/>
              <w:highlight w:val="yellow"/>
              <w:rtl/>
              <w:rPrChange w:id="1962" w:author="הילית אראל שכטר" w:date="2020-03-16T21:47:00Z">
                <w:rPr>
                  <w:rFonts w:hint="eastAsia"/>
                  <w:rtl/>
                </w:rPr>
              </w:rPrChange>
            </w:rPr>
            <w:delText>ממש</w:delText>
          </w:r>
          <w:r w:rsidRPr="008343C6" w:rsidDel="008D3B9E">
            <w:rPr>
              <w:highlight w:val="yellow"/>
              <w:rtl/>
              <w:rPrChange w:id="1963" w:author="הילית אראל שכטר" w:date="2020-03-16T21:47:00Z">
                <w:rPr>
                  <w:rtl/>
                </w:rPr>
              </w:rPrChange>
            </w:rPr>
            <w:delText xml:space="preserve"> </w:delText>
          </w:r>
          <w:r w:rsidRPr="008343C6" w:rsidDel="008D3B9E">
            <w:rPr>
              <w:rFonts w:hint="eastAsia"/>
              <w:highlight w:val="yellow"/>
              <w:rtl/>
              <w:rPrChange w:id="1964" w:author="הילית אראל שכטר" w:date="2020-03-16T21:47:00Z">
                <w:rPr>
                  <w:rFonts w:hint="eastAsia"/>
                  <w:rtl/>
                </w:rPr>
              </w:rPrChange>
            </w:rPr>
            <w:delText>לדלות</w:delText>
          </w:r>
          <w:r w:rsidRPr="008343C6" w:rsidDel="008D3B9E">
            <w:rPr>
              <w:highlight w:val="yellow"/>
              <w:rtl/>
              <w:rPrChange w:id="1965" w:author="הילית אראל שכטר" w:date="2020-03-16T21:47:00Z">
                <w:rPr>
                  <w:rtl/>
                </w:rPr>
              </w:rPrChange>
            </w:rPr>
            <w:delText xml:space="preserve"> </w:delText>
          </w:r>
          <w:r w:rsidRPr="008343C6" w:rsidDel="008D3B9E">
            <w:rPr>
              <w:rFonts w:hint="eastAsia"/>
              <w:highlight w:val="yellow"/>
              <w:rtl/>
              <w:rPrChange w:id="1966" w:author="הילית אראל שכטר" w:date="2020-03-16T21:47:00Z">
                <w:rPr>
                  <w:rFonts w:hint="eastAsia"/>
                  <w:rtl/>
                </w:rPr>
              </w:rPrChange>
            </w:rPr>
            <w:delText>מתוך</w:delText>
          </w:r>
          <w:r w:rsidRPr="008343C6" w:rsidDel="008D3B9E">
            <w:rPr>
              <w:highlight w:val="yellow"/>
              <w:rtl/>
              <w:rPrChange w:id="1967" w:author="הילית אראל שכטר" w:date="2020-03-16T21:47:00Z">
                <w:rPr>
                  <w:rtl/>
                </w:rPr>
              </w:rPrChange>
            </w:rPr>
            <w:delText xml:space="preserve"> </w:delText>
          </w:r>
          <w:r w:rsidRPr="008343C6" w:rsidDel="008D3B9E">
            <w:rPr>
              <w:rFonts w:hint="eastAsia"/>
              <w:highlight w:val="yellow"/>
              <w:rtl/>
              <w:rPrChange w:id="1968" w:author="הילית אראל שכטר" w:date="2020-03-16T21:47:00Z">
                <w:rPr>
                  <w:rFonts w:hint="eastAsia"/>
                  <w:rtl/>
                </w:rPr>
              </w:rPrChange>
            </w:rPr>
            <w:delText>הטבלה</w:delText>
          </w:r>
          <w:r w:rsidRPr="008343C6" w:rsidDel="008D3B9E">
            <w:rPr>
              <w:highlight w:val="yellow"/>
              <w:rtl/>
              <w:rPrChange w:id="1969" w:author="הילית אראל שכטר" w:date="2020-03-16T21:47:00Z">
                <w:rPr>
                  <w:rtl/>
                </w:rPr>
              </w:rPrChange>
            </w:rPr>
            <w:delText xml:space="preserve"> </w:delText>
          </w:r>
          <w:r w:rsidRPr="008343C6" w:rsidDel="008D3B9E">
            <w:rPr>
              <w:rFonts w:hint="eastAsia"/>
              <w:highlight w:val="yellow"/>
              <w:rtl/>
              <w:rPrChange w:id="1970" w:author="הילית אראל שכטר" w:date="2020-03-16T21:47:00Z">
                <w:rPr>
                  <w:rFonts w:hint="eastAsia"/>
                  <w:rtl/>
                </w:rPr>
              </w:rPrChange>
            </w:rPr>
            <w:delText>מה</w:delText>
          </w:r>
          <w:r w:rsidRPr="008343C6" w:rsidDel="008D3B9E">
            <w:rPr>
              <w:highlight w:val="yellow"/>
              <w:rtl/>
              <w:rPrChange w:id="1971" w:author="הילית אראל שכטר" w:date="2020-03-16T21:47:00Z">
                <w:rPr>
                  <w:rtl/>
                </w:rPr>
              </w:rPrChange>
            </w:rPr>
            <w:delText xml:space="preserve"> </w:delText>
          </w:r>
          <w:r w:rsidRPr="008343C6" w:rsidDel="008D3B9E">
            <w:rPr>
              <w:rFonts w:hint="eastAsia"/>
              <w:highlight w:val="yellow"/>
              <w:rtl/>
              <w:rPrChange w:id="1972" w:author="הילית אראל שכטר" w:date="2020-03-16T21:47:00Z">
                <w:rPr>
                  <w:rFonts w:hint="eastAsia"/>
                  <w:rtl/>
                </w:rPr>
              </w:rPrChange>
            </w:rPr>
            <w:delText>לא</w:delText>
          </w:r>
          <w:r w:rsidRPr="008343C6" w:rsidDel="008D3B9E">
            <w:rPr>
              <w:highlight w:val="yellow"/>
              <w:rtl/>
              <w:rPrChange w:id="1973" w:author="הילית אראל שכטר" w:date="2020-03-16T21:47:00Z">
                <w:rPr>
                  <w:rtl/>
                </w:rPr>
              </w:rPrChange>
            </w:rPr>
            <w:delText xml:space="preserve"> </w:delText>
          </w:r>
          <w:r w:rsidRPr="008343C6" w:rsidDel="008D3B9E">
            <w:rPr>
              <w:rFonts w:hint="eastAsia"/>
              <w:highlight w:val="yellow"/>
              <w:rtl/>
              <w:rPrChange w:id="1974" w:author="הילית אראל שכטר" w:date="2020-03-16T21:47:00Z">
                <w:rPr>
                  <w:rFonts w:hint="eastAsia"/>
                  <w:rtl/>
                </w:rPr>
              </w:rPrChange>
            </w:rPr>
            <w:delText>עובד</w:delText>
          </w:r>
        </w:del>
      </w:ins>
      <w:ins w:id="1975" w:author="הילית אראל שכטר" w:date="2020-03-16T21:38:00Z">
        <w:del w:id="1976" w:author="Amos Baranes" w:date="2020-03-22T09:38:00Z">
          <w:r w:rsidR="009F3B0E" w:rsidRPr="008343C6" w:rsidDel="008D3B9E">
            <w:rPr>
              <w:highlight w:val="yellow"/>
              <w:rtl/>
            </w:rPr>
            <w:delText xml:space="preserve">. </w:delText>
          </w:r>
          <w:r w:rsidR="009F3B0E" w:rsidRPr="008343C6" w:rsidDel="008D3B9E">
            <w:rPr>
              <w:highlight w:val="yellow"/>
              <w:rtl/>
            </w:rPr>
            <w:br/>
          </w:r>
          <w:r w:rsidR="009F3B0E" w:rsidRPr="008343C6" w:rsidDel="008D3B9E">
            <w:rPr>
              <w:rFonts w:hint="eastAsia"/>
              <w:highlight w:val="yellow"/>
              <w:rtl/>
            </w:rPr>
            <w:delText>זה</w:delText>
          </w:r>
          <w:r w:rsidR="009F3B0E" w:rsidRPr="008343C6" w:rsidDel="008D3B9E">
            <w:rPr>
              <w:highlight w:val="yellow"/>
              <w:rtl/>
            </w:rPr>
            <w:delText xml:space="preserve"> לא ברמה שאני יכולה לתקן </w:delText>
          </w:r>
        </w:del>
      </w:ins>
      <w:ins w:id="1977" w:author="הילית אראל שכטר" w:date="2020-03-16T21:43:00Z">
        <w:del w:id="1978" w:author="Amos Baranes" w:date="2020-03-22T09:38:00Z">
          <w:r w:rsidR="009F3B0E" w:rsidRPr="008343C6" w:rsidDel="008D3B9E">
            <w:rPr>
              <w:rFonts w:hint="eastAsia"/>
              <w:highlight w:val="yellow"/>
              <w:rtl/>
            </w:rPr>
            <w:delText>או</w:delText>
          </w:r>
          <w:r w:rsidR="009F3B0E" w:rsidRPr="008343C6" w:rsidDel="008D3B9E">
            <w:rPr>
              <w:highlight w:val="yellow"/>
              <w:rtl/>
            </w:rPr>
            <w:delText xml:space="preserve"> </w:delText>
          </w:r>
          <w:r w:rsidR="009F3B0E" w:rsidRPr="008343C6" w:rsidDel="008D3B9E">
            <w:rPr>
              <w:rFonts w:hint="eastAsia"/>
              <w:highlight w:val="yellow"/>
              <w:rtl/>
            </w:rPr>
            <w:delText>להעיר</w:delText>
          </w:r>
          <w:r w:rsidR="009F3B0E" w:rsidRPr="008343C6" w:rsidDel="008D3B9E">
            <w:rPr>
              <w:highlight w:val="yellow"/>
              <w:rtl/>
            </w:rPr>
            <w:delText xml:space="preserve"> </w:delText>
          </w:r>
          <w:r w:rsidR="009F3B0E" w:rsidRPr="008343C6" w:rsidDel="008D3B9E">
            <w:rPr>
              <w:rFonts w:hint="eastAsia"/>
              <w:highlight w:val="yellow"/>
              <w:rtl/>
            </w:rPr>
            <w:delText>אלא</w:delText>
          </w:r>
          <w:r w:rsidR="009F3B0E" w:rsidRPr="008343C6" w:rsidDel="008D3B9E">
            <w:rPr>
              <w:highlight w:val="yellow"/>
              <w:rtl/>
            </w:rPr>
            <w:delText xml:space="preserve"> </w:delText>
          </w:r>
          <w:r w:rsidR="009F3B0E" w:rsidRPr="008343C6" w:rsidDel="008D3B9E">
            <w:rPr>
              <w:rFonts w:hint="eastAsia"/>
              <w:highlight w:val="yellow"/>
              <w:rtl/>
            </w:rPr>
            <w:delText>י</w:delText>
          </w:r>
        </w:del>
      </w:ins>
      <w:ins w:id="1979" w:author="הילית אראל שכטר" w:date="2020-03-16T21:38:00Z">
        <w:del w:id="1980" w:author="Amos Baranes" w:date="2020-03-22T09:38:00Z">
          <w:r w:rsidR="009F3B0E" w:rsidRPr="008343C6" w:rsidDel="008D3B9E">
            <w:rPr>
              <w:rFonts w:hint="eastAsia"/>
              <w:highlight w:val="yellow"/>
              <w:rtl/>
            </w:rPr>
            <w:delText>ש</w:delText>
          </w:r>
          <w:r w:rsidR="009F3B0E" w:rsidRPr="008343C6" w:rsidDel="008D3B9E">
            <w:rPr>
              <w:highlight w:val="yellow"/>
              <w:rtl/>
            </w:rPr>
            <w:delText xml:space="preserve"> </w:delText>
          </w:r>
        </w:del>
      </w:ins>
      <w:ins w:id="1981" w:author="הילית אראל שכטר" w:date="2020-03-16T22:00:00Z">
        <w:del w:id="1982" w:author="Amos Baranes" w:date="2020-03-22T09:38:00Z">
          <w:r w:rsidR="00962F91" w:rsidDel="008D3B9E">
            <w:rPr>
              <w:rFonts w:hint="cs"/>
              <w:highlight w:val="yellow"/>
              <w:rtl/>
            </w:rPr>
            <w:delText>ל</w:delText>
          </w:r>
        </w:del>
      </w:ins>
      <w:ins w:id="1983" w:author="הילית אראל שכטר" w:date="2020-03-16T21:23:00Z">
        <w:del w:id="1984" w:author="Amos Baranes" w:date="2020-03-22T09:38:00Z">
          <w:r w:rsidR="00236741" w:rsidRPr="008343C6" w:rsidDel="008D3B9E">
            <w:rPr>
              <w:rFonts w:hint="eastAsia"/>
              <w:highlight w:val="yellow"/>
              <w:rtl/>
            </w:rPr>
            <w:delText>ערוך</w:delText>
          </w:r>
          <w:r w:rsidR="00236741" w:rsidRPr="008343C6" w:rsidDel="008D3B9E">
            <w:rPr>
              <w:highlight w:val="yellow"/>
              <w:rtl/>
            </w:rPr>
            <w:delText xml:space="preserve"> מחדש – עם שני דגשים – 1. </w:delText>
          </w:r>
        </w:del>
      </w:ins>
      <w:ins w:id="1985" w:author="הילית אראל שכטר" w:date="2020-03-16T21:43:00Z">
        <w:del w:id="1986" w:author="Amos Baranes" w:date="2020-03-22T09:38:00Z">
          <w:r w:rsidR="009F3B0E" w:rsidRPr="008343C6" w:rsidDel="008D3B9E">
            <w:rPr>
              <w:rFonts w:hint="eastAsia"/>
              <w:highlight w:val="yellow"/>
              <w:rtl/>
            </w:rPr>
            <w:delText>הרבה</w:delText>
          </w:r>
          <w:r w:rsidR="009F3B0E" w:rsidRPr="008343C6" w:rsidDel="008D3B9E">
            <w:rPr>
              <w:highlight w:val="yellow"/>
              <w:rtl/>
            </w:rPr>
            <w:delText xml:space="preserve"> </w:delText>
          </w:r>
        </w:del>
      </w:ins>
      <w:ins w:id="1987" w:author="הילית אראל שכטר" w:date="2020-03-16T21:23:00Z">
        <w:del w:id="1988" w:author="Amos Baranes" w:date="2020-03-22T09:38:00Z">
          <w:r w:rsidR="00236741" w:rsidRPr="008343C6" w:rsidDel="008D3B9E">
            <w:rPr>
              <w:rFonts w:hint="eastAsia"/>
              <w:highlight w:val="yellow"/>
              <w:rtl/>
            </w:rPr>
            <w:delText>יותר</w:delText>
          </w:r>
          <w:r w:rsidR="00236741" w:rsidRPr="008343C6" w:rsidDel="008D3B9E">
            <w:rPr>
              <w:highlight w:val="yellow"/>
              <w:rtl/>
            </w:rPr>
            <w:delText xml:space="preserve"> </w:delText>
          </w:r>
          <w:r w:rsidR="00236741" w:rsidRPr="008343C6" w:rsidDel="008D3B9E">
            <w:rPr>
              <w:rFonts w:hint="eastAsia"/>
              <w:highlight w:val="yellow"/>
              <w:rtl/>
            </w:rPr>
            <w:delText>ידידותי</w:delText>
          </w:r>
          <w:r w:rsidR="00236741" w:rsidRPr="008343C6" w:rsidDel="008D3B9E">
            <w:rPr>
              <w:highlight w:val="yellow"/>
              <w:rtl/>
            </w:rPr>
            <w:delText xml:space="preserve"> </w:delText>
          </w:r>
          <w:r w:rsidR="00236741" w:rsidRPr="008343C6" w:rsidDel="008D3B9E">
            <w:rPr>
              <w:rFonts w:hint="eastAsia"/>
              <w:highlight w:val="yellow"/>
              <w:rtl/>
            </w:rPr>
            <w:delText>לקריאה</w:delText>
          </w:r>
        </w:del>
      </w:ins>
      <w:ins w:id="1989" w:author="הילית אראל שכטר" w:date="2020-03-16T21:24:00Z">
        <w:del w:id="1990" w:author="Amos Baranes" w:date="2020-03-22T09:38:00Z">
          <w:r w:rsidR="00236741" w:rsidRPr="008343C6" w:rsidDel="008D3B9E">
            <w:rPr>
              <w:highlight w:val="yellow"/>
              <w:rtl/>
            </w:rPr>
            <w:delText xml:space="preserve"> 2. </w:delText>
          </w:r>
        </w:del>
      </w:ins>
      <w:ins w:id="1991" w:author="הילית אראל שכטר" w:date="2020-03-16T21:22:00Z">
        <w:del w:id="1992" w:author="Amos Baranes" w:date="2020-03-22T09:38:00Z">
          <w:r w:rsidRPr="008343C6" w:rsidDel="008D3B9E">
            <w:rPr>
              <w:rFonts w:hint="eastAsia"/>
              <w:highlight w:val="yellow"/>
              <w:rtl/>
              <w:rPrChange w:id="1993" w:author="הילית אראל שכטר" w:date="2020-03-16T21:47:00Z">
                <w:rPr>
                  <w:rFonts w:hint="eastAsia"/>
                  <w:rtl/>
                </w:rPr>
              </w:rPrChange>
            </w:rPr>
            <w:delText>הזרקור</w:delText>
          </w:r>
          <w:r w:rsidRPr="008343C6" w:rsidDel="008D3B9E">
            <w:rPr>
              <w:highlight w:val="yellow"/>
              <w:rtl/>
              <w:rPrChange w:id="1994" w:author="הילית אראל שכטר" w:date="2020-03-16T21:47:00Z">
                <w:rPr>
                  <w:rtl/>
                </w:rPr>
              </w:rPrChange>
            </w:rPr>
            <w:delText xml:space="preserve"> </w:delText>
          </w:r>
          <w:r w:rsidRPr="008343C6" w:rsidDel="008D3B9E">
            <w:rPr>
              <w:rFonts w:hint="eastAsia"/>
              <w:highlight w:val="yellow"/>
              <w:rtl/>
              <w:rPrChange w:id="1995" w:author="הילית אראל שכטר" w:date="2020-03-16T21:47:00Z">
                <w:rPr>
                  <w:rFonts w:hint="eastAsia"/>
                  <w:rtl/>
                </w:rPr>
              </w:rPrChange>
            </w:rPr>
            <w:delText>צריך</w:delText>
          </w:r>
          <w:r w:rsidRPr="008343C6" w:rsidDel="008D3B9E">
            <w:rPr>
              <w:highlight w:val="yellow"/>
              <w:rtl/>
              <w:rPrChange w:id="1996" w:author="הילית אראל שכטר" w:date="2020-03-16T21:47:00Z">
                <w:rPr>
                  <w:rtl/>
                </w:rPr>
              </w:rPrChange>
            </w:rPr>
            <w:delText xml:space="preserve"> </w:delText>
          </w:r>
          <w:r w:rsidRPr="008343C6" w:rsidDel="008D3B9E">
            <w:rPr>
              <w:rFonts w:hint="eastAsia"/>
              <w:highlight w:val="yellow"/>
              <w:rtl/>
              <w:rPrChange w:id="1997" w:author="הילית אראל שכטר" w:date="2020-03-16T21:47:00Z">
                <w:rPr>
                  <w:rFonts w:hint="eastAsia"/>
                  <w:rtl/>
                </w:rPr>
              </w:rPrChange>
            </w:rPr>
            <w:delText>להיות</w:delText>
          </w:r>
          <w:r w:rsidRPr="008343C6" w:rsidDel="008D3B9E">
            <w:rPr>
              <w:highlight w:val="yellow"/>
              <w:rtl/>
              <w:rPrChange w:id="1998" w:author="הילית אראל שכטר" w:date="2020-03-16T21:47:00Z">
                <w:rPr>
                  <w:rtl/>
                </w:rPr>
              </w:rPrChange>
            </w:rPr>
            <w:delText xml:space="preserve"> </w:delText>
          </w:r>
          <w:r w:rsidRPr="008343C6" w:rsidDel="008D3B9E">
            <w:rPr>
              <w:rFonts w:hint="eastAsia"/>
              <w:highlight w:val="yellow"/>
              <w:rtl/>
              <w:rPrChange w:id="1999" w:author="הילית אראל שכטר" w:date="2020-03-16T21:47:00Z">
                <w:rPr>
                  <w:rFonts w:hint="eastAsia"/>
                  <w:rtl/>
                </w:rPr>
              </w:rPrChange>
            </w:rPr>
            <w:delText>על</w:delText>
          </w:r>
          <w:r w:rsidRPr="008343C6" w:rsidDel="008D3B9E">
            <w:rPr>
              <w:highlight w:val="yellow"/>
              <w:rtl/>
              <w:rPrChange w:id="2000" w:author="הילית אראל שכטר" w:date="2020-03-16T21:47:00Z">
                <w:rPr>
                  <w:rtl/>
                </w:rPr>
              </w:rPrChange>
            </w:rPr>
            <w:delText xml:space="preserve"> </w:delText>
          </w:r>
          <w:r w:rsidRPr="008343C6" w:rsidDel="008D3B9E">
            <w:rPr>
              <w:rFonts w:hint="eastAsia"/>
              <w:highlight w:val="yellow"/>
              <w:rtl/>
              <w:rPrChange w:id="2001" w:author="הילית אראל שכטר" w:date="2020-03-16T21:47:00Z">
                <w:rPr>
                  <w:rFonts w:hint="eastAsia"/>
                  <w:rtl/>
                </w:rPr>
              </w:rPrChange>
            </w:rPr>
            <w:delText>מה</w:delText>
          </w:r>
          <w:r w:rsidRPr="008343C6" w:rsidDel="008D3B9E">
            <w:rPr>
              <w:highlight w:val="yellow"/>
              <w:rtl/>
              <w:rPrChange w:id="2002" w:author="הילית אראל שכטר" w:date="2020-03-16T21:47:00Z">
                <w:rPr>
                  <w:rtl/>
                </w:rPr>
              </w:rPrChange>
            </w:rPr>
            <w:delText xml:space="preserve"> </w:delText>
          </w:r>
          <w:r w:rsidRPr="008343C6" w:rsidDel="008D3B9E">
            <w:rPr>
              <w:rFonts w:hint="eastAsia"/>
              <w:highlight w:val="yellow"/>
              <w:rtl/>
              <w:rPrChange w:id="2003" w:author="הילית אראל שכטר" w:date="2020-03-16T21:47:00Z">
                <w:rPr>
                  <w:rFonts w:hint="eastAsia"/>
                  <w:rtl/>
                </w:rPr>
              </w:rPrChange>
            </w:rPr>
            <w:delText>שלא</w:delText>
          </w:r>
          <w:r w:rsidRPr="008343C6" w:rsidDel="008D3B9E">
            <w:rPr>
              <w:highlight w:val="yellow"/>
              <w:rtl/>
              <w:rPrChange w:id="2004" w:author="הילית אראל שכטר" w:date="2020-03-16T21:47:00Z">
                <w:rPr>
                  <w:rtl/>
                </w:rPr>
              </w:rPrChange>
            </w:rPr>
            <w:delText xml:space="preserve"> </w:delText>
          </w:r>
          <w:r w:rsidRPr="008343C6" w:rsidDel="008D3B9E">
            <w:rPr>
              <w:rFonts w:hint="eastAsia"/>
              <w:highlight w:val="yellow"/>
              <w:rtl/>
              <w:rPrChange w:id="2005" w:author="הילית אראל שכטר" w:date="2020-03-16T21:47:00Z">
                <w:rPr>
                  <w:rFonts w:hint="eastAsia"/>
                  <w:rtl/>
                </w:rPr>
              </w:rPrChange>
            </w:rPr>
            <w:delText>עוב</w:delText>
          </w:r>
        </w:del>
      </w:ins>
      <w:ins w:id="2006" w:author="הילית אראל שכטר" w:date="2020-03-16T21:39:00Z">
        <w:del w:id="2007" w:author="Amos Baranes" w:date="2020-03-22T09:38:00Z">
          <w:r w:rsidR="009F3B0E" w:rsidRPr="008343C6" w:rsidDel="008D3B9E">
            <w:rPr>
              <w:rFonts w:hint="eastAsia"/>
              <w:highlight w:val="yellow"/>
              <w:rtl/>
            </w:rPr>
            <w:delText>ד</w:delText>
          </w:r>
          <w:r w:rsidR="009F3B0E" w:rsidRPr="008343C6" w:rsidDel="008D3B9E">
            <w:rPr>
              <w:highlight w:val="yellow"/>
              <w:rtl/>
              <w:rPrChange w:id="2008" w:author="הילית אראל שכטר" w:date="2020-03-16T21:47:00Z">
                <w:rPr>
                  <w:rtl/>
                </w:rPr>
              </w:rPrChange>
            </w:rPr>
            <w:delText xml:space="preserve">. </w:delText>
          </w:r>
          <w:r w:rsidR="009F3B0E" w:rsidRPr="008343C6" w:rsidDel="008D3B9E">
            <w:rPr>
              <w:rFonts w:hint="eastAsia"/>
              <w:highlight w:val="yellow"/>
              <w:rtl/>
              <w:rPrChange w:id="2009" w:author="הילית אראל שכטר" w:date="2020-03-16T21:47:00Z">
                <w:rPr>
                  <w:rFonts w:hint="eastAsia"/>
                  <w:rtl/>
                </w:rPr>
              </w:rPrChange>
            </w:rPr>
            <w:delText>לשקול</w:delText>
          </w:r>
          <w:r w:rsidR="009F3B0E" w:rsidRPr="008343C6" w:rsidDel="008D3B9E">
            <w:rPr>
              <w:highlight w:val="yellow"/>
              <w:rtl/>
              <w:rPrChange w:id="2010" w:author="הילית אראל שכטר" w:date="2020-03-16T21:47:00Z">
                <w:rPr>
                  <w:rtl/>
                </w:rPr>
              </w:rPrChange>
            </w:rPr>
            <w:delText xml:space="preserve"> </w:delText>
          </w:r>
          <w:r w:rsidR="009F3B0E" w:rsidRPr="008343C6" w:rsidDel="008D3B9E">
            <w:rPr>
              <w:rFonts w:hint="eastAsia"/>
              <w:highlight w:val="yellow"/>
              <w:rtl/>
              <w:rPrChange w:id="2011" w:author="הילית אראל שכטר" w:date="2020-03-16T21:47:00Z">
                <w:rPr>
                  <w:rFonts w:hint="eastAsia"/>
                  <w:rtl/>
                </w:rPr>
              </w:rPrChange>
            </w:rPr>
            <w:delText>מחדש</w:delText>
          </w:r>
          <w:r w:rsidR="009F3B0E" w:rsidRPr="008343C6" w:rsidDel="008D3B9E">
            <w:rPr>
              <w:highlight w:val="yellow"/>
              <w:rtl/>
              <w:rPrChange w:id="2012" w:author="הילית אראל שכטר" w:date="2020-03-16T21:47:00Z">
                <w:rPr>
                  <w:rtl/>
                </w:rPr>
              </w:rPrChange>
            </w:rPr>
            <w:delText xml:space="preserve"> </w:delText>
          </w:r>
          <w:r w:rsidR="009F3B0E" w:rsidRPr="008343C6" w:rsidDel="008D3B9E">
            <w:rPr>
              <w:rFonts w:hint="eastAsia"/>
              <w:highlight w:val="yellow"/>
              <w:rtl/>
              <w:rPrChange w:id="2013" w:author="הילית אראל שכטר" w:date="2020-03-16T21:47:00Z">
                <w:rPr>
                  <w:rFonts w:hint="eastAsia"/>
                  <w:rtl/>
                </w:rPr>
              </w:rPrChange>
            </w:rPr>
            <w:delText>את</w:delText>
          </w:r>
          <w:r w:rsidR="009F3B0E" w:rsidRPr="008343C6" w:rsidDel="008D3B9E">
            <w:rPr>
              <w:highlight w:val="yellow"/>
              <w:rtl/>
              <w:rPrChange w:id="2014" w:author="הילית אראל שכטר" w:date="2020-03-16T21:47:00Z">
                <w:rPr>
                  <w:rtl/>
                </w:rPr>
              </w:rPrChange>
            </w:rPr>
            <w:delText xml:space="preserve"> </w:delText>
          </w:r>
          <w:r w:rsidR="009F3B0E" w:rsidRPr="008343C6" w:rsidDel="008D3B9E">
            <w:rPr>
              <w:rFonts w:hint="eastAsia"/>
              <w:highlight w:val="yellow"/>
              <w:rtl/>
              <w:rPrChange w:id="2015" w:author="הילית אראל שכטר" w:date="2020-03-16T21:47:00Z">
                <w:rPr>
                  <w:rFonts w:hint="eastAsia"/>
                  <w:rtl/>
                </w:rPr>
              </w:rPrChange>
            </w:rPr>
            <w:delText>המונח</w:delText>
          </w:r>
        </w:del>
      </w:ins>
      <w:ins w:id="2016" w:author="הילית אראל שכטר" w:date="2020-03-16T21:40:00Z">
        <w:del w:id="2017" w:author="Amos Baranes" w:date="2020-03-22T09:38:00Z">
          <w:r w:rsidR="009F3B0E" w:rsidRPr="008343C6" w:rsidDel="008D3B9E">
            <w:rPr>
              <w:rFonts w:hint="eastAsia"/>
              <w:highlight w:val="yellow"/>
              <w:rtl/>
              <w:rPrChange w:id="2018" w:author="הילית אראל שכטר" w:date="2020-03-16T21:47:00Z">
                <w:rPr>
                  <w:rFonts w:hint="eastAsia"/>
                  <w:rtl/>
                </w:rPr>
              </w:rPrChange>
            </w:rPr>
            <w:delText>ים</w:delText>
          </w:r>
        </w:del>
      </w:ins>
      <w:ins w:id="2019" w:author="הילית אראל שכטר" w:date="2020-03-16T21:39:00Z">
        <w:del w:id="2020" w:author="Amos Baranes" w:date="2020-03-22T09:38:00Z">
          <w:r w:rsidR="009F3B0E" w:rsidRPr="008343C6" w:rsidDel="008D3B9E">
            <w:rPr>
              <w:highlight w:val="yellow"/>
              <w:rtl/>
              <w:rPrChange w:id="2021" w:author="הילית אראל שכטר" w:date="2020-03-16T21:47:00Z">
                <w:rPr>
                  <w:rtl/>
                </w:rPr>
              </w:rPrChange>
            </w:rPr>
            <w:delText xml:space="preserve"> "בוצע"</w:delText>
          </w:r>
        </w:del>
      </w:ins>
      <w:ins w:id="2022" w:author="הילית אראל שכטר" w:date="2020-03-16T21:40:00Z">
        <w:del w:id="2023" w:author="Amos Baranes" w:date="2020-03-22T09:38:00Z">
          <w:r w:rsidR="009F3B0E" w:rsidRPr="008343C6" w:rsidDel="008D3B9E">
            <w:rPr>
              <w:highlight w:val="yellow"/>
              <w:rtl/>
              <w:rPrChange w:id="2024" w:author="הילית אראל שכטר" w:date="2020-03-16T21:47:00Z">
                <w:rPr>
                  <w:rtl/>
                </w:rPr>
              </w:rPrChange>
            </w:rPr>
            <w:delText xml:space="preserve"> ו- "סטטוס"</w:delText>
          </w:r>
        </w:del>
      </w:ins>
      <w:ins w:id="2025" w:author="הילית אראל שכטר" w:date="2020-03-16T21:39:00Z">
        <w:del w:id="2026" w:author="Amos Baranes" w:date="2020-03-22T09:38:00Z">
          <w:r w:rsidR="009F3B0E" w:rsidRPr="008343C6" w:rsidDel="008D3B9E">
            <w:rPr>
              <w:highlight w:val="yellow"/>
              <w:rtl/>
              <w:rPrChange w:id="2027" w:author="הילית אראל שכטר" w:date="2020-03-16T21:47:00Z">
                <w:rPr>
                  <w:rtl/>
                </w:rPr>
              </w:rPrChange>
            </w:rPr>
            <w:delText>.</w:delText>
          </w:r>
        </w:del>
      </w:ins>
      <w:ins w:id="2028" w:author="הילית אראל שכטר" w:date="2020-03-16T21:38:00Z">
        <w:del w:id="2029" w:author="Amos Baranes" w:date="2020-03-22T09:38:00Z">
          <w:r w:rsidR="009F3B0E" w:rsidRPr="008343C6" w:rsidDel="008D3B9E">
            <w:rPr>
              <w:highlight w:val="yellow"/>
              <w:rtl/>
              <w:rPrChange w:id="2030" w:author="הילית אראל שכטר" w:date="2020-03-16T21:47:00Z">
                <w:rPr>
                  <w:rtl/>
                </w:rPr>
              </w:rPrChange>
            </w:rPr>
            <w:delText xml:space="preserve"> </w:delText>
          </w:r>
        </w:del>
      </w:ins>
      <w:ins w:id="2031" w:author="הילית אראל שכטר" w:date="2020-03-16T21:22:00Z">
        <w:del w:id="2032" w:author="Amos Baranes" w:date="2020-03-22T09:38:00Z">
          <w:r w:rsidRPr="008343C6" w:rsidDel="008D3B9E">
            <w:rPr>
              <w:highlight w:val="yellow"/>
              <w:rtl/>
              <w:rPrChange w:id="2033" w:author="הילית אראל שכטר" w:date="2020-03-16T21:47:00Z">
                <w:rPr>
                  <w:rtl/>
                </w:rPr>
              </w:rPrChange>
            </w:rPr>
            <w:delText xml:space="preserve"> </w:delText>
          </w:r>
        </w:del>
      </w:ins>
    </w:p>
    <w:p w14:paraId="66C9EBFA" w14:textId="78E35DF5" w:rsidR="00657244" w:rsidDel="008D3B9E" w:rsidRDefault="009F3B0E" w:rsidP="009F3B0E">
      <w:pPr>
        <w:bidi/>
        <w:ind w:firstLine="360"/>
        <w:rPr>
          <w:ins w:id="2034" w:author="הילית אראל שכטר" w:date="2020-03-16T22:00:00Z"/>
          <w:del w:id="2035" w:author="Amos Baranes" w:date="2020-03-22T09:38:00Z"/>
          <w:rtl/>
        </w:rPr>
      </w:pPr>
      <w:ins w:id="2036" w:author="הילית אראל שכטר" w:date="2020-03-16T21:46:00Z">
        <w:del w:id="2037" w:author="Amos Baranes" w:date="2020-03-22T09:38:00Z">
          <w:r w:rsidRPr="008343C6" w:rsidDel="008D3B9E">
            <w:rPr>
              <w:rFonts w:hint="eastAsia"/>
              <w:highlight w:val="yellow"/>
              <w:rtl/>
              <w:rPrChange w:id="2038" w:author="הילית אראל שכטר" w:date="2020-03-16T21:47:00Z">
                <w:rPr>
                  <w:rFonts w:hint="eastAsia"/>
                  <w:rtl/>
                </w:rPr>
              </w:rPrChange>
            </w:rPr>
            <w:delText>לשקול</w:delText>
          </w:r>
          <w:r w:rsidRPr="008343C6" w:rsidDel="008D3B9E">
            <w:rPr>
              <w:highlight w:val="yellow"/>
              <w:rtl/>
              <w:rPrChange w:id="2039" w:author="הילית אראל שכטר" w:date="2020-03-16T21:47:00Z">
                <w:rPr>
                  <w:rtl/>
                </w:rPr>
              </w:rPrChange>
            </w:rPr>
            <w:delText xml:space="preserve"> להוציא לחלוטין את הטבלאות לנספחים לחוו"ד </w:delText>
          </w:r>
        </w:del>
      </w:ins>
      <w:ins w:id="2040" w:author="הילית אראל שכטר" w:date="2020-03-16T21:47:00Z">
        <w:del w:id="2041" w:author="Amos Baranes" w:date="2020-03-22T09:38:00Z">
          <w:r w:rsidRPr="008343C6" w:rsidDel="008D3B9E">
            <w:rPr>
              <w:rFonts w:hint="eastAsia"/>
              <w:highlight w:val="yellow"/>
              <w:rtl/>
              <w:rPrChange w:id="2042" w:author="הילית אראל שכטר" w:date="2020-03-16T21:47:00Z">
                <w:rPr>
                  <w:rFonts w:hint="eastAsia"/>
                  <w:rtl/>
                </w:rPr>
              </w:rPrChange>
            </w:rPr>
            <w:delText>ו</w:delText>
          </w:r>
        </w:del>
      </w:ins>
      <w:ins w:id="2043" w:author="הילית אראל שכטר" w:date="2020-03-16T21:46:00Z">
        <w:del w:id="2044" w:author="Amos Baranes" w:date="2020-03-22T09:38:00Z">
          <w:r w:rsidRPr="008343C6" w:rsidDel="008D3B9E">
            <w:rPr>
              <w:rFonts w:hint="eastAsia"/>
              <w:highlight w:val="yellow"/>
              <w:rtl/>
              <w:rPrChange w:id="2045" w:author="הילית אראל שכטר" w:date="2020-03-16T21:47:00Z">
                <w:rPr>
                  <w:rFonts w:hint="eastAsia"/>
                  <w:rtl/>
                </w:rPr>
              </w:rPrChange>
            </w:rPr>
            <w:delText>להפנות</w:delText>
          </w:r>
          <w:r w:rsidRPr="008343C6" w:rsidDel="008D3B9E">
            <w:rPr>
              <w:highlight w:val="yellow"/>
              <w:rtl/>
              <w:rPrChange w:id="2046" w:author="הילית אראל שכטר" w:date="2020-03-16T21:47:00Z">
                <w:rPr>
                  <w:rtl/>
                </w:rPr>
              </w:rPrChange>
            </w:rPr>
            <w:delText xml:space="preserve"> בפרק המסקנות שלך לסעיף הרלוונטי </w:delText>
          </w:r>
        </w:del>
      </w:ins>
      <w:ins w:id="2047" w:author="הילית אראל שכטר" w:date="2020-03-16T21:47:00Z">
        <w:del w:id="2048" w:author="Amos Baranes" w:date="2020-03-22T09:38:00Z">
          <w:r w:rsidRPr="008343C6" w:rsidDel="008D3B9E">
            <w:rPr>
              <w:rFonts w:hint="eastAsia"/>
              <w:highlight w:val="yellow"/>
              <w:rtl/>
              <w:rPrChange w:id="2049" w:author="הילית אראל שכטר" w:date="2020-03-16T21:47:00Z">
                <w:rPr>
                  <w:rFonts w:hint="eastAsia"/>
                  <w:rtl/>
                </w:rPr>
              </w:rPrChange>
            </w:rPr>
            <w:delText>בנספח</w:delText>
          </w:r>
          <w:r w:rsidRPr="008343C6" w:rsidDel="008D3B9E">
            <w:rPr>
              <w:highlight w:val="yellow"/>
              <w:rtl/>
              <w:rPrChange w:id="2050" w:author="הילית אראל שכטר" w:date="2020-03-16T21:47:00Z">
                <w:rPr>
                  <w:rtl/>
                </w:rPr>
              </w:rPrChange>
            </w:rPr>
            <w:delText>.</w:delText>
          </w:r>
        </w:del>
      </w:ins>
      <w:ins w:id="2051" w:author="הילית אראל שכטר" w:date="2020-03-16T21:45:00Z">
        <w:del w:id="2052" w:author="Amos Baranes" w:date="2020-03-22T09:38:00Z">
          <w:r w:rsidDel="008D3B9E">
            <w:rPr>
              <w:rFonts w:hint="cs"/>
              <w:rtl/>
            </w:rPr>
            <w:delText xml:space="preserve"> </w:delText>
          </w:r>
        </w:del>
      </w:ins>
    </w:p>
    <w:p w14:paraId="301B1E4F" w14:textId="630407A7" w:rsidR="008343C6" w:rsidDel="008D3B9E" w:rsidRDefault="008343C6" w:rsidP="008343C6">
      <w:pPr>
        <w:bidi/>
        <w:ind w:firstLine="360"/>
        <w:rPr>
          <w:ins w:id="2053" w:author="הילית אראל שכטר" w:date="2020-03-16T22:00:00Z"/>
          <w:del w:id="2054" w:author="Amos Baranes" w:date="2020-03-22T09:38:00Z"/>
          <w:rtl/>
        </w:rPr>
      </w:pPr>
      <w:ins w:id="2055" w:author="הילית אראל שכטר" w:date="2020-03-16T21:47:00Z">
        <w:del w:id="2056" w:author="Amos Baranes" w:date="2020-03-22T09:38:00Z">
          <w:r w:rsidRPr="008343C6" w:rsidDel="008D3B9E">
            <w:rPr>
              <w:rFonts w:hint="eastAsia"/>
              <w:highlight w:val="yellow"/>
              <w:rtl/>
              <w:rPrChange w:id="2057" w:author="הילית אראל שכטר" w:date="2020-03-16T21:48:00Z">
                <w:rPr>
                  <w:rFonts w:hint="eastAsia"/>
                  <w:rtl/>
                </w:rPr>
              </w:rPrChange>
            </w:rPr>
            <w:delText>כמו</w:delText>
          </w:r>
          <w:r w:rsidRPr="008343C6" w:rsidDel="008D3B9E">
            <w:rPr>
              <w:highlight w:val="yellow"/>
              <w:rtl/>
              <w:rPrChange w:id="2058" w:author="הילית אראל שכטר" w:date="2020-03-16T21:48:00Z">
                <w:rPr>
                  <w:rtl/>
                </w:rPr>
              </w:rPrChange>
            </w:rPr>
            <w:delText xml:space="preserve"> כן חסר פרק המתייחס לדוחות – כפי שנדברנו יש להפ</w:delText>
          </w:r>
        </w:del>
      </w:ins>
      <w:ins w:id="2059" w:author="הילית אראל שכטר" w:date="2020-03-16T21:48:00Z">
        <w:del w:id="2060" w:author="Amos Baranes" w:date="2020-03-22T09:38:00Z">
          <w:r w:rsidRPr="008343C6" w:rsidDel="008D3B9E">
            <w:rPr>
              <w:rFonts w:hint="eastAsia"/>
              <w:highlight w:val="yellow"/>
              <w:rtl/>
              <w:rPrChange w:id="2061" w:author="הילית אראל שכטר" w:date="2020-03-16T21:48:00Z">
                <w:rPr>
                  <w:rFonts w:hint="eastAsia"/>
                  <w:rtl/>
                </w:rPr>
              </w:rPrChange>
            </w:rPr>
            <w:delText>ריך</w:delText>
          </w:r>
          <w:r w:rsidRPr="008343C6" w:rsidDel="008D3B9E">
            <w:rPr>
              <w:highlight w:val="yellow"/>
              <w:rtl/>
              <w:rPrChange w:id="2062" w:author="הילית אראל שכטר" w:date="2020-03-16T21:48:00Z">
                <w:rPr>
                  <w:rtl/>
                </w:rPr>
              </w:rPrChange>
            </w:rPr>
            <w:delText xml:space="preserve"> </w:delText>
          </w:r>
          <w:r w:rsidRPr="008343C6" w:rsidDel="008D3B9E">
            <w:rPr>
              <w:rFonts w:hint="eastAsia"/>
              <w:highlight w:val="yellow"/>
              <w:rtl/>
              <w:rPrChange w:id="2063" w:author="הילית אראל שכטר" w:date="2020-03-16T21:48:00Z">
                <w:rPr>
                  <w:rFonts w:hint="eastAsia"/>
                  <w:rtl/>
                </w:rPr>
              </w:rPrChange>
            </w:rPr>
            <w:delText>את</w:delText>
          </w:r>
          <w:r w:rsidRPr="008343C6" w:rsidDel="008D3B9E">
            <w:rPr>
              <w:highlight w:val="yellow"/>
              <w:rtl/>
              <w:rPrChange w:id="2064" w:author="הילית אראל שכטר" w:date="2020-03-16T21:48:00Z">
                <w:rPr>
                  <w:rtl/>
                </w:rPr>
              </w:rPrChange>
            </w:rPr>
            <w:delText xml:space="preserve"> </w:delText>
          </w:r>
          <w:r w:rsidRPr="008343C6" w:rsidDel="008D3B9E">
            <w:rPr>
              <w:rFonts w:hint="eastAsia"/>
              <w:highlight w:val="yellow"/>
              <w:rtl/>
              <w:rPrChange w:id="2065" w:author="הילית אראל שכטר" w:date="2020-03-16T21:48:00Z">
                <w:rPr>
                  <w:rFonts w:hint="eastAsia"/>
                  <w:rtl/>
                </w:rPr>
              </w:rPrChange>
            </w:rPr>
            <w:delText>האמור</w:delText>
          </w:r>
          <w:r w:rsidRPr="008343C6" w:rsidDel="008D3B9E">
            <w:rPr>
              <w:highlight w:val="yellow"/>
              <w:rtl/>
              <w:rPrChange w:id="2066" w:author="הילית אראל שכטר" w:date="2020-03-16T21:48:00Z">
                <w:rPr>
                  <w:rtl/>
                </w:rPr>
              </w:rPrChange>
            </w:rPr>
            <w:delText xml:space="preserve"> </w:delText>
          </w:r>
          <w:r w:rsidRPr="008343C6" w:rsidDel="008D3B9E">
            <w:rPr>
              <w:rFonts w:hint="eastAsia"/>
              <w:highlight w:val="yellow"/>
              <w:rtl/>
              <w:rPrChange w:id="2067" w:author="הילית אראל שכטר" w:date="2020-03-16T21:48:00Z">
                <w:rPr>
                  <w:rFonts w:hint="eastAsia"/>
                  <w:rtl/>
                </w:rPr>
              </w:rPrChange>
            </w:rPr>
            <w:delText>בדוחות</w:delText>
          </w:r>
          <w:r w:rsidRPr="008343C6" w:rsidDel="008D3B9E">
            <w:rPr>
              <w:highlight w:val="yellow"/>
              <w:rtl/>
              <w:rPrChange w:id="2068" w:author="הילית אראל שכטר" w:date="2020-03-16T21:48:00Z">
                <w:rPr>
                  <w:rtl/>
                </w:rPr>
              </w:rPrChange>
            </w:rPr>
            <w:delText xml:space="preserve"> </w:delText>
          </w:r>
          <w:r w:rsidRPr="008343C6" w:rsidDel="008D3B9E">
            <w:rPr>
              <w:rFonts w:hint="eastAsia"/>
              <w:highlight w:val="yellow"/>
              <w:rtl/>
              <w:rPrChange w:id="2069" w:author="הילית אראל שכטר" w:date="2020-03-16T21:48:00Z">
                <w:rPr>
                  <w:rFonts w:hint="eastAsia"/>
                  <w:rtl/>
                </w:rPr>
              </w:rPrChange>
            </w:rPr>
            <w:delText>בצורה</w:delText>
          </w:r>
          <w:r w:rsidRPr="008343C6" w:rsidDel="008D3B9E">
            <w:rPr>
              <w:highlight w:val="yellow"/>
              <w:rtl/>
              <w:rPrChange w:id="2070" w:author="הילית אראל שכטר" w:date="2020-03-16T21:48:00Z">
                <w:rPr>
                  <w:rtl/>
                </w:rPr>
              </w:rPrChange>
            </w:rPr>
            <w:delText xml:space="preserve"> </w:delText>
          </w:r>
          <w:r w:rsidRPr="008343C6" w:rsidDel="008D3B9E">
            <w:rPr>
              <w:rFonts w:hint="eastAsia"/>
              <w:highlight w:val="yellow"/>
              <w:rtl/>
              <w:rPrChange w:id="2071" w:author="הילית אראל שכטר" w:date="2020-03-16T21:48:00Z">
                <w:rPr>
                  <w:rFonts w:hint="eastAsia"/>
                  <w:rtl/>
                </w:rPr>
              </w:rPrChange>
            </w:rPr>
            <w:delText>מפורשת</w:delText>
          </w:r>
          <w:r w:rsidRPr="008343C6" w:rsidDel="008D3B9E">
            <w:rPr>
              <w:highlight w:val="yellow"/>
              <w:rtl/>
              <w:rPrChange w:id="2072" w:author="הילית אראל שכטר" w:date="2020-03-16T21:48:00Z">
                <w:rPr>
                  <w:rtl/>
                </w:rPr>
              </w:rPrChange>
            </w:rPr>
            <w:delText xml:space="preserve"> </w:delText>
          </w:r>
          <w:r w:rsidRPr="008343C6" w:rsidDel="008D3B9E">
            <w:rPr>
              <w:rFonts w:hint="eastAsia"/>
              <w:highlight w:val="yellow"/>
              <w:rtl/>
              <w:rPrChange w:id="2073" w:author="הילית אראל שכטר" w:date="2020-03-16T21:48:00Z">
                <w:rPr>
                  <w:rFonts w:hint="eastAsia"/>
                  <w:rtl/>
                </w:rPr>
              </w:rPrChange>
            </w:rPr>
            <w:delText>וברורה</w:delText>
          </w:r>
          <w:r w:rsidRPr="008343C6" w:rsidDel="008D3B9E">
            <w:rPr>
              <w:highlight w:val="yellow"/>
              <w:rtl/>
              <w:rPrChange w:id="2074" w:author="הילית אראל שכטר" w:date="2020-03-16T21:48:00Z">
                <w:rPr>
                  <w:rtl/>
                </w:rPr>
              </w:rPrChange>
            </w:rPr>
            <w:delText xml:space="preserve">. </w:delText>
          </w:r>
          <w:r w:rsidRPr="008343C6" w:rsidDel="008D3B9E">
            <w:rPr>
              <w:rFonts w:hint="eastAsia"/>
              <w:highlight w:val="yellow"/>
              <w:rtl/>
              <w:rPrChange w:id="2075" w:author="הילית אראל שכטר" w:date="2020-03-16T21:48:00Z">
                <w:rPr>
                  <w:rFonts w:hint="eastAsia"/>
                  <w:rtl/>
                </w:rPr>
              </w:rPrChange>
            </w:rPr>
            <w:delText>אחרת</w:delText>
          </w:r>
          <w:r w:rsidRPr="008343C6" w:rsidDel="008D3B9E">
            <w:rPr>
              <w:highlight w:val="yellow"/>
              <w:rtl/>
              <w:rPrChange w:id="2076" w:author="הילית אראל שכטר" w:date="2020-03-16T21:48:00Z">
                <w:rPr>
                  <w:rtl/>
                </w:rPr>
              </w:rPrChange>
            </w:rPr>
            <w:delText xml:space="preserve"> </w:delText>
          </w:r>
          <w:r w:rsidRPr="008343C6" w:rsidDel="008D3B9E">
            <w:rPr>
              <w:rFonts w:hint="eastAsia"/>
              <w:highlight w:val="yellow"/>
              <w:rtl/>
              <w:rPrChange w:id="2077" w:author="הילית אראל שכטר" w:date="2020-03-16T21:48:00Z">
                <w:rPr>
                  <w:rFonts w:hint="eastAsia"/>
                  <w:rtl/>
                </w:rPr>
              </w:rPrChange>
            </w:rPr>
            <w:delText>השופט</w:delText>
          </w:r>
          <w:r w:rsidRPr="008343C6" w:rsidDel="008D3B9E">
            <w:rPr>
              <w:highlight w:val="yellow"/>
              <w:rtl/>
              <w:rPrChange w:id="2078" w:author="הילית אראל שכטר" w:date="2020-03-16T21:48:00Z">
                <w:rPr>
                  <w:rtl/>
                </w:rPr>
              </w:rPrChange>
            </w:rPr>
            <w:delText xml:space="preserve"> </w:delText>
          </w:r>
          <w:r w:rsidRPr="008343C6" w:rsidDel="008D3B9E">
            <w:rPr>
              <w:rFonts w:hint="eastAsia"/>
              <w:highlight w:val="yellow"/>
              <w:rtl/>
              <w:rPrChange w:id="2079" w:author="הילית אראל שכטר" w:date="2020-03-16T21:48:00Z">
                <w:rPr>
                  <w:rFonts w:hint="eastAsia"/>
                  <w:rtl/>
                </w:rPr>
              </w:rPrChange>
            </w:rPr>
            <w:delText>לא</w:delText>
          </w:r>
          <w:r w:rsidRPr="008343C6" w:rsidDel="008D3B9E">
            <w:rPr>
              <w:highlight w:val="yellow"/>
              <w:rtl/>
              <w:rPrChange w:id="2080" w:author="הילית אראל שכטר" w:date="2020-03-16T21:48:00Z">
                <w:rPr>
                  <w:rtl/>
                </w:rPr>
              </w:rPrChange>
            </w:rPr>
            <w:delText xml:space="preserve"> </w:delText>
          </w:r>
          <w:r w:rsidRPr="008343C6" w:rsidDel="008D3B9E">
            <w:rPr>
              <w:rFonts w:hint="eastAsia"/>
              <w:highlight w:val="yellow"/>
              <w:rtl/>
              <w:rPrChange w:id="2081" w:author="הילית אראל שכטר" w:date="2020-03-16T21:48:00Z">
                <w:rPr>
                  <w:rFonts w:hint="eastAsia"/>
                  <w:rtl/>
                </w:rPr>
              </w:rPrChange>
            </w:rPr>
            <w:delText>ידע</w:delText>
          </w:r>
          <w:r w:rsidRPr="008343C6" w:rsidDel="008D3B9E">
            <w:rPr>
              <w:highlight w:val="yellow"/>
              <w:rtl/>
              <w:rPrChange w:id="2082" w:author="הילית אראל שכטר" w:date="2020-03-16T21:48:00Z">
                <w:rPr>
                  <w:rtl/>
                </w:rPr>
              </w:rPrChange>
            </w:rPr>
            <w:delText xml:space="preserve"> </w:delText>
          </w:r>
          <w:r w:rsidRPr="008343C6" w:rsidDel="008D3B9E">
            <w:rPr>
              <w:rFonts w:hint="eastAsia"/>
              <w:highlight w:val="yellow"/>
              <w:rtl/>
              <w:rPrChange w:id="2083" w:author="הילית אראל שכטר" w:date="2020-03-16T21:48:00Z">
                <w:rPr>
                  <w:rFonts w:hint="eastAsia"/>
                  <w:rtl/>
                </w:rPr>
              </w:rPrChange>
            </w:rPr>
            <w:delText>מדוע</w:delText>
          </w:r>
          <w:r w:rsidRPr="008343C6" w:rsidDel="008D3B9E">
            <w:rPr>
              <w:highlight w:val="yellow"/>
              <w:rtl/>
              <w:rPrChange w:id="2084" w:author="הילית אראל שכטר" w:date="2020-03-16T21:48:00Z">
                <w:rPr>
                  <w:rtl/>
                </w:rPr>
              </w:rPrChange>
            </w:rPr>
            <w:delText xml:space="preserve"> </w:delText>
          </w:r>
          <w:r w:rsidRPr="008343C6" w:rsidDel="008D3B9E">
            <w:rPr>
              <w:rFonts w:hint="eastAsia"/>
              <w:highlight w:val="yellow"/>
              <w:rtl/>
              <w:rPrChange w:id="2085" w:author="הילית אראל שכטר" w:date="2020-03-16T21:48:00Z">
                <w:rPr>
                  <w:rFonts w:hint="eastAsia"/>
                  <w:rtl/>
                </w:rPr>
              </w:rPrChange>
            </w:rPr>
            <w:delText>יש</w:delText>
          </w:r>
          <w:r w:rsidRPr="008343C6" w:rsidDel="008D3B9E">
            <w:rPr>
              <w:highlight w:val="yellow"/>
              <w:rtl/>
              <w:rPrChange w:id="2086" w:author="הילית אראל שכטר" w:date="2020-03-16T21:48:00Z">
                <w:rPr>
                  <w:rtl/>
                </w:rPr>
              </w:rPrChange>
            </w:rPr>
            <w:delText xml:space="preserve"> </w:delText>
          </w:r>
          <w:r w:rsidRPr="008343C6" w:rsidDel="008D3B9E">
            <w:rPr>
              <w:rFonts w:hint="eastAsia"/>
              <w:highlight w:val="yellow"/>
              <w:rtl/>
              <w:rPrChange w:id="2087" w:author="הילית אראל שכטר" w:date="2020-03-16T21:48:00Z">
                <w:rPr>
                  <w:rFonts w:hint="eastAsia"/>
                  <w:rtl/>
                </w:rPr>
              </w:rPrChange>
            </w:rPr>
            <w:delText>לתת</w:delText>
          </w:r>
          <w:r w:rsidRPr="008343C6" w:rsidDel="008D3B9E">
            <w:rPr>
              <w:highlight w:val="yellow"/>
              <w:rtl/>
              <w:rPrChange w:id="2088" w:author="הילית אראל שכטר" w:date="2020-03-16T21:48:00Z">
                <w:rPr>
                  <w:rtl/>
                </w:rPr>
              </w:rPrChange>
            </w:rPr>
            <w:delText xml:space="preserve"> </w:delText>
          </w:r>
          <w:r w:rsidRPr="008343C6" w:rsidDel="008D3B9E">
            <w:rPr>
              <w:rFonts w:hint="eastAsia"/>
              <w:highlight w:val="yellow"/>
              <w:rtl/>
              <w:rPrChange w:id="2089" w:author="הילית אראל שכטר" w:date="2020-03-16T21:48:00Z">
                <w:rPr>
                  <w:rFonts w:hint="eastAsia"/>
                  <w:rtl/>
                </w:rPr>
              </w:rPrChange>
            </w:rPr>
            <w:delText>עדיפות</w:delText>
          </w:r>
          <w:r w:rsidRPr="008343C6" w:rsidDel="008D3B9E">
            <w:rPr>
              <w:highlight w:val="yellow"/>
              <w:rtl/>
              <w:rPrChange w:id="2090" w:author="הילית אראל שכטר" w:date="2020-03-16T21:48:00Z">
                <w:rPr>
                  <w:rtl/>
                </w:rPr>
              </w:rPrChange>
            </w:rPr>
            <w:delText xml:space="preserve"> </w:delText>
          </w:r>
          <w:r w:rsidRPr="008343C6" w:rsidDel="008D3B9E">
            <w:rPr>
              <w:rFonts w:hint="eastAsia"/>
              <w:highlight w:val="yellow"/>
              <w:rtl/>
              <w:rPrChange w:id="2091" w:author="הילית אראל שכטר" w:date="2020-03-16T21:48:00Z">
                <w:rPr>
                  <w:rFonts w:hint="eastAsia"/>
                  <w:rtl/>
                </w:rPr>
              </w:rPrChange>
            </w:rPr>
            <w:delText>לחוו</w:delText>
          </w:r>
          <w:r w:rsidRPr="008343C6" w:rsidDel="008D3B9E">
            <w:rPr>
              <w:highlight w:val="yellow"/>
              <w:rtl/>
              <w:rPrChange w:id="2092" w:author="הילית אראל שכטר" w:date="2020-03-16T21:48:00Z">
                <w:rPr>
                  <w:rtl/>
                </w:rPr>
              </w:rPrChange>
            </w:rPr>
            <w:delText xml:space="preserve">"ד </w:delText>
          </w:r>
          <w:r w:rsidRPr="008343C6" w:rsidDel="008D3B9E">
            <w:rPr>
              <w:rFonts w:hint="eastAsia"/>
              <w:highlight w:val="yellow"/>
              <w:rtl/>
              <w:rPrChange w:id="2093" w:author="הילית אראל שכטר" w:date="2020-03-16T21:48:00Z">
                <w:rPr>
                  <w:rFonts w:hint="eastAsia"/>
                  <w:rtl/>
                </w:rPr>
              </w:rPrChange>
            </w:rPr>
            <w:delText>שלך</w:delText>
          </w:r>
          <w:r w:rsidRPr="008343C6" w:rsidDel="008D3B9E">
            <w:rPr>
              <w:highlight w:val="yellow"/>
              <w:rtl/>
              <w:rPrChange w:id="2094" w:author="הילית אראל שכטר" w:date="2020-03-16T21:48:00Z">
                <w:rPr>
                  <w:rtl/>
                </w:rPr>
              </w:rPrChange>
            </w:rPr>
            <w:delText>.</w:delText>
          </w:r>
          <w:r w:rsidDel="008D3B9E">
            <w:rPr>
              <w:rFonts w:hint="cs"/>
              <w:rtl/>
            </w:rPr>
            <w:delText xml:space="preserve"> </w:delText>
          </w:r>
        </w:del>
      </w:ins>
    </w:p>
    <w:p w14:paraId="5F34CF6E" w14:textId="2B5BF8EB" w:rsidR="00962F91" w:rsidDel="008D3B9E" w:rsidRDefault="00962F91">
      <w:pPr>
        <w:bidi/>
        <w:ind w:firstLine="360"/>
        <w:rPr>
          <w:del w:id="2095" w:author="Amos Baranes" w:date="2020-03-22T09:38:00Z"/>
        </w:rPr>
        <w:pPrChange w:id="2096" w:author="הילית אראל שכטר" w:date="2020-03-16T22:00:00Z">
          <w:pPr>
            <w:bidi/>
            <w:ind w:firstLine="360"/>
          </w:pPr>
        </w:pPrChange>
      </w:pPr>
      <w:ins w:id="2097" w:author="הילית אראל שכטר" w:date="2020-03-16T22:00:00Z">
        <w:del w:id="2098" w:author="Amos Baranes" w:date="2020-03-22T09:38:00Z">
          <w:r w:rsidRPr="00962F91" w:rsidDel="008D3B9E">
            <w:rPr>
              <w:rFonts w:hint="eastAsia"/>
              <w:highlight w:val="yellow"/>
              <w:rtl/>
              <w:rPrChange w:id="2099" w:author="הילית אראל שכטר" w:date="2020-03-16T22:00:00Z">
                <w:rPr>
                  <w:rFonts w:hint="eastAsia"/>
                  <w:rtl/>
                </w:rPr>
              </w:rPrChange>
            </w:rPr>
            <w:delText>מציעה</w:delText>
          </w:r>
          <w:r w:rsidRPr="00962F91" w:rsidDel="008D3B9E">
            <w:rPr>
              <w:highlight w:val="yellow"/>
              <w:rtl/>
              <w:rPrChange w:id="2100" w:author="הילית אראל שכטר" w:date="2020-03-16T22:00:00Z">
                <w:rPr>
                  <w:rtl/>
                </w:rPr>
              </w:rPrChange>
            </w:rPr>
            <w:delText xml:space="preserve"> </w:delText>
          </w:r>
          <w:r w:rsidRPr="00962F91" w:rsidDel="008D3B9E">
            <w:rPr>
              <w:rFonts w:hint="eastAsia"/>
              <w:highlight w:val="yellow"/>
              <w:rtl/>
              <w:rPrChange w:id="2101" w:author="הילית אראל שכטר" w:date="2020-03-16T22:00:00Z">
                <w:rPr>
                  <w:rFonts w:hint="eastAsia"/>
                  <w:rtl/>
                </w:rPr>
              </w:rPrChange>
            </w:rPr>
            <w:delText>שנשוחח</w:delText>
          </w:r>
          <w:r w:rsidRPr="00962F91" w:rsidDel="008D3B9E">
            <w:rPr>
              <w:highlight w:val="yellow"/>
              <w:rtl/>
              <w:rPrChange w:id="2102" w:author="הילית אראל שכטר" w:date="2020-03-16T22:00:00Z">
                <w:rPr>
                  <w:rtl/>
                </w:rPr>
              </w:rPrChange>
            </w:rPr>
            <w:delText xml:space="preserve"> </w:delText>
          </w:r>
          <w:r w:rsidRPr="00962F91" w:rsidDel="008D3B9E">
            <w:rPr>
              <w:rFonts w:hint="eastAsia"/>
              <w:highlight w:val="yellow"/>
              <w:rtl/>
              <w:rPrChange w:id="2103" w:author="הילית אראל שכטר" w:date="2020-03-16T22:00:00Z">
                <w:rPr>
                  <w:rFonts w:hint="eastAsia"/>
                  <w:rtl/>
                </w:rPr>
              </w:rPrChange>
            </w:rPr>
            <w:delText>מחר</w:delText>
          </w:r>
          <w:r w:rsidRPr="00962F91" w:rsidDel="008D3B9E">
            <w:rPr>
              <w:highlight w:val="yellow"/>
              <w:rtl/>
              <w:rPrChange w:id="2104" w:author="הילית אראל שכטר" w:date="2020-03-16T22:00:00Z">
                <w:rPr>
                  <w:rtl/>
                </w:rPr>
              </w:rPrChange>
            </w:rPr>
            <w:delText>.</w:delText>
          </w:r>
          <w:r w:rsidDel="008D3B9E">
            <w:rPr>
              <w:rFonts w:hint="cs"/>
              <w:rtl/>
            </w:rPr>
            <w:delText xml:space="preserve"> </w:delText>
          </w:r>
        </w:del>
      </w:ins>
    </w:p>
    <w:p w14:paraId="6B6EB248" w14:textId="422BDCC5" w:rsidR="00657244" w:rsidDel="008D3B9E" w:rsidRDefault="00657244" w:rsidP="00657244">
      <w:pPr>
        <w:bidi/>
        <w:ind w:firstLine="360"/>
        <w:rPr>
          <w:del w:id="2105" w:author="Amos Baranes" w:date="2020-03-22T09:38:00Z"/>
        </w:rPr>
      </w:pPr>
      <w:del w:id="2106" w:author="Amos Baranes" w:date="2020-03-22T09:38:00Z">
        <w:r w:rsidDel="008D3B9E">
          <w:delText>5.1.1</w:delText>
        </w:r>
        <w:r w:rsidDel="008D3B9E">
          <w:tab/>
        </w:r>
        <w:r w:rsidDel="008D3B9E">
          <w:rPr>
            <w:rFonts w:hint="cs"/>
            <w:rtl/>
          </w:rPr>
          <w:delText xml:space="preserve">הפעלת הצפירה מהמכשיר הנייד </w:delText>
        </w:r>
        <w:r w:rsidDel="008D3B9E">
          <w:delText>(0037)</w:delText>
        </w:r>
      </w:del>
    </w:p>
    <w:tbl>
      <w:tblPr>
        <w:tblStyle w:val="TableGrid"/>
        <w:bidiVisual/>
        <w:tblW w:w="9356" w:type="dxa"/>
        <w:tblInd w:w="420" w:type="dxa"/>
        <w:tblLook w:val="04A0" w:firstRow="1" w:lastRow="0" w:firstColumn="1" w:lastColumn="0" w:noHBand="0" w:noVBand="1"/>
      </w:tblPr>
      <w:tblGrid>
        <w:gridCol w:w="425"/>
        <w:gridCol w:w="3180"/>
        <w:gridCol w:w="1823"/>
        <w:gridCol w:w="3079"/>
        <w:gridCol w:w="849"/>
      </w:tblGrid>
      <w:tr w:rsidR="00657244" w:rsidDel="008D3B9E" w14:paraId="619F9C86" w14:textId="05C697AB" w:rsidTr="00BF7758">
        <w:trPr>
          <w:del w:id="2107" w:author="Amos Baranes" w:date="2020-03-22T09:38:00Z"/>
        </w:trPr>
        <w:tc>
          <w:tcPr>
            <w:tcW w:w="425" w:type="dxa"/>
          </w:tcPr>
          <w:p w14:paraId="10BA538B" w14:textId="3B713DBB" w:rsidR="00657244" w:rsidDel="008D3B9E" w:rsidRDefault="00657244" w:rsidP="00BF7758">
            <w:pPr>
              <w:bidi/>
              <w:rPr>
                <w:del w:id="2108" w:author="Amos Baranes" w:date="2020-03-22T09:38:00Z"/>
                <w:rtl/>
              </w:rPr>
            </w:pPr>
            <w:del w:id="2109" w:author="Amos Baranes" w:date="2020-03-22T09:38:00Z">
              <w:r w:rsidDel="008D3B9E">
                <w:rPr>
                  <w:rFonts w:hint="cs"/>
                  <w:rtl/>
                </w:rPr>
                <w:delText>#</w:delText>
              </w:r>
            </w:del>
          </w:p>
        </w:tc>
        <w:tc>
          <w:tcPr>
            <w:tcW w:w="3180" w:type="dxa"/>
          </w:tcPr>
          <w:p w14:paraId="5723B7D0" w14:textId="54EC9022" w:rsidR="00657244" w:rsidDel="008D3B9E" w:rsidRDefault="00657244" w:rsidP="00BF7758">
            <w:pPr>
              <w:bidi/>
              <w:rPr>
                <w:del w:id="2110" w:author="Amos Baranes" w:date="2020-03-22T09:38:00Z"/>
                <w:rtl/>
              </w:rPr>
            </w:pPr>
            <w:del w:id="2111" w:author="Amos Baranes" w:date="2020-03-22T09:38:00Z">
              <w:r w:rsidDel="008D3B9E">
                <w:rPr>
                  <w:rFonts w:hint="cs"/>
                  <w:rtl/>
                </w:rPr>
                <w:delText>שלבי ביצוע ההפעלה</w:delText>
              </w:r>
            </w:del>
          </w:p>
        </w:tc>
        <w:tc>
          <w:tcPr>
            <w:tcW w:w="1823" w:type="dxa"/>
          </w:tcPr>
          <w:p w14:paraId="104F88DF" w14:textId="5F783021" w:rsidR="00657244" w:rsidDel="008D3B9E" w:rsidRDefault="00657244" w:rsidP="00BF7758">
            <w:pPr>
              <w:bidi/>
              <w:rPr>
                <w:del w:id="2112" w:author="Amos Baranes" w:date="2020-03-22T09:38:00Z"/>
                <w:rtl/>
              </w:rPr>
            </w:pPr>
            <w:del w:id="2113" w:author="Amos Baranes" w:date="2020-03-22T09:38:00Z">
              <w:r w:rsidDel="008D3B9E">
                <w:rPr>
                  <w:rFonts w:hint="cs"/>
                  <w:rtl/>
                </w:rPr>
                <w:delText>תוצאה צפויה</w:delText>
              </w:r>
            </w:del>
          </w:p>
        </w:tc>
        <w:tc>
          <w:tcPr>
            <w:tcW w:w="3079" w:type="dxa"/>
          </w:tcPr>
          <w:p w14:paraId="5642927A" w14:textId="167BDB37" w:rsidR="00657244" w:rsidDel="008D3B9E" w:rsidRDefault="00657244" w:rsidP="00BF7758">
            <w:pPr>
              <w:bidi/>
              <w:rPr>
                <w:del w:id="2114" w:author="Amos Baranes" w:date="2020-03-22T09:38:00Z"/>
                <w:rtl/>
              </w:rPr>
            </w:pPr>
            <w:del w:id="2115" w:author="Amos Baranes" w:date="2020-03-22T09:38:00Z">
              <w:r w:rsidDel="008D3B9E">
                <w:rPr>
                  <w:rFonts w:hint="cs"/>
                  <w:rtl/>
                </w:rPr>
                <w:delText>סטטוס</w:delText>
              </w:r>
            </w:del>
          </w:p>
        </w:tc>
        <w:tc>
          <w:tcPr>
            <w:tcW w:w="849" w:type="dxa"/>
          </w:tcPr>
          <w:p w14:paraId="52FA2664" w14:textId="0C14672B" w:rsidR="00657244" w:rsidDel="008D3B9E" w:rsidRDefault="00657244" w:rsidP="00BF7758">
            <w:pPr>
              <w:bidi/>
              <w:rPr>
                <w:del w:id="2116" w:author="Amos Baranes" w:date="2020-03-22T09:38:00Z"/>
                <w:rtl/>
              </w:rPr>
            </w:pPr>
            <w:del w:id="2117" w:author="Amos Baranes" w:date="2020-03-22T09:38:00Z">
              <w:r w:rsidDel="008D3B9E">
                <w:rPr>
                  <w:rFonts w:hint="cs"/>
                  <w:rtl/>
                </w:rPr>
                <w:delText>הערות</w:delText>
              </w:r>
            </w:del>
          </w:p>
        </w:tc>
      </w:tr>
      <w:tr w:rsidR="00657244" w:rsidDel="008D3B9E" w14:paraId="6DE2508F" w14:textId="535C2371" w:rsidTr="00BF7758">
        <w:trPr>
          <w:del w:id="2118" w:author="Amos Baranes" w:date="2020-03-22T09:38:00Z"/>
        </w:trPr>
        <w:tc>
          <w:tcPr>
            <w:tcW w:w="425" w:type="dxa"/>
          </w:tcPr>
          <w:p w14:paraId="4344A47C" w14:textId="788CEC75" w:rsidR="00657244" w:rsidDel="008D3B9E" w:rsidRDefault="00657244" w:rsidP="00BF7758">
            <w:pPr>
              <w:bidi/>
              <w:rPr>
                <w:del w:id="2119" w:author="Amos Baranes" w:date="2020-03-22T09:38:00Z"/>
                <w:rtl/>
              </w:rPr>
            </w:pPr>
            <w:del w:id="2120" w:author="Amos Baranes" w:date="2020-03-22T09:38:00Z">
              <w:r w:rsidDel="008D3B9E">
                <w:rPr>
                  <w:rFonts w:hint="cs"/>
                  <w:rtl/>
                </w:rPr>
                <w:delText>1</w:delText>
              </w:r>
            </w:del>
          </w:p>
        </w:tc>
        <w:tc>
          <w:tcPr>
            <w:tcW w:w="3180" w:type="dxa"/>
          </w:tcPr>
          <w:p w14:paraId="3B6700CA" w14:textId="5C78FD18" w:rsidR="00657244" w:rsidDel="008D3B9E" w:rsidRDefault="00657244" w:rsidP="00BF7758">
            <w:pPr>
              <w:bidi/>
              <w:rPr>
                <w:del w:id="2121" w:author="Amos Baranes" w:date="2020-03-22T09:38:00Z"/>
                <w:rtl/>
              </w:rPr>
            </w:pPr>
            <w:del w:id="2122" w:author="Amos Baranes" w:date="2020-03-22T09:38:00Z">
              <w:r w:rsidRPr="00B41EAC" w:rsidDel="008D3B9E">
                <w:delText xml:space="preserve"> </w:delText>
              </w:r>
              <w:r w:rsidRPr="00B41EAC" w:rsidDel="008D3B9E">
                <w:rPr>
                  <w:rFonts w:cs="Arial"/>
                  <w:rtl/>
                </w:rPr>
                <w:delText>מההגדר</w:delText>
              </w:r>
              <w:r w:rsidDel="008D3B9E">
                <w:rPr>
                  <w:rFonts w:cs="Arial" w:hint="cs"/>
                  <w:rtl/>
                </w:rPr>
                <w:delText xml:space="preserve">ות של </w:delText>
              </w:r>
              <w:r w:rsidDel="008D3B9E">
                <w:rPr>
                  <w:rFonts w:cs="Arial" w:hint="cs"/>
                </w:rPr>
                <w:delText>HIP</w:delText>
              </w:r>
              <w:r w:rsidRPr="00B41EAC" w:rsidDel="008D3B9E">
                <w:rPr>
                  <w:rFonts w:cs="Arial"/>
                  <w:rtl/>
                </w:rPr>
                <w:delText>, השבת את מצב הפרטיות</w:delText>
              </w:r>
            </w:del>
          </w:p>
        </w:tc>
        <w:tc>
          <w:tcPr>
            <w:tcW w:w="1823" w:type="dxa"/>
          </w:tcPr>
          <w:p w14:paraId="799613C1" w14:textId="3EB9F3EE" w:rsidR="00657244" w:rsidDel="008D3B9E" w:rsidRDefault="00657244" w:rsidP="00BF7758">
            <w:pPr>
              <w:bidi/>
              <w:rPr>
                <w:del w:id="2123" w:author="Amos Baranes" w:date="2020-03-22T09:38:00Z"/>
                <w:rtl/>
              </w:rPr>
            </w:pPr>
            <w:del w:id="2124" w:author="Amos Baranes" w:date="2020-03-22T09:38:00Z">
              <w:r w:rsidRPr="00B41EAC" w:rsidDel="008D3B9E">
                <w:rPr>
                  <w:rFonts w:cs="Arial"/>
                  <w:rtl/>
                </w:rPr>
                <w:delText>אפשר</w:delText>
              </w:r>
              <w:r w:rsidDel="008D3B9E">
                <w:rPr>
                  <w:rFonts w:cs="Arial" w:hint="cs"/>
                  <w:rtl/>
                </w:rPr>
                <w:delText xml:space="preserve"> צפייה ישירה</w:delText>
              </w:r>
            </w:del>
          </w:p>
        </w:tc>
        <w:tc>
          <w:tcPr>
            <w:tcW w:w="3079" w:type="dxa"/>
          </w:tcPr>
          <w:p w14:paraId="0D80D32B" w14:textId="7ECFD9D5" w:rsidR="00657244" w:rsidDel="008D3B9E" w:rsidRDefault="00657244" w:rsidP="00BF7758">
            <w:pPr>
              <w:bidi/>
              <w:rPr>
                <w:del w:id="2125" w:author="Amos Baranes" w:date="2020-03-22T09:38:00Z"/>
                <w:rtl/>
              </w:rPr>
            </w:pPr>
          </w:p>
        </w:tc>
        <w:tc>
          <w:tcPr>
            <w:tcW w:w="849" w:type="dxa"/>
          </w:tcPr>
          <w:p w14:paraId="2231DC6F" w14:textId="10E2441F" w:rsidR="00657244" w:rsidDel="008D3B9E" w:rsidRDefault="00657244" w:rsidP="00BF7758">
            <w:pPr>
              <w:bidi/>
              <w:rPr>
                <w:del w:id="2126" w:author="Amos Baranes" w:date="2020-03-22T09:38:00Z"/>
                <w:rtl/>
              </w:rPr>
            </w:pPr>
            <w:del w:id="2127" w:author="Amos Baranes" w:date="2020-03-22T09:38:00Z">
              <w:r w:rsidDel="008D3B9E">
                <w:rPr>
                  <w:rFonts w:hint="cs"/>
                  <w:rtl/>
                </w:rPr>
                <w:delText>בוצע</w:delText>
              </w:r>
            </w:del>
          </w:p>
        </w:tc>
      </w:tr>
      <w:tr w:rsidR="00657244" w:rsidDel="008D3B9E" w14:paraId="057BBB11" w14:textId="6C5186E7" w:rsidTr="00BF7758">
        <w:trPr>
          <w:del w:id="2128" w:author="Amos Baranes" w:date="2020-03-22T09:38:00Z"/>
        </w:trPr>
        <w:tc>
          <w:tcPr>
            <w:tcW w:w="425" w:type="dxa"/>
          </w:tcPr>
          <w:p w14:paraId="1E396DAB" w14:textId="75DC6B23" w:rsidR="00657244" w:rsidDel="008D3B9E" w:rsidRDefault="00657244" w:rsidP="00BF7758">
            <w:pPr>
              <w:bidi/>
              <w:rPr>
                <w:del w:id="2129" w:author="Amos Baranes" w:date="2020-03-22T09:38:00Z"/>
                <w:rtl/>
              </w:rPr>
            </w:pPr>
            <w:del w:id="2130" w:author="Amos Baranes" w:date="2020-03-22T09:38:00Z">
              <w:r w:rsidDel="008D3B9E">
                <w:rPr>
                  <w:rFonts w:hint="cs"/>
                  <w:rtl/>
                </w:rPr>
                <w:delText>2</w:delText>
              </w:r>
            </w:del>
          </w:p>
        </w:tc>
        <w:tc>
          <w:tcPr>
            <w:tcW w:w="3180" w:type="dxa"/>
          </w:tcPr>
          <w:p w14:paraId="1C310C5E" w14:textId="79709C7F" w:rsidR="00657244" w:rsidDel="008D3B9E" w:rsidRDefault="00657244" w:rsidP="00BF7758">
            <w:pPr>
              <w:bidi/>
              <w:rPr>
                <w:del w:id="2131" w:author="Amos Baranes" w:date="2020-03-22T09:38:00Z"/>
              </w:rPr>
            </w:pPr>
            <w:del w:id="2132" w:author="Amos Baranes" w:date="2020-03-22T09:38:00Z">
              <w:r w:rsidRPr="00102C2C" w:rsidDel="008D3B9E">
                <w:rPr>
                  <w:rFonts w:cs="Arial"/>
                  <w:rtl/>
                </w:rPr>
                <w:delText>עבור למסך המכשיר</w:delText>
              </w:r>
              <w:r w:rsidDel="008D3B9E">
                <w:rPr>
                  <w:rFonts w:cs="Arial" w:hint="cs"/>
                  <w:rtl/>
                </w:rPr>
                <w:delText>.</w:delText>
              </w:r>
            </w:del>
          </w:p>
        </w:tc>
        <w:tc>
          <w:tcPr>
            <w:tcW w:w="1823" w:type="dxa"/>
          </w:tcPr>
          <w:p w14:paraId="20B4446C" w14:textId="16C587E4" w:rsidR="00657244" w:rsidDel="008D3B9E" w:rsidRDefault="00657244" w:rsidP="00BF7758">
            <w:pPr>
              <w:bidi/>
              <w:rPr>
                <w:del w:id="2133" w:author="Amos Baranes" w:date="2020-03-22T09:38:00Z"/>
              </w:rPr>
            </w:pPr>
            <w:del w:id="2134" w:author="Amos Baranes" w:date="2020-03-22T09:38:00Z">
              <w:r w:rsidRPr="00102C2C" w:rsidDel="008D3B9E">
                <w:rPr>
                  <w:rFonts w:cs="Arial"/>
                  <w:rtl/>
                </w:rPr>
                <w:delText>ההקלטה החלה</w:delText>
              </w:r>
            </w:del>
          </w:p>
        </w:tc>
        <w:tc>
          <w:tcPr>
            <w:tcW w:w="3079" w:type="dxa"/>
          </w:tcPr>
          <w:p w14:paraId="3EB1A7A5" w14:textId="198BFF6C" w:rsidR="00657244" w:rsidDel="008D3B9E" w:rsidRDefault="00657244" w:rsidP="00BF7758">
            <w:pPr>
              <w:bidi/>
              <w:rPr>
                <w:del w:id="2135" w:author="Amos Baranes" w:date="2020-03-22T09:38:00Z"/>
                <w:rtl/>
              </w:rPr>
            </w:pPr>
            <w:del w:id="2136" w:author="Amos Baranes" w:date="2020-03-22T09:38:00Z">
              <w:r w:rsidDel="008D3B9E">
                <w:rPr>
                  <w:rFonts w:hint="cs"/>
                  <w:rtl/>
                </w:rPr>
                <w:delText>כתובית</w:delText>
              </w:r>
              <w:r w:rsidDel="008D3B9E">
                <w:delText xml:space="preserve"> </w:delText>
              </w:r>
              <w:r w:rsidDel="008D3B9E">
                <w:rPr>
                  <w:rFonts w:hint="cs"/>
                  <w:rtl/>
                </w:rPr>
                <w:delText xml:space="preserve"> באדום "</w:delText>
              </w:r>
              <w:r w:rsidDel="008D3B9E">
                <w:delText>Recording</w:delText>
              </w:r>
              <w:r w:rsidDel="008D3B9E">
                <w:rPr>
                  <w:rFonts w:hint="cs"/>
                  <w:rtl/>
                </w:rPr>
                <w:delText>" הופיעה על המסך.</w:delText>
              </w:r>
            </w:del>
          </w:p>
        </w:tc>
        <w:tc>
          <w:tcPr>
            <w:tcW w:w="849" w:type="dxa"/>
          </w:tcPr>
          <w:p w14:paraId="40793890" w14:textId="2AD29958" w:rsidR="00657244" w:rsidDel="008D3B9E" w:rsidRDefault="00657244" w:rsidP="00BF7758">
            <w:pPr>
              <w:bidi/>
              <w:rPr>
                <w:del w:id="2137" w:author="Amos Baranes" w:date="2020-03-22T09:38:00Z"/>
                <w:rtl/>
              </w:rPr>
            </w:pPr>
          </w:p>
        </w:tc>
      </w:tr>
      <w:tr w:rsidR="00657244" w:rsidDel="008D3B9E" w14:paraId="27794B66" w14:textId="077D9014" w:rsidTr="00BF7758">
        <w:trPr>
          <w:del w:id="2138" w:author="Amos Baranes" w:date="2020-03-22T09:38:00Z"/>
        </w:trPr>
        <w:tc>
          <w:tcPr>
            <w:tcW w:w="425" w:type="dxa"/>
          </w:tcPr>
          <w:p w14:paraId="76C42AFA" w14:textId="41DC1D5B" w:rsidR="00657244" w:rsidDel="008D3B9E" w:rsidRDefault="00657244" w:rsidP="00BF7758">
            <w:pPr>
              <w:bidi/>
              <w:rPr>
                <w:del w:id="2139" w:author="Amos Baranes" w:date="2020-03-22T09:38:00Z"/>
                <w:rtl/>
              </w:rPr>
            </w:pPr>
            <w:del w:id="2140" w:author="Amos Baranes" w:date="2020-03-22T09:38:00Z">
              <w:r w:rsidDel="008D3B9E">
                <w:rPr>
                  <w:rFonts w:hint="cs"/>
                  <w:rtl/>
                </w:rPr>
                <w:delText>3</w:delText>
              </w:r>
            </w:del>
          </w:p>
        </w:tc>
        <w:tc>
          <w:tcPr>
            <w:tcW w:w="3180" w:type="dxa"/>
          </w:tcPr>
          <w:p w14:paraId="5EB1B4AD" w14:textId="2E24208F" w:rsidR="00657244" w:rsidDel="008D3B9E" w:rsidRDefault="00657244" w:rsidP="00BF7758">
            <w:pPr>
              <w:bidi/>
              <w:rPr>
                <w:del w:id="2141" w:author="Amos Baranes" w:date="2020-03-22T09:38:00Z"/>
              </w:rPr>
            </w:pPr>
            <w:del w:id="2142" w:author="Amos Baranes" w:date="2020-03-22T09:38:00Z">
              <w:r w:rsidRPr="00102C2C" w:rsidDel="008D3B9E">
                <w:rPr>
                  <w:rFonts w:cs="Arial"/>
                  <w:rtl/>
                </w:rPr>
                <w:delText xml:space="preserve">לחץ על כפתור </w:delText>
              </w:r>
              <w:r w:rsidDel="008D3B9E">
                <w:rPr>
                  <w:rFonts w:cs="Arial" w:hint="cs"/>
                  <w:rtl/>
                </w:rPr>
                <w:delText>ה</w:delText>
              </w:r>
              <w:r w:rsidRPr="00102C2C" w:rsidDel="008D3B9E">
                <w:rPr>
                  <w:rFonts w:cs="Arial"/>
                  <w:rtl/>
                </w:rPr>
                <w:delText>סירנה</w:delText>
              </w:r>
            </w:del>
          </w:p>
        </w:tc>
        <w:tc>
          <w:tcPr>
            <w:tcW w:w="1823" w:type="dxa"/>
          </w:tcPr>
          <w:p w14:paraId="626D346D" w14:textId="51A7B341" w:rsidR="00657244" w:rsidDel="008D3B9E" w:rsidRDefault="00657244" w:rsidP="00BF7758">
            <w:pPr>
              <w:bidi/>
              <w:rPr>
                <w:del w:id="2143" w:author="Amos Baranes" w:date="2020-03-22T09:38:00Z"/>
              </w:rPr>
            </w:pPr>
            <w:del w:id="2144" w:author="Amos Baranes" w:date="2020-03-22T09:38:00Z">
              <w:r w:rsidRPr="00102C2C" w:rsidDel="008D3B9E">
                <w:rPr>
                  <w:rFonts w:cs="Arial"/>
                  <w:rtl/>
                </w:rPr>
                <w:delText>האזעקה נשמעת</w:delText>
              </w:r>
            </w:del>
          </w:p>
        </w:tc>
        <w:tc>
          <w:tcPr>
            <w:tcW w:w="3079" w:type="dxa"/>
          </w:tcPr>
          <w:p w14:paraId="128122CD" w14:textId="1C832075" w:rsidR="00657244" w:rsidDel="008D3B9E" w:rsidRDefault="00657244" w:rsidP="00BF7758">
            <w:pPr>
              <w:bidi/>
              <w:rPr>
                <w:del w:id="2145" w:author="Amos Baranes" w:date="2020-03-22T09:38:00Z"/>
                <w:rtl/>
              </w:rPr>
            </w:pPr>
            <w:del w:id="2146" w:author="Amos Baranes" w:date="2020-03-22T09:38:00Z">
              <w:r w:rsidRPr="00102C2C" w:rsidDel="008D3B9E">
                <w:rPr>
                  <w:rFonts w:cs="Arial"/>
                  <w:rtl/>
                </w:rPr>
                <w:delText>האזעקה</w:delText>
              </w:r>
              <w:r w:rsidDel="008D3B9E">
                <w:rPr>
                  <w:rFonts w:cs="Arial" w:hint="cs"/>
                  <w:rtl/>
                </w:rPr>
                <w:delText xml:space="preserve"> </w:delText>
              </w:r>
              <w:r w:rsidRPr="00102C2C" w:rsidDel="008D3B9E">
                <w:rPr>
                  <w:rFonts w:cs="Arial"/>
                  <w:rtl/>
                </w:rPr>
                <w:delText>החלה לאחר 6.75 שניות</w:delText>
              </w:r>
            </w:del>
          </w:p>
        </w:tc>
        <w:tc>
          <w:tcPr>
            <w:tcW w:w="849" w:type="dxa"/>
          </w:tcPr>
          <w:p w14:paraId="7F20C6D8" w14:textId="6D80F680" w:rsidR="00657244" w:rsidDel="008D3B9E" w:rsidRDefault="00657244" w:rsidP="00BF7758">
            <w:pPr>
              <w:bidi/>
              <w:rPr>
                <w:del w:id="2147" w:author="Amos Baranes" w:date="2020-03-22T09:38:00Z"/>
                <w:rtl/>
              </w:rPr>
            </w:pPr>
          </w:p>
        </w:tc>
      </w:tr>
      <w:tr w:rsidR="00657244" w:rsidDel="008D3B9E" w14:paraId="6557A8A2" w14:textId="723EFA1F" w:rsidTr="00BF7758">
        <w:trPr>
          <w:del w:id="2148" w:author="Amos Baranes" w:date="2020-03-22T09:38:00Z"/>
        </w:trPr>
        <w:tc>
          <w:tcPr>
            <w:tcW w:w="425" w:type="dxa"/>
          </w:tcPr>
          <w:p w14:paraId="734E5680" w14:textId="48F58748" w:rsidR="00657244" w:rsidDel="008D3B9E" w:rsidRDefault="00657244" w:rsidP="00BF7758">
            <w:pPr>
              <w:bidi/>
              <w:rPr>
                <w:del w:id="2149" w:author="Amos Baranes" w:date="2020-03-22T09:38:00Z"/>
                <w:rtl/>
              </w:rPr>
            </w:pPr>
            <w:del w:id="2150" w:author="Amos Baranes" w:date="2020-03-22T09:38:00Z">
              <w:r w:rsidDel="008D3B9E">
                <w:rPr>
                  <w:rFonts w:hint="cs"/>
                  <w:rtl/>
                </w:rPr>
                <w:delText>4</w:delText>
              </w:r>
            </w:del>
          </w:p>
        </w:tc>
        <w:tc>
          <w:tcPr>
            <w:tcW w:w="3180" w:type="dxa"/>
          </w:tcPr>
          <w:p w14:paraId="1F597386" w14:textId="3C3C34FF" w:rsidR="00657244" w:rsidDel="008D3B9E" w:rsidRDefault="00657244" w:rsidP="00BF7758">
            <w:pPr>
              <w:bidi/>
              <w:rPr>
                <w:del w:id="2151" w:author="Amos Baranes" w:date="2020-03-22T09:38:00Z"/>
              </w:rPr>
            </w:pPr>
            <w:del w:id="2152" w:author="Amos Baranes" w:date="2020-03-22T09:38:00Z">
              <w:r w:rsidRPr="00102C2C" w:rsidDel="008D3B9E">
                <w:rPr>
                  <w:rFonts w:cs="Arial"/>
                  <w:rtl/>
                </w:rPr>
                <w:delText>לחץ על כפתור הסירנה</w:delText>
              </w:r>
            </w:del>
          </w:p>
        </w:tc>
        <w:tc>
          <w:tcPr>
            <w:tcW w:w="1823" w:type="dxa"/>
          </w:tcPr>
          <w:p w14:paraId="45B19B72" w14:textId="1C2A6D2F" w:rsidR="00657244" w:rsidDel="008D3B9E" w:rsidRDefault="00657244" w:rsidP="00BF7758">
            <w:pPr>
              <w:bidi/>
              <w:rPr>
                <w:del w:id="2153" w:author="Amos Baranes" w:date="2020-03-22T09:38:00Z"/>
              </w:rPr>
            </w:pPr>
            <w:del w:id="2154" w:author="Amos Baranes" w:date="2020-03-22T09:38:00Z">
              <w:r w:rsidDel="008D3B9E">
                <w:rPr>
                  <w:rFonts w:hint="cs"/>
                  <w:rtl/>
                </w:rPr>
                <w:delText>האזעקה פוסקת</w:delText>
              </w:r>
            </w:del>
          </w:p>
        </w:tc>
        <w:tc>
          <w:tcPr>
            <w:tcW w:w="3079" w:type="dxa"/>
          </w:tcPr>
          <w:p w14:paraId="49A52DFE" w14:textId="7DE8B16A" w:rsidR="00657244" w:rsidDel="008D3B9E" w:rsidRDefault="00657244" w:rsidP="00BF7758">
            <w:pPr>
              <w:bidi/>
              <w:rPr>
                <w:del w:id="2155" w:author="Amos Baranes" w:date="2020-03-22T09:38:00Z"/>
                <w:rtl/>
              </w:rPr>
            </w:pPr>
            <w:del w:id="2156" w:author="Amos Baranes" w:date="2020-03-22T09:38:00Z">
              <w:r w:rsidRPr="00102C2C" w:rsidDel="008D3B9E">
                <w:rPr>
                  <w:rFonts w:cs="Arial"/>
                  <w:rtl/>
                </w:rPr>
                <w:delText>האזעקה</w:delText>
              </w:r>
              <w:r w:rsidDel="008D3B9E">
                <w:rPr>
                  <w:rFonts w:cs="Arial" w:hint="cs"/>
                  <w:rtl/>
                </w:rPr>
                <w:delText xml:space="preserve"> פסקה</w:delText>
              </w:r>
              <w:r w:rsidRPr="00102C2C" w:rsidDel="008D3B9E">
                <w:rPr>
                  <w:rFonts w:cs="Arial"/>
                  <w:rtl/>
                </w:rPr>
                <w:delText xml:space="preserve"> </w:delText>
              </w:r>
              <w:r w:rsidDel="008D3B9E">
                <w:rPr>
                  <w:rFonts w:cs="Arial" w:hint="cs"/>
                  <w:rtl/>
                </w:rPr>
                <w:delText xml:space="preserve">לאחר </w:delText>
              </w:r>
              <w:r w:rsidRPr="00102C2C" w:rsidDel="008D3B9E">
                <w:rPr>
                  <w:rFonts w:cs="Arial"/>
                  <w:rtl/>
                </w:rPr>
                <w:delText>1.75 שניות</w:delText>
              </w:r>
            </w:del>
          </w:p>
        </w:tc>
        <w:tc>
          <w:tcPr>
            <w:tcW w:w="849" w:type="dxa"/>
          </w:tcPr>
          <w:p w14:paraId="60E25159" w14:textId="62EB26DE" w:rsidR="00657244" w:rsidDel="008D3B9E" w:rsidRDefault="00657244" w:rsidP="00BF7758">
            <w:pPr>
              <w:bidi/>
              <w:rPr>
                <w:del w:id="2157" w:author="Amos Baranes" w:date="2020-03-22T09:38:00Z"/>
                <w:rtl/>
              </w:rPr>
            </w:pPr>
          </w:p>
        </w:tc>
      </w:tr>
    </w:tbl>
    <w:p w14:paraId="6EED3EDE" w14:textId="750E718B" w:rsidR="00657244" w:rsidDel="008D3B9E" w:rsidRDefault="00657244" w:rsidP="00657244">
      <w:pPr>
        <w:bidi/>
        <w:ind w:firstLine="360"/>
        <w:rPr>
          <w:del w:id="2158" w:author="Amos Baranes" w:date="2020-03-22T09:38:00Z"/>
          <w:rtl/>
        </w:rPr>
      </w:pPr>
    </w:p>
    <w:p w14:paraId="1E91B9B2" w14:textId="711B9CD7" w:rsidR="00657244" w:rsidDel="008D3B9E" w:rsidRDefault="00657244" w:rsidP="00657244">
      <w:pPr>
        <w:bidi/>
        <w:ind w:firstLine="360"/>
        <w:rPr>
          <w:del w:id="2159" w:author="Amos Baranes" w:date="2020-03-22T09:38:00Z"/>
          <w:rtl/>
        </w:rPr>
      </w:pPr>
      <w:del w:id="2160" w:author="Amos Baranes" w:date="2020-03-22T09:38:00Z">
        <w:r w:rsidDel="008D3B9E">
          <w:delText>5.1.2</w:delText>
        </w:r>
        <w:r w:rsidDel="008D3B9E">
          <w:tab/>
        </w:r>
        <w:r w:rsidDel="008D3B9E">
          <w:rPr>
            <w:rFonts w:hint="cs"/>
            <w:rtl/>
          </w:rPr>
          <w:delText>בדיקת חיישן טמפרטורה, חיישן לחות, מחוון פעילות, ולחצן הפעלה.</w:delText>
        </w:r>
        <w:r w:rsidDel="008D3B9E">
          <w:delText xml:space="preserve"> (0011) </w:delText>
        </w:r>
      </w:del>
    </w:p>
    <w:tbl>
      <w:tblPr>
        <w:tblStyle w:val="TableGrid"/>
        <w:bidiVisual/>
        <w:tblW w:w="9776" w:type="dxa"/>
        <w:tblLook w:val="04A0" w:firstRow="1" w:lastRow="0" w:firstColumn="1" w:lastColumn="0" w:noHBand="0" w:noVBand="1"/>
      </w:tblPr>
      <w:tblGrid>
        <w:gridCol w:w="400"/>
        <w:gridCol w:w="2268"/>
        <w:gridCol w:w="4461"/>
        <w:gridCol w:w="1796"/>
        <w:gridCol w:w="851"/>
      </w:tblGrid>
      <w:tr w:rsidR="00657244" w:rsidDel="008D3B9E" w14:paraId="1DA603DF" w14:textId="3162F767" w:rsidTr="00BF7758">
        <w:trPr>
          <w:del w:id="2161" w:author="Amos Baranes" w:date="2020-03-22T09:38:00Z"/>
        </w:trPr>
        <w:tc>
          <w:tcPr>
            <w:tcW w:w="400" w:type="dxa"/>
          </w:tcPr>
          <w:p w14:paraId="578D9CA2" w14:textId="4254030A" w:rsidR="00657244" w:rsidDel="008D3B9E" w:rsidRDefault="00657244" w:rsidP="00BF7758">
            <w:pPr>
              <w:bidi/>
              <w:rPr>
                <w:del w:id="2162" w:author="Amos Baranes" w:date="2020-03-22T09:38:00Z"/>
                <w:rtl/>
              </w:rPr>
            </w:pPr>
            <w:del w:id="2163" w:author="Amos Baranes" w:date="2020-03-22T09:38:00Z">
              <w:r w:rsidDel="008D3B9E">
                <w:rPr>
                  <w:rFonts w:hint="cs"/>
                  <w:rtl/>
                </w:rPr>
                <w:delText>#</w:delText>
              </w:r>
            </w:del>
          </w:p>
        </w:tc>
        <w:tc>
          <w:tcPr>
            <w:tcW w:w="2268" w:type="dxa"/>
          </w:tcPr>
          <w:p w14:paraId="6EBECAD1" w14:textId="6856BC84" w:rsidR="00657244" w:rsidDel="008D3B9E" w:rsidRDefault="00657244" w:rsidP="00BF7758">
            <w:pPr>
              <w:bidi/>
              <w:rPr>
                <w:del w:id="2164" w:author="Amos Baranes" w:date="2020-03-22T09:38:00Z"/>
                <w:rtl/>
              </w:rPr>
            </w:pPr>
            <w:del w:id="2165" w:author="Amos Baranes" w:date="2020-03-22T09:38:00Z">
              <w:r w:rsidDel="008D3B9E">
                <w:rPr>
                  <w:rFonts w:hint="cs"/>
                  <w:rtl/>
                </w:rPr>
                <w:delText>שלבי ביצוע ההפעלה</w:delText>
              </w:r>
            </w:del>
          </w:p>
        </w:tc>
        <w:tc>
          <w:tcPr>
            <w:tcW w:w="4461" w:type="dxa"/>
          </w:tcPr>
          <w:p w14:paraId="28779735" w14:textId="0747311F" w:rsidR="00657244" w:rsidDel="008D3B9E" w:rsidRDefault="00657244" w:rsidP="00BF7758">
            <w:pPr>
              <w:bidi/>
              <w:rPr>
                <w:del w:id="2166" w:author="Amos Baranes" w:date="2020-03-22T09:38:00Z"/>
                <w:rtl/>
              </w:rPr>
            </w:pPr>
            <w:del w:id="2167" w:author="Amos Baranes" w:date="2020-03-22T09:38:00Z">
              <w:r w:rsidDel="008D3B9E">
                <w:rPr>
                  <w:rFonts w:hint="cs"/>
                  <w:rtl/>
                </w:rPr>
                <w:delText>תוצאה צפויה</w:delText>
              </w:r>
            </w:del>
          </w:p>
        </w:tc>
        <w:tc>
          <w:tcPr>
            <w:tcW w:w="1796" w:type="dxa"/>
          </w:tcPr>
          <w:p w14:paraId="0EF099A8" w14:textId="563450E1" w:rsidR="00657244" w:rsidDel="008D3B9E" w:rsidRDefault="00657244" w:rsidP="00BF7758">
            <w:pPr>
              <w:bidi/>
              <w:rPr>
                <w:del w:id="2168" w:author="Amos Baranes" w:date="2020-03-22T09:38:00Z"/>
                <w:rtl/>
              </w:rPr>
            </w:pPr>
            <w:del w:id="2169" w:author="Amos Baranes" w:date="2020-03-22T09:38:00Z">
              <w:r w:rsidDel="008D3B9E">
                <w:rPr>
                  <w:rFonts w:hint="cs"/>
                  <w:rtl/>
                </w:rPr>
                <w:delText>סטטוס</w:delText>
              </w:r>
            </w:del>
          </w:p>
        </w:tc>
        <w:tc>
          <w:tcPr>
            <w:tcW w:w="851" w:type="dxa"/>
          </w:tcPr>
          <w:p w14:paraId="3F438DDC" w14:textId="61F5E51A" w:rsidR="00657244" w:rsidDel="008D3B9E" w:rsidRDefault="00657244" w:rsidP="00BF7758">
            <w:pPr>
              <w:bidi/>
              <w:rPr>
                <w:del w:id="2170" w:author="Amos Baranes" w:date="2020-03-22T09:38:00Z"/>
                <w:rtl/>
              </w:rPr>
            </w:pPr>
            <w:del w:id="2171" w:author="Amos Baranes" w:date="2020-03-22T09:38:00Z">
              <w:r w:rsidDel="008D3B9E">
                <w:rPr>
                  <w:rFonts w:hint="cs"/>
                  <w:rtl/>
                </w:rPr>
                <w:delText>הערות</w:delText>
              </w:r>
            </w:del>
          </w:p>
        </w:tc>
      </w:tr>
      <w:tr w:rsidR="00657244" w:rsidDel="008D3B9E" w14:paraId="39A556F3" w14:textId="40A65C8C" w:rsidTr="00BF7758">
        <w:trPr>
          <w:del w:id="2172" w:author="Amos Baranes" w:date="2020-03-22T09:38:00Z"/>
        </w:trPr>
        <w:tc>
          <w:tcPr>
            <w:tcW w:w="400" w:type="dxa"/>
          </w:tcPr>
          <w:p w14:paraId="04EF386A" w14:textId="478166CE" w:rsidR="00657244" w:rsidDel="008D3B9E" w:rsidRDefault="00657244" w:rsidP="00BF7758">
            <w:pPr>
              <w:bidi/>
              <w:rPr>
                <w:del w:id="2173" w:author="Amos Baranes" w:date="2020-03-22T09:38:00Z"/>
                <w:rtl/>
              </w:rPr>
            </w:pPr>
            <w:del w:id="2174" w:author="Amos Baranes" w:date="2020-03-22T09:38:00Z">
              <w:r w:rsidDel="008D3B9E">
                <w:rPr>
                  <w:rFonts w:hint="cs"/>
                  <w:rtl/>
                </w:rPr>
                <w:delText>1</w:delText>
              </w:r>
            </w:del>
          </w:p>
        </w:tc>
        <w:tc>
          <w:tcPr>
            <w:tcW w:w="2268" w:type="dxa"/>
          </w:tcPr>
          <w:p w14:paraId="6853E909" w14:textId="3158B3F2" w:rsidR="00657244" w:rsidDel="008D3B9E" w:rsidRDefault="00657244">
            <w:pPr>
              <w:bidi/>
              <w:rPr>
                <w:del w:id="2175" w:author="Amos Baranes" w:date="2020-03-22T09:38:00Z"/>
                <w:rtl/>
              </w:rPr>
              <w:pPrChange w:id="2176" w:author="Amos Baranes" w:date="2020-03-20T03:16:00Z">
                <w:pPr>
                  <w:bidi/>
                </w:pPr>
              </w:pPrChange>
            </w:pPr>
            <w:del w:id="2177" w:author="Amos Baranes" w:date="2020-03-22T09:38:00Z">
              <w:r w:rsidRPr="00B41EAC" w:rsidDel="008D3B9E">
                <w:delText xml:space="preserve"> </w:delText>
              </w:r>
              <w:r w:rsidDel="008D3B9E">
                <w:rPr>
                  <w:rFonts w:cs="Arial" w:hint="cs"/>
                  <w:rtl/>
                </w:rPr>
                <w:delText xml:space="preserve">חבר את ה </w:delText>
              </w:r>
              <w:r w:rsidDel="008D3B9E">
                <w:rPr>
                  <w:rFonts w:cs="Arial" w:hint="cs"/>
                </w:rPr>
                <w:delText>HIP</w:delText>
              </w:r>
              <w:r w:rsidDel="008D3B9E">
                <w:rPr>
                  <w:rFonts w:cs="Arial" w:hint="cs"/>
                  <w:rtl/>
                </w:rPr>
                <w:delText xml:space="preserve"> לחשמל. </w:delText>
              </w:r>
              <w:r w:rsidRPr="00236741" w:rsidDel="008D3B9E">
                <w:rPr>
                  <w:rFonts w:cs="Arial" w:hint="eastAsia"/>
                  <w:highlight w:val="yellow"/>
                  <w:rtl/>
                  <w:rPrChange w:id="2178" w:author="הילית אראל שכטר" w:date="2020-03-16T21:22:00Z">
                    <w:rPr>
                      <w:rFonts w:cs="Arial" w:hint="eastAsia"/>
                      <w:rtl/>
                    </w:rPr>
                  </w:rPrChange>
                </w:rPr>
                <w:delText>לח</w:delText>
              </w:r>
            </w:del>
            <w:del w:id="2179" w:author="Amos Baranes" w:date="2020-03-20T03:16:00Z">
              <w:r w:rsidRPr="00236741" w:rsidDel="00D27B62">
                <w:rPr>
                  <w:rFonts w:cs="Arial" w:hint="eastAsia"/>
                  <w:highlight w:val="yellow"/>
                  <w:rtl/>
                  <w:rPrChange w:id="2180" w:author="הילית אראל שכטר" w:date="2020-03-16T21:22:00Z">
                    <w:rPr>
                      <w:rFonts w:cs="Arial" w:hint="eastAsia"/>
                      <w:rtl/>
                    </w:rPr>
                  </w:rPrChange>
                </w:rPr>
                <w:delText>ת</w:delText>
              </w:r>
            </w:del>
            <w:del w:id="2181" w:author="Amos Baranes" w:date="2020-03-22T09:38:00Z">
              <w:r w:rsidDel="008D3B9E">
                <w:rPr>
                  <w:rFonts w:cs="Arial" w:hint="cs"/>
                  <w:rtl/>
                </w:rPr>
                <w:delText xml:space="preserve"> על כפתור ההפעלה</w:delText>
              </w:r>
            </w:del>
          </w:p>
        </w:tc>
        <w:tc>
          <w:tcPr>
            <w:tcW w:w="4461" w:type="dxa"/>
          </w:tcPr>
          <w:p w14:paraId="761FF6C0" w14:textId="32FC1D7C" w:rsidR="00657244" w:rsidDel="008D3B9E" w:rsidRDefault="00657244" w:rsidP="00BF7758">
            <w:pPr>
              <w:bidi/>
              <w:rPr>
                <w:del w:id="2182" w:author="Amos Baranes" w:date="2020-03-22T09:38:00Z"/>
                <w:rtl/>
              </w:rPr>
            </w:pPr>
          </w:p>
        </w:tc>
        <w:tc>
          <w:tcPr>
            <w:tcW w:w="1796" w:type="dxa"/>
          </w:tcPr>
          <w:p w14:paraId="434A26F3" w14:textId="0D03FE55" w:rsidR="00657244" w:rsidDel="008D3B9E" w:rsidRDefault="00657244" w:rsidP="00BF7758">
            <w:pPr>
              <w:bidi/>
              <w:rPr>
                <w:del w:id="2183" w:author="Amos Baranes" w:date="2020-03-22T09:38:00Z"/>
                <w:rtl/>
              </w:rPr>
            </w:pPr>
          </w:p>
        </w:tc>
        <w:tc>
          <w:tcPr>
            <w:tcW w:w="851" w:type="dxa"/>
          </w:tcPr>
          <w:p w14:paraId="0EC51438" w14:textId="68F957B3" w:rsidR="00657244" w:rsidDel="008D3B9E" w:rsidRDefault="00657244" w:rsidP="00BF7758">
            <w:pPr>
              <w:bidi/>
              <w:rPr>
                <w:del w:id="2184" w:author="Amos Baranes" w:date="2020-03-22T09:38:00Z"/>
                <w:rtl/>
              </w:rPr>
            </w:pPr>
            <w:del w:id="2185" w:author="Amos Baranes" w:date="2020-03-22T09:38:00Z">
              <w:r w:rsidDel="008D3B9E">
                <w:rPr>
                  <w:rFonts w:hint="cs"/>
                  <w:rtl/>
                </w:rPr>
                <w:delText>בוצע</w:delText>
              </w:r>
            </w:del>
          </w:p>
        </w:tc>
      </w:tr>
      <w:tr w:rsidR="00657244" w:rsidDel="008D3B9E" w14:paraId="7368D5B6" w14:textId="23CF5733" w:rsidTr="00BF7758">
        <w:trPr>
          <w:del w:id="2186" w:author="Amos Baranes" w:date="2020-03-22T09:38:00Z"/>
        </w:trPr>
        <w:tc>
          <w:tcPr>
            <w:tcW w:w="400" w:type="dxa"/>
          </w:tcPr>
          <w:p w14:paraId="1705815F" w14:textId="33FE0A01" w:rsidR="00657244" w:rsidDel="008D3B9E" w:rsidRDefault="00657244" w:rsidP="00BF7758">
            <w:pPr>
              <w:bidi/>
              <w:rPr>
                <w:del w:id="2187" w:author="Amos Baranes" w:date="2020-03-22T09:38:00Z"/>
                <w:rtl/>
              </w:rPr>
            </w:pPr>
            <w:del w:id="2188" w:author="Amos Baranes" w:date="2020-03-22T09:38:00Z">
              <w:r w:rsidDel="008D3B9E">
                <w:rPr>
                  <w:rFonts w:hint="cs"/>
                  <w:rtl/>
                </w:rPr>
                <w:delText>2</w:delText>
              </w:r>
            </w:del>
          </w:p>
        </w:tc>
        <w:tc>
          <w:tcPr>
            <w:tcW w:w="2268" w:type="dxa"/>
          </w:tcPr>
          <w:p w14:paraId="4940CBDD" w14:textId="2F277EC9" w:rsidR="00657244" w:rsidDel="008D3B9E" w:rsidRDefault="00657244" w:rsidP="00BF7758">
            <w:pPr>
              <w:bidi/>
              <w:rPr>
                <w:del w:id="2189" w:author="Amos Baranes" w:date="2020-03-22T09:38:00Z"/>
              </w:rPr>
            </w:pPr>
            <w:del w:id="2190" w:author="Amos Baranes" w:date="2020-03-22T09:38:00Z">
              <w:r w:rsidDel="008D3B9E">
                <w:rPr>
                  <w:rFonts w:hint="cs"/>
                  <w:rtl/>
                </w:rPr>
                <w:delText>גע במסך המכשיר</w:delText>
              </w:r>
            </w:del>
          </w:p>
        </w:tc>
        <w:tc>
          <w:tcPr>
            <w:tcW w:w="4461" w:type="dxa"/>
          </w:tcPr>
          <w:p w14:paraId="55D9B985" w14:textId="0729978F" w:rsidR="00657244" w:rsidDel="008D3B9E" w:rsidRDefault="00657244" w:rsidP="00BF7758">
            <w:pPr>
              <w:bidi/>
              <w:rPr>
                <w:del w:id="2191" w:author="Amos Baranes" w:date="2020-03-22T09:38:00Z"/>
              </w:rPr>
            </w:pPr>
            <w:del w:id="2192" w:author="Amos Baranes" w:date="2020-03-22T09:38:00Z">
              <w:r w:rsidRPr="0020432F" w:rsidDel="008D3B9E">
                <w:rPr>
                  <w:noProof/>
                </w:rPr>
                <w:drawing>
                  <wp:inline distT="0" distB="0" distL="0" distR="0" wp14:anchorId="7E3C293D" wp14:editId="6506F5A8">
                    <wp:extent cx="867833" cy="2069093"/>
                    <wp:effectExtent l="0" t="0" r="8890" b="7620"/>
                    <wp:docPr id="7" name="Picture 7" descr="C:\Users\amos\Downloads\IMG-20200309-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s\Downloads\IMG-20200309-WA00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0436" cy="2313720"/>
                            </a:xfrm>
                            <a:prstGeom prst="rect">
                              <a:avLst/>
                            </a:prstGeom>
                            <a:noFill/>
                            <a:ln>
                              <a:noFill/>
                            </a:ln>
                          </pic:spPr>
                        </pic:pic>
                      </a:graphicData>
                    </a:graphic>
                  </wp:inline>
                </w:drawing>
              </w:r>
            </w:del>
          </w:p>
        </w:tc>
        <w:tc>
          <w:tcPr>
            <w:tcW w:w="1796" w:type="dxa"/>
          </w:tcPr>
          <w:p w14:paraId="1CAF1429" w14:textId="2F7D0037" w:rsidR="00657244" w:rsidDel="008D3B9E" w:rsidRDefault="00657244" w:rsidP="00BF7758">
            <w:pPr>
              <w:bidi/>
              <w:rPr>
                <w:del w:id="2193" w:author="Amos Baranes" w:date="2020-03-22T09:38:00Z"/>
                <w:rtl/>
              </w:rPr>
            </w:pPr>
            <w:del w:id="2194" w:author="Amos Baranes" w:date="2020-03-22T09:38:00Z">
              <w:r w:rsidDel="008D3B9E">
                <w:rPr>
                  <w:rFonts w:hint="cs"/>
                  <w:rtl/>
                </w:rPr>
                <w:delText>המצג מציין את הטמפרטורה, חיבור לרשת האלחוטית, מצב טעינת הבטריה, וציון הורציה 5000.</w:delText>
              </w:r>
            </w:del>
          </w:p>
        </w:tc>
        <w:tc>
          <w:tcPr>
            <w:tcW w:w="851" w:type="dxa"/>
          </w:tcPr>
          <w:p w14:paraId="03A53181" w14:textId="697E0D41" w:rsidR="00657244" w:rsidDel="008D3B9E" w:rsidRDefault="00657244" w:rsidP="00BF7758">
            <w:pPr>
              <w:bidi/>
              <w:rPr>
                <w:del w:id="2195" w:author="Amos Baranes" w:date="2020-03-22T09:38:00Z"/>
                <w:rtl/>
              </w:rPr>
            </w:pPr>
          </w:p>
        </w:tc>
      </w:tr>
      <w:tr w:rsidR="00657244" w:rsidDel="008D3B9E" w14:paraId="36A505C1" w14:textId="5D0FF59E" w:rsidTr="00BF7758">
        <w:trPr>
          <w:del w:id="2196" w:author="Amos Baranes" w:date="2020-03-22T09:38:00Z"/>
        </w:trPr>
        <w:tc>
          <w:tcPr>
            <w:tcW w:w="400" w:type="dxa"/>
          </w:tcPr>
          <w:p w14:paraId="17DB9BA2" w14:textId="114D961D" w:rsidR="00657244" w:rsidDel="008D3B9E" w:rsidRDefault="00657244" w:rsidP="00BF7758">
            <w:pPr>
              <w:bidi/>
              <w:rPr>
                <w:del w:id="2197" w:author="Amos Baranes" w:date="2020-03-22T09:38:00Z"/>
                <w:rtl/>
              </w:rPr>
            </w:pPr>
            <w:del w:id="2198" w:author="Amos Baranes" w:date="2020-03-22T09:38:00Z">
              <w:r w:rsidDel="008D3B9E">
                <w:rPr>
                  <w:rFonts w:hint="cs"/>
                  <w:rtl/>
                </w:rPr>
                <w:delText>3</w:delText>
              </w:r>
            </w:del>
          </w:p>
        </w:tc>
        <w:tc>
          <w:tcPr>
            <w:tcW w:w="2268" w:type="dxa"/>
          </w:tcPr>
          <w:p w14:paraId="5EEE5AB6" w14:textId="75485DFF" w:rsidR="00657244" w:rsidDel="008D3B9E" w:rsidRDefault="00657244" w:rsidP="00BF7758">
            <w:pPr>
              <w:bidi/>
              <w:rPr>
                <w:del w:id="2199" w:author="Amos Baranes" w:date="2020-03-22T09:38:00Z"/>
              </w:rPr>
            </w:pPr>
            <w:del w:id="2200" w:author="Amos Baranes" w:date="2020-03-22T09:38:00Z">
              <w:r w:rsidDel="008D3B9E">
                <w:rPr>
                  <w:rFonts w:hint="cs"/>
                  <w:rtl/>
                </w:rPr>
                <w:delText>המצג משתנה כל 30 שניות לאחד מ 4 תצוגות: תאריך, זמן ויום, טמפרטורה,</w:delText>
              </w:r>
              <w:r w:rsidDel="008D3B9E">
                <w:delText xml:space="preserve"> </w:delText>
              </w:r>
              <w:r w:rsidDel="008D3B9E">
                <w:rPr>
                  <w:rFonts w:hint="cs"/>
                  <w:rtl/>
                </w:rPr>
                <w:delText>לחות, מיקום גאוגרפי, ותחזית לשלושה ימים של מזג אויר.</w:delText>
              </w:r>
            </w:del>
          </w:p>
        </w:tc>
        <w:tc>
          <w:tcPr>
            <w:tcW w:w="4461" w:type="dxa"/>
          </w:tcPr>
          <w:p w14:paraId="791ACF2E" w14:textId="17E289EF" w:rsidR="00657244" w:rsidDel="008D3B9E" w:rsidRDefault="00657244" w:rsidP="00BF7758">
            <w:pPr>
              <w:bidi/>
              <w:rPr>
                <w:del w:id="2201" w:author="Amos Baranes" w:date="2020-03-22T09:38:00Z"/>
              </w:rPr>
            </w:pPr>
            <w:del w:id="2202" w:author="Amos Baranes" w:date="2020-03-22T09:38:00Z">
              <w:r w:rsidDel="008D3B9E">
                <w:object w:dxaOrig="9972" w:dyaOrig="10620" w14:anchorId="570B0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117.8pt" o:ole="">
                    <v:imagedata r:id="rId10" o:title=""/>
                  </v:shape>
                  <o:OLEObject Type="Embed" ProgID="PBrush" ShapeID="_x0000_i1025" DrawAspect="Content" ObjectID="_1646376731" r:id="rId11"/>
                </w:object>
              </w:r>
              <w:r w:rsidDel="008D3B9E">
                <w:object w:dxaOrig="7536" w:dyaOrig="8772" w14:anchorId="5D50C6A6">
                  <v:shape id="_x0000_i1026" type="#_x0000_t75" style="width:102.15pt;height:118.4pt" o:ole="">
                    <v:imagedata r:id="rId12" o:title=""/>
                  </v:shape>
                  <o:OLEObject Type="Embed" ProgID="PBrush" ShapeID="_x0000_i1026" DrawAspect="Content" ObjectID="_1646376732" r:id="rId13"/>
                </w:object>
              </w:r>
            </w:del>
          </w:p>
        </w:tc>
        <w:tc>
          <w:tcPr>
            <w:tcW w:w="1796" w:type="dxa"/>
          </w:tcPr>
          <w:p w14:paraId="148B1A77" w14:textId="68D25570" w:rsidR="00657244" w:rsidDel="008D3B9E" w:rsidRDefault="00657244" w:rsidP="00BF7758">
            <w:pPr>
              <w:bidi/>
              <w:rPr>
                <w:del w:id="2203" w:author="Amos Baranes" w:date="2020-03-22T09:38:00Z"/>
                <w:rtl/>
              </w:rPr>
            </w:pPr>
          </w:p>
        </w:tc>
        <w:tc>
          <w:tcPr>
            <w:tcW w:w="851" w:type="dxa"/>
          </w:tcPr>
          <w:p w14:paraId="3782F95C" w14:textId="68248BB1" w:rsidR="00657244" w:rsidDel="008D3B9E" w:rsidRDefault="00657244" w:rsidP="00BF7758">
            <w:pPr>
              <w:bidi/>
              <w:rPr>
                <w:del w:id="2204" w:author="Amos Baranes" w:date="2020-03-22T09:38:00Z"/>
                <w:rtl/>
              </w:rPr>
            </w:pPr>
          </w:p>
        </w:tc>
      </w:tr>
    </w:tbl>
    <w:p w14:paraId="73DA93F4" w14:textId="484E92F4" w:rsidR="00657244" w:rsidDel="008D3B9E" w:rsidRDefault="00657244" w:rsidP="00657244">
      <w:pPr>
        <w:bidi/>
        <w:ind w:firstLine="360"/>
        <w:rPr>
          <w:del w:id="2205" w:author="Amos Baranes" w:date="2020-03-22T09:38:00Z"/>
          <w:rtl/>
        </w:rPr>
      </w:pPr>
    </w:p>
    <w:p w14:paraId="236AE57D" w14:textId="067B5EE2" w:rsidR="00657244" w:rsidDel="008D3B9E" w:rsidRDefault="00657244" w:rsidP="00657244">
      <w:pPr>
        <w:bidi/>
        <w:ind w:firstLine="360"/>
        <w:rPr>
          <w:del w:id="2206" w:author="Amos Baranes" w:date="2020-03-22T09:38:00Z"/>
          <w:rtl/>
        </w:rPr>
      </w:pPr>
      <w:del w:id="2207" w:author="Amos Baranes" w:date="2020-03-22T09:38:00Z">
        <w:r w:rsidDel="008D3B9E">
          <w:delText>5.1.3</w:delText>
        </w:r>
        <w:r w:rsidR="00274112" w:rsidDel="008D3B9E">
          <w:delText>.1</w:delText>
        </w:r>
        <w:r w:rsidDel="008D3B9E">
          <w:tab/>
        </w:r>
        <w:r w:rsidRPr="00FE6121" w:rsidDel="008D3B9E">
          <w:rPr>
            <w:rFonts w:cs="Arial"/>
            <w:rtl/>
          </w:rPr>
          <w:delText xml:space="preserve">בדיקת מעבר של </w:delText>
        </w:r>
        <w:r w:rsidR="00274112" w:rsidDel="008D3B9E">
          <w:rPr>
            <w:rFonts w:cs="Arial" w:hint="cs"/>
            <w:rtl/>
          </w:rPr>
          <w:delText xml:space="preserve">אינפורמציה </w:delText>
        </w:r>
        <w:r w:rsidRPr="00FE6121" w:rsidDel="008D3B9E">
          <w:rPr>
            <w:rFonts w:cs="Arial"/>
            <w:rtl/>
          </w:rPr>
          <w:delText>משרת המדיה – תאורה נורמלית</w:delText>
        </w:r>
        <w:r w:rsidDel="008D3B9E">
          <w:rPr>
            <w:rFonts w:cs="Arial" w:hint="cs"/>
            <w:rtl/>
          </w:rPr>
          <w:delText xml:space="preserve"> (0014)</w:delText>
        </w:r>
      </w:del>
    </w:p>
    <w:tbl>
      <w:tblPr>
        <w:tblStyle w:val="TableGrid"/>
        <w:bidiVisual/>
        <w:tblW w:w="9776" w:type="dxa"/>
        <w:tblLook w:val="04A0" w:firstRow="1" w:lastRow="0" w:firstColumn="1" w:lastColumn="0" w:noHBand="0" w:noVBand="1"/>
      </w:tblPr>
      <w:tblGrid>
        <w:gridCol w:w="397"/>
        <w:gridCol w:w="2858"/>
        <w:gridCol w:w="2977"/>
        <w:gridCol w:w="1984"/>
        <w:gridCol w:w="1560"/>
      </w:tblGrid>
      <w:tr w:rsidR="00657244" w:rsidDel="008D3B9E" w14:paraId="33CD5C50" w14:textId="6FE72A4A" w:rsidTr="00BF7758">
        <w:trPr>
          <w:del w:id="2208" w:author="Amos Baranes" w:date="2020-03-22T09:38:00Z"/>
        </w:trPr>
        <w:tc>
          <w:tcPr>
            <w:tcW w:w="397" w:type="dxa"/>
          </w:tcPr>
          <w:p w14:paraId="56F2AAF9" w14:textId="3382C72B" w:rsidR="00657244" w:rsidDel="008D3B9E" w:rsidRDefault="00657244" w:rsidP="00BF7758">
            <w:pPr>
              <w:bidi/>
              <w:rPr>
                <w:del w:id="2209" w:author="Amos Baranes" w:date="2020-03-22T09:38:00Z"/>
                <w:rtl/>
              </w:rPr>
            </w:pPr>
            <w:del w:id="2210" w:author="Amos Baranes" w:date="2020-03-22T09:38:00Z">
              <w:r w:rsidDel="008D3B9E">
                <w:rPr>
                  <w:rFonts w:hint="cs"/>
                  <w:rtl/>
                </w:rPr>
                <w:delText>#</w:delText>
              </w:r>
            </w:del>
          </w:p>
        </w:tc>
        <w:tc>
          <w:tcPr>
            <w:tcW w:w="2858" w:type="dxa"/>
          </w:tcPr>
          <w:p w14:paraId="369605FF" w14:textId="45C21FB4" w:rsidR="00657244" w:rsidDel="008D3B9E" w:rsidRDefault="00657244" w:rsidP="00BF7758">
            <w:pPr>
              <w:bidi/>
              <w:rPr>
                <w:del w:id="2211" w:author="Amos Baranes" w:date="2020-03-22T09:38:00Z"/>
                <w:rtl/>
              </w:rPr>
            </w:pPr>
            <w:del w:id="2212" w:author="Amos Baranes" w:date="2020-03-22T09:38:00Z">
              <w:r w:rsidDel="008D3B9E">
                <w:rPr>
                  <w:rFonts w:hint="cs"/>
                  <w:rtl/>
                </w:rPr>
                <w:delText>שלבי ביצוע ההפעלה</w:delText>
              </w:r>
            </w:del>
          </w:p>
        </w:tc>
        <w:tc>
          <w:tcPr>
            <w:tcW w:w="2977" w:type="dxa"/>
          </w:tcPr>
          <w:p w14:paraId="3470E4EC" w14:textId="18EA8A15" w:rsidR="00657244" w:rsidDel="008D3B9E" w:rsidRDefault="00657244" w:rsidP="00BF7758">
            <w:pPr>
              <w:bidi/>
              <w:rPr>
                <w:del w:id="2213" w:author="Amos Baranes" w:date="2020-03-22T09:38:00Z"/>
                <w:rtl/>
              </w:rPr>
            </w:pPr>
            <w:del w:id="2214" w:author="Amos Baranes" w:date="2020-03-22T09:38:00Z">
              <w:r w:rsidDel="008D3B9E">
                <w:rPr>
                  <w:rFonts w:hint="cs"/>
                  <w:rtl/>
                </w:rPr>
                <w:delText>תוצאה צפויה</w:delText>
              </w:r>
            </w:del>
          </w:p>
        </w:tc>
        <w:tc>
          <w:tcPr>
            <w:tcW w:w="1984" w:type="dxa"/>
          </w:tcPr>
          <w:p w14:paraId="6A0B110A" w14:textId="7AB48E16" w:rsidR="00657244" w:rsidDel="008D3B9E" w:rsidRDefault="00657244" w:rsidP="00BF7758">
            <w:pPr>
              <w:bidi/>
              <w:rPr>
                <w:del w:id="2215" w:author="Amos Baranes" w:date="2020-03-22T09:38:00Z"/>
                <w:rtl/>
              </w:rPr>
            </w:pPr>
            <w:del w:id="2216" w:author="Amos Baranes" w:date="2020-03-22T09:38:00Z">
              <w:r w:rsidDel="008D3B9E">
                <w:rPr>
                  <w:rFonts w:hint="cs"/>
                  <w:rtl/>
                </w:rPr>
                <w:delText>סטטוס</w:delText>
              </w:r>
            </w:del>
          </w:p>
        </w:tc>
        <w:tc>
          <w:tcPr>
            <w:tcW w:w="1560" w:type="dxa"/>
          </w:tcPr>
          <w:p w14:paraId="4599AEA2" w14:textId="706BBAB8" w:rsidR="00657244" w:rsidDel="008D3B9E" w:rsidRDefault="00657244" w:rsidP="00BF7758">
            <w:pPr>
              <w:bidi/>
              <w:rPr>
                <w:del w:id="2217" w:author="Amos Baranes" w:date="2020-03-22T09:38:00Z"/>
                <w:rtl/>
              </w:rPr>
            </w:pPr>
            <w:del w:id="2218" w:author="Amos Baranes" w:date="2020-03-22T09:38:00Z">
              <w:r w:rsidDel="008D3B9E">
                <w:rPr>
                  <w:rFonts w:hint="cs"/>
                  <w:rtl/>
                </w:rPr>
                <w:delText>הערות</w:delText>
              </w:r>
            </w:del>
          </w:p>
        </w:tc>
      </w:tr>
      <w:tr w:rsidR="00657244" w:rsidDel="008D3B9E" w14:paraId="365F5ADB" w14:textId="276D6828" w:rsidTr="00BF7758">
        <w:trPr>
          <w:del w:id="2219" w:author="Amos Baranes" w:date="2020-03-22T09:38:00Z"/>
        </w:trPr>
        <w:tc>
          <w:tcPr>
            <w:tcW w:w="397" w:type="dxa"/>
          </w:tcPr>
          <w:p w14:paraId="685B2C45" w14:textId="5FE25396" w:rsidR="00657244" w:rsidDel="008D3B9E" w:rsidRDefault="00657244" w:rsidP="00BF7758">
            <w:pPr>
              <w:bidi/>
              <w:rPr>
                <w:del w:id="2220" w:author="Amos Baranes" w:date="2020-03-22T09:38:00Z"/>
                <w:rtl/>
              </w:rPr>
            </w:pPr>
            <w:del w:id="2221" w:author="Amos Baranes" w:date="2020-03-22T09:38:00Z">
              <w:r w:rsidDel="008D3B9E">
                <w:rPr>
                  <w:rFonts w:hint="cs"/>
                  <w:rtl/>
                </w:rPr>
                <w:delText>1</w:delText>
              </w:r>
            </w:del>
          </w:p>
        </w:tc>
        <w:tc>
          <w:tcPr>
            <w:tcW w:w="2858" w:type="dxa"/>
          </w:tcPr>
          <w:p w14:paraId="0CBE50A6" w14:textId="399B5CFE" w:rsidR="00657244" w:rsidRPr="00715337" w:rsidDel="008D3B9E" w:rsidRDefault="00657244" w:rsidP="00BF7758">
            <w:pPr>
              <w:bidi/>
              <w:rPr>
                <w:del w:id="2222" w:author="Amos Baranes" w:date="2020-03-22T09:38:00Z"/>
                <w:rtl/>
              </w:rPr>
            </w:pPr>
            <w:del w:id="2223"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cs="Arial" w:hint="cs"/>
                  <w:rtl/>
                </w:rPr>
                <w:delText>בהגדרות של "</w:delText>
              </w:r>
              <w:r w:rsidDel="008D3B9E">
                <w:rPr>
                  <w:rFonts w:cs="Arial"/>
                </w:rPr>
                <w:delText>Video and sound</w:delText>
              </w:r>
              <w:r w:rsidDel="008D3B9E">
                <w:rPr>
                  <w:rFonts w:cs="Arial" w:hint="cs"/>
                  <w:rtl/>
                </w:rPr>
                <w:delText>" בחר את האפשרות של איכות המדיה ל "</w:delText>
              </w:r>
              <w:r w:rsidDel="008D3B9E">
                <w:rPr>
                  <w:rFonts w:cs="Arial" w:hint="cs"/>
                </w:rPr>
                <w:delText>LOW</w:delText>
              </w:r>
              <w:r w:rsidDel="008D3B9E">
                <w:rPr>
                  <w:rFonts w:cs="Arial" w:hint="cs"/>
                  <w:rtl/>
                </w:rPr>
                <w:delText>"</w:delText>
              </w:r>
            </w:del>
          </w:p>
        </w:tc>
        <w:tc>
          <w:tcPr>
            <w:tcW w:w="2977" w:type="dxa"/>
          </w:tcPr>
          <w:p w14:paraId="7C28B443" w14:textId="1DFF7F07" w:rsidR="00657244" w:rsidRPr="00715337" w:rsidDel="008D3B9E" w:rsidRDefault="00657244" w:rsidP="00BF7758">
            <w:pPr>
              <w:bidi/>
              <w:rPr>
                <w:del w:id="2224" w:author="Amos Baranes" w:date="2020-03-22T09:38:00Z"/>
                <w:rtl/>
              </w:rPr>
            </w:pPr>
            <w:del w:id="2225" w:author="Amos Baranes" w:date="2020-03-22T09:38:00Z">
              <w:r w:rsidDel="008D3B9E">
                <w:rPr>
                  <w:rFonts w:hint="cs"/>
                  <w:rtl/>
                </w:rPr>
                <w:delText>מאפשר תקשורת מדיה באיכות נמוכה</w:delText>
              </w:r>
            </w:del>
          </w:p>
        </w:tc>
        <w:tc>
          <w:tcPr>
            <w:tcW w:w="1984" w:type="dxa"/>
          </w:tcPr>
          <w:p w14:paraId="409864E0" w14:textId="6DB8F0E1" w:rsidR="00657244" w:rsidRPr="00715337" w:rsidDel="008D3B9E" w:rsidRDefault="00657244" w:rsidP="00BF7758">
            <w:pPr>
              <w:bidi/>
              <w:rPr>
                <w:del w:id="2226" w:author="Amos Baranes" w:date="2020-03-22T09:38:00Z"/>
                <w:rtl/>
              </w:rPr>
            </w:pPr>
          </w:p>
        </w:tc>
        <w:tc>
          <w:tcPr>
            <w:tcW w:w="1560" w:type="dxa"/>
          </w:tcPr>
          <w:p w14:paraId="3162CD01" w14:textId="263702A6" w:rsidR="00657244" w:rsidDel="008D3B9E" w:rsidRDefault="00657244" w:rsidP="00BF7758">
            <w:pPr>
              <w:bidi/>
              <w:rPr>
                <w:del w:id="2227" w:author="Amos Baranes" w:date="2020-03-22T09:38:00Z"/>
                <w:rtl/>
              </w:rPr>
            </w:pPr>
            <w:del w:id="2228" w:author="Amos Baranes" w:date="2020-03-22T09:38:00Z">
              <w:r w:rsidDel="008D3B9E">
                <w:rPr>
                  <w:rFonts w:hint="cs"/>
                  <w:rtl/>
                </w:rPr>
                <w:delText>בוצע</w:delText>
              </w:r>
            </w:del>
          </w:p>
        </w:tc>
      </w:tr>
      <w:tr w:rsidR="00657244" w:rsidDel="008D3B9E" w14:paraId="7C411C33" w14:textId="587D36C0" w:rsidTr="00BF7758">
        <w:trPr>
          <w:del w:id="2229" w:author="Amos Baranes" w:date="2020-03-22T09:38:00Z"/>
        </w:trPr>
        <w:tc>
          <w:tcPr>
            <w:tcW w:w="397" w:type="dxa"/>
          </w:tcPr>
          <w:p w14:paraId="032D65F2" w14:textId="0E1CE06C" w:rsidR="00657244" w:rsidDel="008D3B9E" w:rsidRDefault="00657244" w:rsidP="00BF7758">
            <w:pPr>
              <w:bidi/>
              <w:rPr>
                <w:del w:id="2230" w:author="Amos Baranes" w:date="2020-03-22T09:38:00Z"/>
                <w:rtl/>
              </w:rPr>
            </w:pPr>
            <w:del w:id="2231" w:author="Amos Baranes" w:date="2020-03-22T09:38:00Z">
              <w:r w:rsidDel="008D3B9E">
                <w:rPr>
                  <w:rFonts w:hint="cs"/>
                  <w:rtl/>
                </w:rPr>
                <w:delText>2</w:delText>
              </w:r>
            </w:del>
          </w:p>
        </w:tc>
        <w:tc>
          <w:tcPr>
            <w:tcW w:w="2858" w:type="dxa"/>
          </w:tcPr>
          <w:p w14:paraId="7FAC94FB" w14:textId="450468DE" w:rsidR="00657244" w:rsidRPr="00715337" w:rsidDel="008D3B9E" w:rsidRDefault="00657244" w:rsidP="00BF7758">
            <w:pPr>
              <w:bidi/>
              <w:rPr>
                <w:del w:id="2232" w:author="Amos Baranes" w:date="2020-03-22T09:38:00Z"/>
                <w:rFonts w:cs="Arial"/>
                <w:rtl/>
              </w:rPr>
            </w:pPr>
            <w:del w:id="2233" w:author="Amos Baranes" w:date="2020-03-22T09:38:00Z">
              <w:r w:rsidRPr="00715337" w:rsidDel="008D3B9E">
                <w:rPr>
                  <w:rFonts w:cs="Arial"/>
                  <w:rtl/>
                </w:rPr>
                <w:delText>השבת את מצב הפרטיות</w:delText>
              </w:r>
            </w:del>
          </w:p>
        </w:tc>
        <w:tc>
          <w:tcPr>
            <w:tcW w:w="2977" w:type="dxa"/>
          </w:tcPr>
          <w:p w14:paraId="1ADC5780" w14:textId="5537D63A" w:rsidR="00657244" w:rsidDel="008D3B9E" w:rsidRDefault="00657244" w:rsidP="00BF7758">
            <w:pPr>
              <w:bidi/>
              <w:rPr>
                <w:del w:id="2234" w:author="Amos Baranes" w:date="2020-03-22T09:38:00Z"/>
                <w:rFonts w:cs="Arial"/>
                <w:rtl/>
              </w:rPr>
            </w:pPr>
          </w:p>
        </w:tc>
        <w:tc>
          <w:tcPr>
            <w:tcW w:w="1984" w:type="dxa"/>
          </w:tcPr>
          <w:p w14:paraId="12158CB7" w14:textId="5A225725" w:rsidR="00657244" w:rsidRPr="00715337" w:rsidDel="008D3B9E" w:rsidRDefault="00657244" w:rsidP="00BF7758">
            <w:pPr>
              <w:bidi/>
              <w:rPr>
                <w:del w:id="2235" w:author="Amos Baranes" w:date="2020-03-22T09:38:00Z"/>
                <w:rtl/>
              </w:rPr>
            </w:pPr>
          </w:p>
        </w:tc>
        <w:tc>
          <w:tcPr>
            <w:tcW w:w="1560" w:type="dxa"/>
          </w:tcPr>
          <w:p w14:paraId="5FC3F955" w14:textId="35AD680B" w:rsidR="00657244" w:rsidDel="008D3B9E" w:rsidRDefault="00657244" w:rsidP="00BF7758">
            <w:pPr>
              <w:bidi/>
              <w:rPr>
                <w:del w:id="2236" w:author="Amos Baranes" w:date="2020-03-22T09:38:00Z"/>
                <w:rtl/>
              </w:rPr>
            </w:pPr>
            <w:del w:id="2237" w:author="Amos Baranes" w:date="2020-03-22T09:38:00Z">
              <w:r w:rsidDel="008D3B9E">
                <w:rPr>
                  <w:rFonts w:hint="cs"/>
                  <w:rtl/>
                </w:rPr>
                <w:delText>בוצע</w:delText>
              </w:r>
            </w:del>
          </w:p>
        </w:tc>
      </w:tr>
      <w:tr w:rsidR="00657244" w:rsidDel="008D3B9E" w14:paraId="31617DEF" w14:textId="01C89793" w:rsidTr="00BF7758">
        <w:trPr>
          <w:del w:id="2238" w:author="Amos Baranes" w:date="2020-03-22T09:38:00Z"/>
        </w:trPr>
        <w:tc>
          <w:tcPr>
            <w:tcW w:w="397" w:type="dxa"/>
          </w:tcPr>
          <w:p w14:paraId="68E3C710" w14:textId="5E2EA2D3" w:rsidR="00657244" w:rsidDel="008D3B9E" w:rsidRDefault="00657244" w:rsidP="00BF7758">
            <w:pPr>
              <w:bidi/>
              <w:rPr>
                <w:del w:id="2239" w:author="Amos Baranes" w:date="2020-03-22T09:38:00Z"/>
                <w:rtl/>
              </w:rPr>
            </w:pPr>
            <w:del w:id="2240" w:author="Amos Baranes" w:date="2020-03-22T09:38:00Z">
              <w:r w:rsidDel="008D3B9E">
                <w:rPr>
                  <w:rFonts w:hint="cs"/>
                  <w:rtl/>
                </w:rPr>
                <w:delText>3</w:delText>
              </w:r>
            </w:del>
          </w:p>
        </w:tc>
        <w:tc>
          <w:tcPr>
            <w:tcW w:w="2858" w:type="dxa"/>
          </w:tcPr>
          <w:p w14:paraId="05589871" w14:textId="561FC8ED" w:rsidR="00657244" w:rsidRPr="00715337" w:rsidDel="008D3B9E" w:rsidRDefault="00657244" w:rsidP="00BF7758">
            <w:pPr>
              <w:bidi/>
              <w:rPr>
                <w:del w:id="2241" w:author="Amos Baranes" w:date="2020-03-22T09:38:00Z"/>
                <w:rFonts w:cs="Arial"/>
              </w:rPr>
            </w:pPr>
            <w:del w:id="2242" w:author="Amos Baranes" w:date="2020-03-22T09:38:00Z">
              <w:r w:rsidDel="008D3B9E">
                <w:rPr>
                  <w:rFonts w:cs="Arial" w:hint="cs"/>
                  <w:rtl/>
                </w:rPr>
                <w:delText>עבור למצב "</w:delText>
              </w:r>
              <w:r w:rsidDel="008D3B9E">
                <w:rPr>
                  <w:rFonts w:cs="Arial"/>
                </w:rPr>
                <w:delText>Live streaming</w:delText>
              </w:r>
              <w:r w:rsidDel="008D3B9E">
                <w:rPr>
                  <w:rFonts w:cs="Arial" w:hint="cs"/>
                  <w:rtl/>
                </w:rPr>
                <w:delText>"</w:delText>
              </w:r>
            </w:del>
          </w:p>
        </w:tc>
        <w:tc>
          <w:tcPr>
            <w:tcW w:w="2977" w:type="dxa"/>
          </w:tcPr>
          <w:p w14:paraId="32DCE28C" w14:textId="7A1DB7F9" w:rsidR="00657244" w:rsidRPr="00715337" w:rsidDel="008D3B9E" w:rsidRDefault="00657244" w:rsidP="00BF7758">
            <w:pPr>
              <w:bidi/>
              <w:rPr>
                <w:del w:id="2243" w:author="Amos Baranes" w:date="2020-03-22T09:38:00Z"/>
                <w:rFonts w:cs="Arial"/>
                <w:rtl/>
              </w:rPr>
            </w:pPr>
            <w:del w:id="2244" w:author="Amos Baranes" w:date="2020-03-22T09:38:00Z">
              <w:r w:rsidDel="008D3B9E">
                <w:rPr>
                  <w:rFonts w:cs="Arial" w:hint="cs"/>
                  <w:rtl/>
                </w:rPr>
                <w:delText>הקלטת מדיה אמורה להתחיל</w:delText>
              </w:r>
            </w:del>
          </w:p>
        </w:tc>
        <w:tc>
          <w:tcPr>
            <w:tcW w:w="1984" w:type="dxa"/>
          </w:tcPr>
          <w:p w14:paraId="5EEBD0E0" w14:textId="6127C5AA" w:rsidR="00657244" w:rsidRPr="00715337" w:rsidDel="008D3B9E" w:rsidRDefault="00657244" w:rsidP="00BF7758">
            <w:pPr>
              <w:bidi/>
              <w:rPr>
                <w:del w:id="2245" w:author="Amos Baranes" w:date="2020-03-22T09:38:00Z"/>
                <w:rtl/>
              </w:rPr>
            </w:pPr>
          </w:p>
        </w:tc>
        <w:tc>
          <w:tcPr>
            <w:tcW w:w="1560" w:type="dxa"/>
          </w:tcPr>
          <w:p w14:paraId="17B90E2C" w14:textId="4988022F" w:rsidR="00657244" w:rsidDel="008D3B9E" w:rsidRDefault="00657244" w:rsidP="00BF7758">
            <w:pPr>
              <w:bidi/>
              <w:rPr>
                <w:del w:id="2246" w:author="Amos Baranes" w:date="2020-03-22T09:38:00Z"/>
                <w:rtl/>
              </w:rPr>
            </w:pPr>
            <w:del w:id="2247" w:author="Amos Baranes" w:date="2020-03-22T09:38:00Z">
              <w:r w:rsidDel="008D3B9E">
                <w:rPr>
                  <w:rFonts w:hint="cs"/>
                  <w:rtl/>
                </w:rPr>
                <w:delText>בוצע</w:delText>
              </w:r>
            </w:del>
          </w:p>
        </w:tc>
      </w:tr>
      <w:tr w:rsidR="00657244" w:rsidDel="008D3B9E" w14:paraId="7AA0A79C" w14:textId="5E3214A7" w:rsidTr="00BF7758">
        <w:trPr>
          <w:del w:id="2248" w:author="Amos Baranes" w:date="2020-03-22T09:38:00Z"/>
        </w:trPr>
        <w:tc>
          <w:tcPr>
            <w:tcW w:w="397" w:type="dxa"/>
          </w:tcPr>
          <w:p w14:paraId="04290C66" w14:textId="454D8B51" w:rsidR="00657244" w:rsidDel="008D3B9E" w:rsidRDefault="00657244" w:rsidP="00BF7758">
            <w:pPr>
              <w:bidi/>
              <w:rPr>
                <w:del w:id="2249" w:author="Amos Baranes" w:date="2020-03-22T09:38:00Z"/>
                <w:rtl/>
              </w:rPr>
            </w:pPr>
            <w:del w:id="2250" w:author="Amos Baranes" w:date="2020-03-22T09:38:00Z">
              <w:r w:rsidDel="008D3B9E">
                <w:rPr>
                  <w:rFonts w:hint="cs"/>
                  <w:rtl/>
                </w:rPr>
                <w:delText>4</w:delText>
              </w:r>
            </w:del>
          </w:p>
        </w:tc>
        <w:tc>
          <w:tcPr>
            <w:tcW w:w="2858" w:type="dxa"/>
          </w:tcPr>
          <w:p w14:paraId="35CD5EFA" w14:textId="092DDBDD" w:rsidR="00657244" w:rsidRPr="00715337" w:rsidDel="008D3B9E" w:rsidRDefault="00657244" w:rsidP="00BF7758">
            <w:pPr>
              <w:bidi/>
              <w:rPr>
                <w:del w:id="2251" w:author="Amos Baranes" w:date="2020-03-22T09:38:00Z"/>
              </w:rPr>
            </w:pPr>
            <w:del w:id="2252" w:author="Amos Baranes" w:date="2020-03-22T09:38:00Z">
              <w:r w:rsidDel="008D3B9E">
                <w:rPr>
                  <w:rFonts w:hint="cs"/>
                  <w:rtl/>
                </w:rPr>
                <w:delText>המתן 57 שניות</w:delText>
              </w:r>
            </w:del>
          </w:p>
        </w:tc>
        <w:tc>
          <w:tcPr>
            <w:tcW w:w="2977" w:type="dxa"/>
          </w:tcPr>
          <w:p w14:paraId="22C15FF5" w14:textId="3F586A0D" w:rsidR="00657244" w:rsidRPr="00715337" w:rsidDel="008D3B9E" w:rsidRDefault="00657244" w:rsidP="00BF7758">
            <w:pPr>
              <w:bidi/>
              <w:rPr>
                <w:del w:id="2253" w:author="Amos Baranes" w:date="2020-03-22T09:38:00Z"/>
              </w:rPr>
            </w:pPr>
          </w:p>
        </w:tc>
        <w:tc>
          <w:tcPr>
            <w:tcW w:w="1984" w:type="dxa"/>
          </w:tcPr>
          <w:p w14:paraId="6F8B0A40" w14:textId="3DE95A7A" w:rsidR="00657244" w:rsidRPr="00715337" w:rsidDel="008D3B9E" w:rsidRDefault="00657244" w:rsidP="00BF7758">
            <w:pPr>
              <w:bidi/>
              <w:rPr>
                <w:del w:id="2254" w:author="Amos Baranes" w:date="2020-03-22T09:38:00Z"/>
                <w:rtl/>
              </w:rPr>
            </w:pPr>
          </w:p>
        </w:tc>
        <w:tc>
          <w:tcPr>
            <w:tcW w:w="1560" w:type="dxa"/>
          </w:tcPr>
          <w:p w14:paraId="441527B2" w14:textId="1C2F508E" w:rsidR="00657244" w:rsidDel="008D3B9E" w:rsidRDefault="00657244" w:rsidP="00BF7758">
            <w:pPr>
              <w:bidi/>
              <w:rPr>
                <w:del w:id="2255" w:author="Amos Baranes" w:date="2020-03-22T09:38:00Z"/>
                <w:rtl/>
              </w:rPr>
            </w:pPr>
            <w:del w:id="2256" w:author="Amos Baranes" w:date="2020-03-22T09:38:00Z">
              <w:r w:rsidDel="008D3B9E">
                <w:rPr>
                  <w:rFonts w:hint="cs"/>
                  <w:rtl/>
                </w:rPr>
                <w:delText>המערכת לא שומרת סרטון של יותר מדקה. לפיכך נעשה מבחן לזמן נמוך מדקה</w:delText>
              </w:r>
            </w:del>
          </w:p>
        </w:tc>
      </w:tr>
      <w:tr w:rsidR="00657244" w:rsidDel="008D3B9E" w14:paraId="05231313" w14:textId="32C04546" w:rsidTr="00BF7758">
        <w:trPr>
          <w:del w:id="2257" w:author="Amos Baranes" w:date="2020-03-22T09:38:00Z"/>
        </w:trPr>
        <w:tc>
          <w:tcPr>
            <w:tcW w:w="397" w:type="dxa"/>
          </w:tcPr>
          <w:p w14:paraId="004B049C" w14:textId="716EFE70" w:rsidR="00657244" w:rsidDel="008D3B9E" w:rsidRDefault="00657244" w:rsidP="00BF7758">
            <w:pPr>
              <w:bidi/>
              <w:rPr>
                <w:del w:id="2258" w:author="Amos Baranes" w:date="2020-03-22T09:38:00Z"/>
                <w:rtl/>
              </w:rPr>
            </w:pPr>
            <w:del w:id="2259" w:author="Amos Baranes" w:date="2020-03-22T09:38:00Z">
              <w:r w:rsidDel="008D3B9E">
                <w:rPr>
                  <w:rFonts w:hint="cs"/>
                  <w:rtl/>
                </w:rPr>
                <w:delText>5</w:delText>
              </w:r>
            </w:del>
          </w:p>
        </w:tc>
        <w:tc>
          <w:tcPr>
            <w:tcW w:w="2858" w:type="dxa"/>
          </w:tcPr>
          <w:p w14:paraId="58FC8EBD" w14:textId="11633095" w:rsidR="00657244" w:rsidRPr="00715337" w:rsidDel="008D3B9E" w:rsidRDefault="00657244" w:rsidP="00BF7758">
            <w:pPr>
              <w:bidi/>
              <w:rPr>
                <w:del w:id="2260" w:author="Amos Baranes" w:date="2020-03-22T09:38:00Z"/>
              </w:rPr>
            </w:pPr>
            <w:del w:id="2261" w:author="Amos Baranes" w:date="2020-03-22T09:38:00Z">
              <w:r w:rsidRPr="00715337" w:rsidDel="008D3B9E">
                <w:rPr>
                  <w:rFonts w:cs="Arial"/>
                  <w:rtl/>
                </w:rPr>
                <w:delText>ה</w:delText>
              </w:r>
              <w:r w:rsidDel="008D3B9E">
                <w:rPr>
                  <w:rFonts w:cs="Arial" w:hint="cs"/>
                  <w:rtl/>
                </w:rPr>
                <w:delText>פעל</w:delText>
              </w:r>
              <w:r w:rsidRPr="00715337" w:rsidDel="008D3B9E">
                <w:rPr>
                  <w:rFonts w:cs="Arial"/>
                  <w:rtl/>
                </w:rPr>
                <w:delText xml:space="preserve"> את מצב הפרטיות</w:delText>
              </w:r>
            </w:del>
          </w:p>
        </w:tc>
        <w:tc>
          <w:tcPr>
            <w:tcW w:w="2977" w:type="dxa"/>
          </w:tcPr>
          <w:p w14:paraId="6BFCE018" w14:textId="254B7BE1" w:rsidR="00657244" w:rsidRPr="00715337" w:rsidDel="008D3B9E" w:rsidRDefault="00657244" w:rsidP="00BF7758">
            <w:pPr>
              <w:bidi/>
              <w:rPr>
                <w:del w:id="2262" w:author="Amos Baranes" w:date="2020-03-22T09:38:00Z"/>
              </w:rPr>
            </w:pPr>
          </w:p>
        </w:tc>
        <w:tc>
          <w:tcPr>
            <w:tcW w:w="1984" w:type="dxa"/>
          </w:tcPr>
          <w:p w14:paraId="5F2DF579" w14:textId="5BDC1F9C" w:rsidR="00657244" w:rsidRPr="00715337" w:rsidDel="008D3B9E" w:rsidRDefault="00657244" w:rsidP="00BF7758">
            <w:pPr>
              <w:bidi/>
              <w:rPr>
                <w:del w:id="2263" w:author="Amos Baranes" w:date="2020-03-22T09:38:00Z"/>
                <w:color w:val="FFFFFF" w:themeColor="background1"/>
                <w:rtl/>
              </w:rPr>
            </w:pPr>
          </w:p>
        </w:tc>
        <w:tc>
          <w:tcPr>
            <w:tcW w:w="1560" w:type="dxa"/>
          </w:tcPr>
          <w:p w14:paraId="012F0D6F" w14:textId="1AD68530" w:rsidR="00657244" w:rsidDel="008D3B9E" w:rsidRDefault="00657244" w:rsidP="00BF7758">
            <w:pPr>
              <w:bidi/>
              <w:rPr>
                <w:del w:id="2264" w:author="Amos Baranes" w:date="2020-03-22T09:38:00Z"/>
                <w:rtl/>
              </w:rPr>
            </w:pPr>
            <w:del w:id="2265" w:author="Amos Baranes" w:date="2020-03-22T09:38:00Z">
              <w:r w:rsidDel="008D3B9E">
                <w:rPr>
                  <w:rFonts w:hint="cs"/>
                  <w:rtl/>
                </w:rPr>
                <w:delText>בוצע</w:delText>
              </w:r>
            </w:del>
          </w:p>
        </w:tc>
      </w:tr>
      <w:tr w:rsidR="00657244" w:rsidDel="008D3B9E" w14:paraId="63F1CEBB" w14:textId="55DCE694" w:rsidTr="00BF7758">
        <w:trPr>
          <w:del w:id="2266" w:author="Amos Baranes" w:date="2020-03-22T09:38:00Z"/>
        </w:trPr>
        <w:tc>
          <w:tcPr>
            <w:tcW w:w="397" w:type="dxa"/>
          </w:tcPr>
          <w:p w14:paraId="2D9F78C7" w14:textId="30856F30" w:rsidR="00657244" w:rsidDel="008D3B9E" w:rsidRDefault="00657244" w:rsidP="00BF7758">
            <w:pPr>
              <w:bidi/>
              <w:rPr>
                <w:del w:id="2267" w:author="Amos Baranes" w:date="2020-03-22T09:38:00Z"/>
                <w:rtl/>
              </w:rPr>
            </w:pPr>
            <w:del w:id="2268" w:author="Amos Baranes" w:date="2020-03-22T09:38:00Z">
              <w:r w:rsidDel="008D3B9E">
                <w:rPr>
                  <w:rFonts w:hint="cs"/>
                  <w:rtl/>
                </w:rPr>
                <w:delText>6</w:delText>
              </w:r>
            </w:del>
          </w:p>
        </w:tc>
        <w:tc>
          <w:tcPr>
            <w:tcW w:w="2858" w:type="dxa"/>
          </w:tcPr>
          <w:p w14:paraId="59E92418" w14:textId="278C5565" w:rsidR="00657244" w:rsidDel="008D3B9E" w:rsidRDefault="00657244" w:rsidP="00BF7758">
            <w:pPr>
              <w:bidi/>
              <w:rPr>
                <w:del w:id="2269" w:author="Amos Baranes" w:date="2020-03-22T09:38:00Z"/>
                <w:rtl/>
              </w:rPr>
            </w:pPr>
            <w:del w:id="2270" w:author="Amos Baranes" w:date="2020-03-22T09:38:00Z">
              <w:r w:rsidDel="008D3B9E">
                <w:rPr>
                  <w:rFonts w:hint="cs"/>
                  <w:rtl/>
                </w:rPr>
                <w:delText>לחץ על "</w:delText>
              </w:r>
              <w:r w:rsidDel="008D3B9E">
                <w:rPr>
                  <w:rFonts w:hint="cs"/>
                </w:rPr>
                <w:delText>V</w:delText>
              </w:r>
              <w:r w:rsidDel="008D3B9E">
                <w:delText>ideo History</w:delText>
              </w:r>
              <w:r w:rsidDel="008D3B9E">
                <w:rPr>
                  <w:rFonts w:hint="cs"/>
                  <w:rtl/>
                </w:rPr>
                <w:delText>"</w:delText>
              </w:r>
              <w:r w:rsidDel="008D3B9E">
                <w:delText xml:space="preserve">  </w:delText>
              </w:r>
              <w:r w:rsidDel="008D3B9E">
                <w:rPr>
                  <w:rFonts w:hint="cs"/>
                  <w:rtl/>
                </w:rPr>
                <w:delText xml:space="preserve"> ומצא את סמל הוידאו שהוקלט</w:delText>
              </w:r>
            </w:del>
          </w:p>
        </w:tc>
        <w:tc>
          <w:tcPr>
            <w:tcW w:w="2977" w:type="dxa"/>
          </w:tcPr>
          <w:p w14:paraId="601A974D" w14:textId="2C05BA36" w:rsidR="00657244" w:rsidRPr="008D4061" w:rsidDel="008D3B9E" w:rsidRDefault="00657244" w:rsidP="00BF7758">
            <w:pPr>
              <w:bidi/>
              <w:rPr>
                <w:del w:id="2271" w:author="Amos Baranes" w:date="2020-03-22T09:38:00Z"/>
              </w:rPr>
            </w:pPr>
            <w:del w:id="2272" w:author="Amos Baranes" w:date="2020-03-22T09:38:00Z">
              <w:r w:rsidDel="008D3B9E">
                <w:rPr>
                  <w:rFonts w:hint="cs"/>
                  <w:rtl/>
                </w:rPr>
                <w:delText>מציאת סמל הודיאו שהוקלט</w:delText>
              </w:r>
            </w:del>
          </w:p>
        </w:tc>
        <w:tc>
          <w:tcPr>
            <w:tcW w:w="1984" w:type="dxa"/>
          </w:tcPr>
          <w:p w14:paraId="772B60C0" w14:textId="1E6AD004" w:rsidR="00657244" w:rsidDel="008D3B9E" w:rsidRDefault="00657244" w:rsidP="00BF7758">
            <w:pPr>
              <w:bidi/>
              <w:rPr>
                <w:del w:id="2273" w:author="Amos Baranes" w:date="2020-03-22T09:38:00Z"/>
                <w:rtl/>
              </w:rPr>
            </w:pPr>
            <w:del w:id="2274" w:author="Amos Baranes" w:date="2020-03-22T09:38:00Z">
              <w:r w:rsidDel="008D3B9E">
                <w:rPr>
                  <w:rFonts w:hint="cs"/>
                  <w:rtl/>
                </w:rPr>
                <w:delText>סמל הודיאו שהוקלט נמצא</w:delText>
              </w:r>
            </w:del>
          </w:p>
        </w:tc>
        <w:tc>
          <w:tcPr>
            <w:tcW w:w="1560" w:type="dxa"/>
          </w:tcPr>
          <w:p w14:paraId="562BA8A6" w14:textId="02BADDD5" w:rsidR="00657244" w:rsidDel="008D3B9E" w:rsidRDefault="00657244" w:rsidP="00BF7758">
            <w:pPr>
              <w:bidi/>
              <w:rPr>
                <w:del w:id="2275" w:author="Amos Baranes" w:date="2020-03-22T09:38:00Z"/>
                <w:rtl/>
              </w:rPr>
            </w:pPr>
          </w:p>
        </w:tc>
      </w:tr>
      <w:tr w:rsidR="00657244" w:rsidDel="008D3B9E" w14:paraId="7B0427CE" w14:textId="3391C4E4" w:rsidTr="00BF7758">
        <w:trPr>
          <w:del w:id="2276" w:author="Amos Baranes" w:date="2020-03-22T09:38:00Z"/>
        </w:trPr>
        <w:tc>
          <w:tcPr>
            <w:tcW w:w="397" w:type="dxa"/>
          </w:tcPr>
          <w:p w14:paraId="4E94C163" w14:textId="482B55AF" w:rsidR="00657244" w:rsidDel="008D3B9E" w:rsidRDefault="00657244" w:rsidP="00BF7758">
            <w:pPr>
              <w:bidi/>
              <w:rPr>
                <w:del w:id="2277" w:author="Amos Baranes" w:date="2020-03-22T09:38:00Z"/>
                <w:rtl/>
              </w:rPr>
            </w:pPr>
            <w:del w:id="2278" w:author="Amos Baranes" w:date="2020-03-22T09:38:00Z">
              <w:r w:rsidDel="008D3B9E">
                <w:rPr>
                  <w:rFonts w:hint="cs"/>
                  <w:rtl/>
                </w:rPr>
                <w:delText>7</w:delText>
              </w:r>
            </w:del>
          </w:p>
        </w:tc>
        <w:tc>
          <w:tcPr>
            <w:tcW w:w="2858" w:type="dxa"/>
          </w:tcPr>
          <w:p w14:paraId="3BCBCA8E" w14:textId="599964A6" w:rsidR="00657244" w:rsidDel="008D3B9E" w:rsidRDefault="00657244" w:rsidP="00BF7758">
            <w:pPr>
              <w:bidi/>
              <w:rPr>
                <w:del w:id="2279" w:author="Amos Baranes" w:date="2020-03-22T09:38:00Z"/>
                <w:rtl/>
              </w:rPr>
            </w:pPr>
            <w:del w:id="2280" w:author="Amos Baranes" w:date="2020-03-22T09:38:00Z">
              <w:r w:rsidDel="008D3B9E">
                <w:rPr>
                  <w:rFonts w:hint="cs"/>
                  <w:rtl/>
                </w:rPr>
                <w:delText>לחץ שמור ליד סמל הוידאו שהוקלט</w:delText>
              </w:r>
            </w:del>
          </w:p>
        </w:tc>
        <w:tc>
          <w:tcPr>
            <w:tcW w:w="2977" w:type="dxa"/>
          </w:tcPr>
          <w:p w14:paraId="14269064" w14:textId="4A10204A" w:rsidR="00657244" w:rsidDel="008D3B9E" w:rsidRDefault="00657244" w:rsidP="00BF7758">
            <w:pPr>
              <w:bidi/>
              <w:rPr>
                <w:del w:id="2281" w:author="Amos Baranes" w:date="2020-03-22T09:38:00Z"/>
                <w:rtl/>
              </w:rPr>
            </w:pPr>
            <w:del w:id="2282" w:author="Amos Baranes" w:date="2020-03-22T09:38:00Z">
              <w:r w:rsidDel="008D3B9E">
                <w:rPr>
                  <w:rFonts w:hint="cs"/>
                  <w:rtl/>
                </w:rPr>
                <w:delText xml:space="preserve">הודיאו נשמר </w:delText>
              </w:r>
            </w:del>
          </w:p>
        </w:tc>
        <w:tc>
          <w:tcPr>
            <w:tcW w:w="1984" w:type="dxa"/>
          </w:tcPr>
          <w:p w14:paraId="267E07E6" w14:textId="1BA63FC5" w:rsidR="00657244" w:rsidRPr="00D50595" w:rsidDel="008D3B9E" w:rsidRDefault="00657244" w:rsidP="00BF7758">
            <w:pPr>
              <w:bidi/>
              <w:rPr>
                <w:del w:id="2283" w:author="Amos Baranes" w:date="2020-03-22T09:38:00Z"/>
              </w:rPr>
            </w:pPr>
            <w:del w:id="2284" w:author="Amos Baranes" w:date="2020-03-22T09:38:00Z">
              <w:r w:rsidDel="008D3B9E">
                <w:rPr>
                  <w:rFonts w:hint="cs"/>
                  <w:rtl/>
                </w:rPr>
                <w:delText xml:space="preserve">אכן הוידאו נשמר ונמצא ב </w:delText>
              </w:r>
              <w:r w:rsidDel="008D3B9E">
                <w:rPr>
                  <w:rFonts w:hint="cs"/>
                </w:rPr>
                <w:delText>H</w:delText>
              </w:r>
              <w:r w:rsidDel="008D3B9E">
                <w:delText>ipBox</w:delText>
              </w:r>
            </w:del>
          </w:p>
        </w:tc>
        <w:tc>
          <w:tcPr>
            <w:tcW w:w="1560" w:type="dxa"/>
          </w:tcPr>
          <w:p w14:paraId="4C01C58A" w14:textId="53E92DE0" w:rsidR="00657244" w:rsidDel="008D3B9E" w:rsidRDefault="00657244" w:rsidP="00BF7758">
            <w:pPr>
              <w:bidi/>
              <w:rPr>
                <w:del w:id="2285" w:author="Amos Baranes" w:date="2020-03-22T09:38:00Z"/>
                <w:rtl/>
              </w:rPr>
            </w:pPr>
          </w:p>
        </w:tc>
      </w:tr>
    </w:tbl>
    <w:p w14:paraId="69780085" w14:textId="7A3B227C" w:rsidR="00657244" w:rsidDel="008D3B9E" w:rsidRDefault="00657244" w:rsidP="00657244">
      <w:pPr>
        <w:bidi/>
        <w:ind w:firstLine="360"/>
        <w:rPr>
          <w:del w:id="2286" w:author="Amos Baranes" w:date="2020-03-22T09:38:00Z"/>
          <w:rtl/>
        </w:rPr>
      </w:pPr>
    </w:p>
    <w:p w14:paraId="3BB8E3BB" w14:textId="49A6F013" w:rsidR="00657244" w:rsidDel="008D3B9E" w:rsidRDefault="00657244" w:rsidP="00657244">
      <w:pPr>
        <w:bidi/>
        <w:ind w:firstLine="360"/>
        <w:rPr>
          <w:del w:id="2287" w:author="Amos Baranes" w:date="2020-03-22T09:38:00Z"/>
          <w:rtl/>
        </w:rPr>
      </w:pPr>
    </w:p>
    <w:p w14:paraId="3F05489D" w14:textId="2454DAA7" w:rsidR="00657244" w:rsidDel="008D3B9E" w:rsidRDefault="00657244" w:rsidP="00657244">
      <w:pPr>
        <w:bidi/>
        <w:ind w:firstLine="360"/>
        <w:rPr>
          <w:del w:id="2288" w:author="Amos Baranes" w:date="2020-03-22T09:38:00Z"/>
          <w:rtl/>
        </w:rPr>
      </w:pPr>
    </w:p>
    <w:p w14:paraId="48BF740B" w14:textId="6654F2A9" w:rsidR="00657244" w:rsidDel="008D3B9E" w:rsidRDefault="00657244" w:rsidP="00657244">
      <w:pPr>
        <w:bidi/>
        <w:ind w:firstLine="360"/>
        <w:rPr>
          <w:del w:id="2289" w:author="Amos Baranes" w:date="2020-03-22T09:38:00Z"/>
          <w:rtl/>
        </w:rPr>
      </w:pPr>
    </w:p>
    <w:p w14:paraId="73D3AEFF" w14:textId="2942754C" w:rsidR="00657244" w:rsidDel="008D3B9E" w:rsidRDefault="00657244" w:rsidP="00657244">
      <w:pPr>
        <w:bidi/>
        <w:ind w:firstLine="360"/>
        <w:rPr>
          <w:del w:id="2290" w:author="Amos Baranes" w:date="2020-03-22T09:38:00Z"/>
          <w:rtl/>
        </w:rPr>
      </w:pPr>
      <w:del w:id="2291" w:author="Amos Baranes" w:date="2020-03-22T09:38:00Z">
        <w:r w:rsidDel="008D3B9E">
          <w:delText>5.1.3.2</w:delText>
        </w:r>
        <w:r w:rsidDel="008D3B9E">
          <w:tab/>
        </w:r>
        <w:r w:rsidRPr="00FE6121" w:rsidDel="008D3B9E">
          <w:rPr>
            <w:rFonts w:cs="Arial"/>
            <w:rtl/>
          </w:rPr>
          <w:delText xml:space="preserve">בדיקת מעבר של </w:delText>
        </w:r>
        <w:r w:rsidR="00274112" w:rsidDel="008D3B9E">
          <w:rPr>
            <w:rFonts w:cs="Arial" w:hint="cs"/>
            <w:rtl/>
          </w:rPr>
          <w:delText>אינפורמציה</w:delText>
        </w:r>
        <w:r w:rsidRPr="00FE6121" w:rsidDel="008D3B9E">
          <w:rPr>
            <w:rFonts w:cs="Arial"/>
            <w:rtl/>
          </w:rPr>
          <w:delText xml:space="preserve"> משרת המדיה – תאור</w:delText>
        </w:r>
        <w:r w:rsidDel="008D3B9E">
          <w:rPr>
            <w:rFonts w:cs="Arial" w:hint="cs"/>
            <w:rtl/>
          </w:rPr>
          <w:delText>ת חושך (0014)</w:delText>
        </w:r>
      </w:del>
    </w:p>
    <w:tbl>
      <w:tblPr>
        <w:tblStyle w:val="TableGrid"/>
        <w:bidiVisual/>
        <w:tblW w:w="9775" w:type="dxa"/>
        <w:tblLook w:val="04A0" w:firstRow="1" w:lastRow="0" w:firstColumn="1" w:lastColumn="0" w:noHBand="0" w:noVBand="1"/>
      </w:tblPr>
      <w:tblGrid>
        <w:gridCol w:w="397"/>
        <w:gridCol w:w="2715"/>
        <w:gridCol w:w="2410"/>
        <w:gridCol w:w="1843"/>
        <w:gridCol w:w="2410"/>
      </w:tblGrid>
      <w:tr w:rsidR="00657244" w:rsidDel="008D3B9E" w14:paraId="40817666" w14:textId="3B121B49" w:rsidTr="00BF7758">
        <w:trPr>
          <w:del w:id="2292" w:author="Amos Baranes" w:date="2020-03-22T09:38:00Z"/>
        </w:trPr>
        <w:tc>
          <w:tcPr>
            <w:tcW w:w="397" w:type="dxa"/>
          </w:tcPr>
          <w:p w14:paraId="1AED6726" w14:textId="4C21981B" w:rsidR="00657244" w:rsidDel="008D3B9E" w:rsidRDefault="00657244" w:rsidP="00BF7758">
            <w:pPr>
              <w:bidi/>
              <w:rPr>
                <w:del w:id="2293" w:author="Amos Baranes" w:date="2020-03-22T09:38:00Z"/>
                <w:rtl/>
              </w:rPr>
            </w:pPr>
            <w:del w:id="2294" w:author="Amos Baranes" w:date="2020-03-22T09:38:00Z">
              <w:r w:rsidDel="008D3B9E">
                <w:rPr>
                  <w:rFonts w:hint="cs"/>
                  <w:rtl/>
                </w:rPr>
                <w:delText>#</w:delText>
              </w:r>
            </w:del>
          </w:p>
        </w:tc>
        <w:tc>
          <w:tcPr>
            <w:tcW w:w="2715" w:type="dxa"/>
          </w:tcPr>
          <w:p w14:paraId="209ACFAF" w14:textId="6D104449" w:rsidR="00657244" w:rsidDel="008D3B9E" w:rsidRDefault="00657244" w:rsidP="00BF7758">
            <w:pPr>
              <w:bidi/>
              <w:rPr>
                <w:del w:id="2295" w:author="Amos Baranes" w:date="2020-03-22T09:38:00Z"/>
                <w:rtl/>
              </w:rPr>
            </w:pPr>
            <w:del w:id="2296" w:author="Amos Baranes" w:date="2020-03-22T09:38:00Z">
              <w:r w:rsidDel="008D3B9E">
                <w:rPr>
                  <w:rFonts w:hint="cs"/>
                  <w:rtl/>
                </w:rPr>
                <w:delText>שלבי ביצוע ההפעלה</w:delText>
              </w:r>
            </w:del>
          </w:p>
        </w:tc>
        <w:tc>
          <w:tcPr>
            <w:tcW w:w="2410" w:type="dxa"/>
          </w:tcPr>
          <w:p w14:paraId="6E1E2CDC" w14:textId="5EDBF151" w:rsidR="00657244" w:rsidDel="008D3B9E" w:rsidRDefault="00657244" w:rsidP="00BF7758">
            <w:pPr>
              <w:bidi/>
              <w:rPr>
                <w:del w:id="2297" w:author="Amos Baranes" w:date="2020-03-22T09:38:00Z"/>
                <w:rtl/>
              </w:rPr>
            </w:pPr>
            <w:del w:id="2298" w:author="Amos Baranes" w:date="2020-03-22T09:38:00Z">
              <w:r w:rsidDel="008D3B9E">
                <w:rPr>
                  <w:rFonts w:hint="cs"/>
                  <w:rtl/>
                </w:rPr>
                <w:delText>תוצאה צפויה</w:delText>
              </w:r>
            </w:del>
          </w:p>
        </w:tc>
        <w:tc>
          <w:tcPr>
            <w:tcW w:w="1843" w:type="dxa"/>
          </w:tcPr>
          <w:p w14:paraId="16ABEE48" w14:textId="55C5E84F" w:rsidR="00657244" w:rsidDel="008D3B9E" w:rsidRDefault="00657244" w:rsidP="00BF7758">
            <w:pPr>
              <w:bidi/>
              <w:rPr>
                <w:del w:id="2299" w:author="Amos Baranes" w:date="2020-03-22T09:38:00Z"/>
                <w:rtl/>
              </w:rPr>
            </w:pPr>
            <w:del w:id="2300" w:author="Amos Baranes" w:date="2020-03-22T09:38:00Z">
              <w:r w:rsidDel="008D3B9E">
                <w:rPr>
                  <w:rFonts w:hint="cs"/>
                  <w:rtl/>
                </w:rPr>
                <w:delText>סטטוס</w:delText>
              </w:r>
            </w:del>
          </w:p>
        </w:tc>
        <w:tc>
          <w:tcPr>
            <w:tcW w:w="2410" w:type="dxa"/>
          </w:tcPr>
          <w:p w14:paraId="5CE10B75" w14:textId="2DCA0AEE" w:rsidR="00657244" w:rsidDel="008D3B9E" w:rsidRDefault="00657244" w:rsidP="00BF7758">
            <w:pPr>
              <w:bidi/>
              <w:rPr>
                <w:del w:id="2301" w:author="Amos Baranes" w:date="2020-03-22T09:38:00Z"/>
                <w:rtl/>
              </w:rPr>
            </w:pPr>
            <w:del w:id="2302" w:author="Amos Baranes" w:date="2020-03-22T09:38:00Z">
              <w:r w:rsidDel="008D3B9E">
                <w:rPr>
                  <w:rFonts w:hint="cs"/>
                  <w:rtl/>
                </w:rPr>
                <w:delText>הערות</w:delText>
              </w:r>
            </w:del>
          </w:p>
        </w:tc>
      </w:tr>
      <w:tr w:rsidR="00657244" w:rsidDel="008D3B9E" w14:paraId="640BF53D" w14:textId="44606E20" w:rsidTr="00BF7758">
        <w:trPr>
          <w:del w:id="2303" w:author="Amos Baranes" w:date="2020-03-22T09:38:00Z"/>
        </w:trPr>
        <w:tc>
          <w:tcPr>
            <w:tcW w:w="397" w:type="dxa"/>
          </w:tcPr>
          <w:p w14:paraId="41A7FA4D" w14:textId="5F5FAA67" w:rsidR="00657244" w:rsidDel="008D3B9E" w:rsidRDefault="00657244" w:rsidP="00BF7758">
            <w:pPr>
              <w:bidi/>
              <w:rPr>
                <w:del w:id="2304" w:author="Amos Baranes" w:date="2020-03-22T09:38:00Z"/>
                <w:rtl/>
              </w:rPr>
            </w:pPr>
            <w:del w:id="2305" w:author="Amos Baranes" w:date="2020-03-22T09:38:00Z">
              <w:r w:rsidDel="008D3B9E">
                <w:rPr>
                  <w:rFonts w:hint="cs"/>
                  <w:rtl/>
                </w:rPr>
                <w:delText>1</w:delText>
              </w:r>
            </w:del>
          </w:p>
        </w:tc>
        <w:tc>
          <w:tcPr>
            <w:tcW w:w="2715" w:type="dxa"/>
          </w:tcPr>
          <w:p w14:paraId="643A2E3E" w14:textId="4B0D325E" w:rsidR="00657244" w:rsidRPr="00715337" w:rsidDel="008D3B9E" w:rsidRDefault="00657244" w:rsidP="00BF7758">
            <w:pPr>
              <w:bidi/>
              <w:rPr>
                <w:del w:id="2306" w:author="Amos Baranes" w:date="2020-03-22T09:38:00Z"/>
                <w:rtl/>
              </w:rPr>
            </w:pPr>
            <w:del w:id="230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cs="Arial" w:hint="cs"/>
                  <w:rtl/>
                </w:rPr>
                <w:delText>בהגדרות של "</w:delText>
              </w:r>
              <w:r w:rsidDel="008D3B9E">
                <w:rPr>
                  <w:rFonts w:cs="Arial"/>
                </w:rPr>
                <w:delText>Video and sound</w:delText>
              </w:r>
              <w:r w:rsidDel="008D3B9E">
                <w:rPr>
                  <w:rFonts w:cs="Arial" w:hint="cs"/>
                  <w:rtl/>
                </w:rPr>
                <w:delText>" בחר את האפשרות של איכות המדיה ל "</w:delText>
              </w:r>
              <w:r w:rsidDel="008D3B9E">
                <w:rPr>
                  <w:rFonts w:cs="Arial" w:hint="cs"/>
                </w:rPr>
                <w:delText>LOW</w:delText>
              </w:r>
              <w:r w:rsidDel="008D3B9E">
                <w:rPr>
                  <w:rFonts w:cs="Arial" w:hint="cs"/>
                  <w:rtl/>
                </w:rPr>
                <w:delText>"</w:delText>
              </w:r>
            </w:del>
          </w:p>
        </w:tc>
        <w:tc>
          <w:tcPr>
            <w:tcW w:w="2410" w:type="dxa"/>
          </w:tcPr>
          <w:p w14:paraId="270CEB4C" w14:textId="0E358DD8" w:rsidR="00657244" w:rsidRPr="00715337" w:rsidDel="008D3B9E" w:rsidRDefault="00657244" w:rsidP="00BF7758">
            <w:pPr>
              <w:bidi/>
              <w:rPr>
                <w:del w:id="2308" w:author="Amos Baranes" w:date="2020-03-22T09:38:00Z"/>
                <w:rtl/>
              </w:rPr>
            </w:pPr>
            <w:del w:id="2309" w:author="Amos Baranes" w:date="2020-03-22T09:38:00Z">
              <w:r w:rsidDel="008D3B9E">
                <w:rPr>
                  <w:rFonts w:hint="cs"/>
                  <w:rtl/>
                </w:rPr>
                <w:delText>מאפשר תקשורת מדיה באיכות נמוכה</w:delText>
              </w:r>
            </w:del>
          </w:p>
        </w:tc>
        <w:tc>
          <w:tcPr>
            <w:tcW w:w="1843" w:type="dxa"/>
          </w:tcPr>
          <w:p w14:paraId="35AB963B" w14:textId="378F5B21" w:rsidR="00657244" w:rsidRPr="00715337" w:rsidDel="008D3B9E" w:rsidRDefault="00657244" w:rsidP="00BF7758">
            <w:pPr>
              <w:bidi/>
              <w:rPr>
                <w:del w:id="2310" w:author="Amos Baranes" w:date="2020-03-22T09:38:00Z"/>
                <w:rtl/>
              </w:rPr>
            </w:pPr>
          </w:p>
        </w:tc>
        <w:tc>
          <w:tcPr>
            <w:tcW w:w="2410" w:type="dxa"/>
          </w:tcPr>
          <w:p w14:paraId="12AF2430" w14:textId="6FA26743" w:rsidR="00657244" w:rsidDel="008D3B9E" w:rsidRDefault="00657244" w:rsidP="00BF7758">
            <w:pPr>
              <w:bidi/>
              <w:rPr>
                <w:del w:id="2311" w:author="Amos Baranes" w:date="2020-03-22T09:38:00Z"/>
                <w:rtl/>
              </w:rPr>
            </w:pPr>
            <w:del w:id="2312" w:author="Amos Baranes" w:date="2020-03-22T09:38:00Z">
              <w:r w:rsidDel="008D3B9E">
                <w:rPr>
                  <w:rFonts w:hint="cs"/>
                  <w:rtl/>
                </w:rPr>
                <w:delText>בוצע</w:delText>
              </w:r>
            </w:del>
          </w:p>
        </w:tc>
      </w:tr>
      <w:tr w:rsidR="00657244" w:rsidDel="008D3B9E" w14:paraId="65D5AF87" w14:textId="1AB0A16E" w:rsidTr="00BF7758">
        <w:trPr>
          <w:del w:id="2313" w:author="Amos Baranes" w:date="2020-03-22T09:38:00Z"/>
        </w:trPr>
        <w:tc>
          <w:tcPr>
            <w:tcW w:w="397" w:type="dxa"/>
          </w:tcPr>
          <w:p w14:paraId="39CC2104" w14:textId="00D282D7" w:rsidR="00657244" w:rsidDel="008D3B9E" w:rsidRDefault="00657244" w:rsidP="00BF7758">
            <w:pPr>
              <w:bidi/>
              <w:rPr>
                <w:del w:id="2314" w:author="Amos Baranes" w:date="2020-03-22T09:38:00Z"/>
                <w:rtl/>
              </w:rPr>
            </w:pPr>
            <w:del w:id="2315" w:author="Amos Baranes" w:date="2020-03-22T09:38:00Z">
              <w:r w:rsidDel="008D3B9E">
                <w:rPr>
                  <w:rFonts w:hint="cs"/>
                  <w:rtl/>
                </w:rPr>
                <w:delText>2</w:delText>
              </w:r>
            </w:del>
          </w:p>
        </w:tc>
        <w:tc>
          <w:tcPr>
            <w:tcW w:w="2715" w:type="dxa"/>
          </w:tcPr>
          <w:p w14:paraId="671B79F5" w14:textId="310BE8A6" w:rsidR="00657244" w:rsidRPr="00715337" w:rsidDel="008D3B9E" w:rsidRDefault="00657244" w:rsidP="00BF7758">
            <w:pPr>
              <w:bidi/>
              <w:rPr>
                <w:del w:id="2316" w:author="Amos Baranes" w:date="2020-03-22T09:38:00Z"/>
                <w:rFonts w:cs="Arial"/>
                <w:rtl/>
              </w:rPr>
            </w:pPr>
            <w:del w:id="2317" w:author="Amos Baranes" w:date="2020-03-22T09:38:00Z">
              <w:r w:rsidRPr="00715337" w:rsidDel="008D3B9E">
                <w:rPr>
                  <w:rFonts w:cs="Arial"/>
                  <w:rtl/>
                </w:rPr>
                <w:delText>השבת את מצב הפרטיות</w:delText>
              </w:r>
            </w:del>
          </w:p>
        </w:tc>
        <w:tc>
          <w:tcPr>
            <w:tcW w:w="2410" w:type="dxa"/>
          </w:tcPr>
          <w:p w14:paraId="24228E3D" w14:textId="30E90674" w:rsidR="00657244" w:rsidDel="008D3B9E" w:rsidRDefault="00657244" w:rsidP="00BF7758">
            <w:pPr>
              <w:bidi/>
              <w:rPr>
                <w:del w:id="2318" w:author="Amos Baranes" w:date="2020-03-22T09:38:00Z"/>
                <w:rFonts w:cs="Arial"/>
                <w:rtl/>
              </w:rPr>
            </w:pPr>
          </w:p>
        </w:tc>
        <w:tc>
          <w:tcPr>
            <w:tcW w:w="1843" w:type="dxa"/>
          </w:tcPr>
          <w:p w14:paraId="5CB772A8" w14:textId="76A95FAD" w:rsidR="00657244" w:rsidRPr="00715337" w:rsidDel="008D3B9E" w:rsidRDefault="00657244" w:rsidP="00BF7758">
            <w:pPr>
              <w:bidi/>
              <w:rPr>
                <w:del w:id="2319" w:author="Amos Baranes" w:date="2020-03-22T09:38:00Z"/>
                <w:rtl/>
              </w:rPr>
            </w:pPr>
          </w:p>
        </w:tc>
        <w:tc>
          <w:tcPr>
            <w:tcW w:w="2410" w:type="dxa"/>
          </w:tcPr>
          <w:p w14:paraId="04B66F3A" w14:textId="528A3218" w:rsidR="00657244" w:rsidDel="008D3B9E" w:rsidRDefault="00657244" w:rsidP="00BF7758">
            <w:pPr>
              <w:bidi/>
              <w:rPr>
                <w:del w:id="2320" w:author="Amos Baranes" w:date="2020-03-22T09:38:00Z"/>
                <w:rtl/>
              </w:rPr>
            </w:pPr>
            <w:del w:id="2321" w:author="Amos Baranes" w:date="2020-03-22T09:38:00Z">
              <w:r w:rsidDel="008D3B9E">
                <w:rPr>
                  <w:rFonts w:hint="cs"/>
                  <w:rtl/>
                </w:rPr>
                <w:delText>בוצע</w:delText>
              </w:r>
            </w:del>
          </w:p>
        </w:tc>
      </w:tr>
      <w:tr w:rsidR="00657244" w:rsidDel="008D3B9E" w14:paraId="3CE36464" w14:textId="2A839967" w:rsidTr="00BF7758">
        <w:trPr>
          <w:del w:id="2322" w:author="Amos Baranes" w:date="2020-03-22T09:38:00Z"/>
        </w:trPr>
        <w:tc>
          <w:tcPr>
            <w:tcW w:w="397" w:type="dxa"/>
          </w:tcPr>
          <w:p w14:paraId="51BBB55E" w14:textId="47A6EF0B" w:rsidR="00657244" w:rsidDel="008D3B9E" w:rsidRDefault="00657244" w:rsidP="00BF7758">
            <w:pPr>
              <w:bidi/>
              <w:rPr>
                <w:del w:id="2323" w:author="Amos Baranes" w:date="2020-03-22T09:38:00Z"/>
                <w:rtl/>
              </w:rPr>
            </w:pPr>
            <w:del w:id="2324" w:author="Amos Baranes" w:date="2020-03-22T09:38:00Z">
              <w:r w:rsidDel="008D3B9E">
                <w:rPr>
                  <w:rFonts w:hint="cs"/>
                  <w:rtl/>
                </w:rPr>
                <w:delText>3</w:delText>
              </w:r>
            </w:del>
          </w:p>
        </w:tc>
        <w:tc>
          <w:tcPr>
            <w:tcW w:w="2715" w:type="dxa"/>
          </w:tcPr>
          <w:p w14:paraId="2929C37F" w14:textId="69B8576D" w:rsidR="00657244" w:rsidDel="008D3B9E" w:rsidRDefault="00657244" w:rsidP="00BF7758">
            <w:pPr>
              <w:bidi/>
              <w:rPr>
                <w:del w:id="2325" w:author="Amos Baranes" w:date="2020-03-22T09:38:00Z"/>
                <w:rFonts w:cs="Arial"/>
                <w:rtl/>
              </w:rPr>
            </w:pPr>
            <w:del w:id="2326" w:author="Amos Baranes" w:date="2020-03-22T09:38:00Z">
              <w:r w:rsidDel="008D3B9E">
                <w:rPr>
                  <w:rFonts w:cs="Arial" w:hint="cs"/>
                  <w:rtl/>
                </w:rPr>
                <w:delText>הפעל תאורת לילה אינפרא אדום התנאי חושך.</w:delText>
              </w:r>
            </w:del>
          </w:p>
        </w:tc>
        <w:tc>
          <w:tcPr>
            <w:tcW w:w="2410" w:type="dxa"/>
          </w:tcPr>
          <w:p w14:paraId="423DABA4" w14:textId="5FFEE64F" w:rsidR="00657244" w:rsidDel="008D3B9E" w:rsidRDefault="00657244" w:rsidP="00BF7758">
            <w:pPr>
              <w:bidi/>
              <w:rPr>
                <w:del w:id="2327" w:author="Amos Baranes" w:date="2020-03-22T09:38:00Z"/>
                <w:rFonts w:cs="Arial"/>
                <w:rtl/>
              </w:rPr>
            </w:pPr>
          </w:p>
        </w:tc>
        <w:tc>
          <w:tcPr>
            <w:tcW w:w="1843" w:type="dxa"/>
          </w:tcPr>
          <w:p w14:paraId="52EE7783" w14:textId="50D64C40" w:rsidR="00657244" w:rsidRPr="00715337" w:rsidDel="008D3B9E" w:rsidRDefault="00657244" w:rsidP="00BF7758">
            <w:pPr>
              <w:bidi/>
              <w:rPr>
                <w:del w:id="2328" w:author="Amos Baranes" w:date="2020-03-22T09:38:00Z"/>
                <w:rtl/>
              </w:rPr>
            </w:pPr>
          </w:p>
        </w:tc>
        <w:tc>
          <w:tcPr>
            <w:tcW w:w="2410" w:type="dxa"/>
          </w:tcPr>
          <w:p w14:paraId="216BBAA1" w14:textId="29833B38" w:rsidR="00657244" w:rsidDel="008D3B9E" w:rsidRDefault="00657244" w:rsidP="00BF7758">
            <w:pPr>
              <w:bidi/>
              <w:rPr>
                <w:del w:id="2329" w:author="Amos Baranes" w:date="2020-03-22T09:38:00Z"/>
                <w:rtl/>
              </w:rPr>
            </w:pPr>
            <w:del w:id="2330" w:author="Amos Baranes" w:date="2020-03-22T09:38:00Z">
              <w:r w:rsidDel="008D3B9E">
                <w:rPr>
                  <w:rFonts w:hint="cs"/>
                  <w:rtl/>
                </w:rPr>
                <w:delText>בוצע</w:delText>
              </w:r>
            </w:del>
          </w:p>
        </w:tc>
      </w:tr>
      <w:tr w:rsidR="00657244" w:rsidDel="008D3B9E" w14:paraId="157FEA20" w14:textId="02AB58CC" w:rsidTr="00BF7758">
        <w:trPr>
          <w:del w:id="2331" w:author="Amos Baranes" w:date="2020-03-22T09:38:00Z"/>
        </w:trPr>
        <w:tc>
          <w:tcPr>
            <w:tcW w:w="397" w:type="dxa"/>
          </w:tcPr>
          <w:p w14:paraId="7A8F291D" w14:textId="568706A4" w:rsidR="00657244" w:rsidDel="008D3B9E" w:rsidRDefault="00657244" w:rsidP="00BF7758">
            <w:pPr>
              <w:bidi/>
              <w:rPr>
                <w:del w:id="2332" w:author="Amos Baranes" w:date="2020-03-22T09:38:00Z"/>
                <w:rtl/>
              </w:rPr>
            </w:pPr>
            <w:del w:id="2333" w:author="Amos Baranes" w:date="2020-03-22T09:38:00Z">
              <w:r w:rsidDel="008D3B9E">
                <w:rPr>
                  <w:rFonts w:hint="cs"/>
                  <w:rtl/>
                </w:rPr>
                <w:delText>4</w:delText>
              </w:r>
            </w:del>
          </w:p>
        </w:tc>
        <w:tc>
          <w:tcPr>
            <w:tcW w:w="2715" w:type="dxa"/>
          </w:tcPr>
          <w:p w14:paraId="6129471A" w14:textId="4F69F90F" w:rsidR="00657244" w:rsidRPr="00715337" w:rsidDel="008D3B9E" w:rsidRDefault="00657244" w:rsidP="00BF7758">
            <w:pPr>
              <w:bidi/>
              <w:rPr>
                <w:del w:id="2334" w:author="Amos Baranes" w:date="2020-03-22T09:38:00Z"/>
                <w:rFonts w:cs="Arial"/>
              </w:rPr>
            </w:pPr>
            <w:del w:id="2335" w:author="Amos Baranes" w:date="2020-03-22T09:38:00Z">
              <w:r w:rsidDel="008D3B9E">
                <w:rPr>
                  <w:rFonts w:cs="Arial" w:hint="cs"/>
                  <w:rtl/>
                </w:rPr>
                <w:delText>עבור למצב "</w:delText>
              </w:r>
              <w:r w:rsidDel="008D3B9E">
                <w:rPr>
                  <w:rFonts w:cs="Arial"/>
                </w:rPr>
                <w:delText>Live streaming</w:delText>
              </w:r>
              <w:r w:rsidDel="008D3B9E">
                <w:rPr>
                  <w:rFonts w:cs="Arial" w:hint="cs"/>
                  <w:rtl/>
                </w:rPr>
                <w:delText>"</w:delText>
              </w:r>
            </w:del>
          </w:p>
        </w:tc>
        <w:tc>
          <w:tcPr>
            <w:tcW w:w="2410" w:type="dxa"/>
          </w:tcPr>
          <w:p w14:paraId="07999D2C" w14:textId="0B845C5C" w:rsidR="00657244" w:rsidRPr="00715337" w:rsidDel="008D3B9E" w:rsidRDefault="00657244" w:rsidP="00BF7758">
            <w:pPr>
              <w:bidi/>
              <w:rPr>
                <w:del w:id="2336" w:author="Amos Baranes" w:date="2020-03-22T09:38:00Z"/>
                <w:rFonts w:cs="Arial"/>
                <w:rtl/>
              </w:rPr>
            </w:pPr>
            <w:del w:id="2337" w:author="Amos Baranes" w:date="2020-03-22T09:38:00Z">
              <w:r w:rsidDel="008D3B9E">
                <w:rPr>
                  <w:rFonts w:cs="Arial" w:hint="cs"/>
                  <w:rtl/>
                </w:rPr>
                <w:delText>הקלטת מדיה אמורה להתחיל</w:delText>
              </w:r>
            </w:del>
          </w:p>
        </w:tc>
        <w:tc>
          <w:tcPr>
            <w:tcW w:w="1843" w:type="dxa"/>
          </w:tcPr>
          <w:p w14:paraId="2B2F439A" w14:textId="6FD7EF1D" w:rsidR="00657244" w:rsidRPr="00715337" w:rsidDel="008D3B9E" w:rsidRDefault="00657244" w:rsidP="00BF7758">
            <w:pPr>
              <w:bidi/>
              <w:rPr>
                <w:del w:id="2338" w:author="Amos Baranes" w:date="2020-03-22T09:38:00Z"/>
                <w:rtl/>
              </w:rPr>
            </w:pPr>
          </w:p>
        </w:tc>
        <w:tc>
          <w:tcPr>
            <w:tcW w:w="2410" w:type="dxa"/>
          </w:tcPr>
          <w:p w14:paraId="4F4141A3" w14:textId="0FBA8C77" w:rsidR="00657244" w:rsidDel="008D3B9E" w:rsidRDefault="00657244" w:rsidP="00BF7758">
            <w:pPr>
              <w:bidi/>
              <w:rPr>
                <w:del w:id="2339" w:author="Amos Baranes" w:date="2020-03-22T09:38:00Z"/>
                <w:rtl/>
              </w:rPr>
            </w:pPr>
            <w:del w:id="2340" w:author="Amos Baranes" w:date="2020-03-22T09:38:00Z">
              <w:r w:rsidDel="008D3B9E">
                <w:rPr>
                  <w:rFonts w:hint="cs"/>
                  <w:rtl/>
                </w:rPr>
                <w:delText>בוצע</w:delText>
              </w:r>
            </w:del>
          </w:p>
        </w:tc>
      </w:tr>
      <w:tr w:rsidR="00657244" w:rsidDel="008D3B9E" w14:paraId="31B8E404" w14:textId="173AF055" w:rsidTr="00BF7758">
        <w:trPr>
          <w:del w:id="2341" w:author="Amos Baranes" w:date="2020-03-22T09:38:00Z"/>
        </w:trPr>
        <w:tc>
          <w:tcPr>
            <w:tcW w:w="397" w:type="dxa"/>
          </w:tcPr>
          <w:p w14:paraId="67459448" w14:textId="260F7B60" w:rsidR="00657244" w:rsidDel="008D3B9E" w:rsidRDefault="00657244" w:rsidP="00BF7758">
            <w:pPr>
              <w:bidi/>
              <w:rPr>
                <w:del w:id="2342" w:author="Amos Baranes" w:date="2020-03-22T09:38:00Z"/>
                <w:rtl/>
              </w:rPr>
            </w:pPr>
            <w:del w:id="2343" w:author="Amos Baranes" w:date="2020-03-22T09:38:00Z">
              <w:r w:rsidDel="008D3B9E">
                <w:rPr>
                  <w:rFonts w:hint="cs"/>
                  <w:rtl/>
                </w:rPr>
                <w:delText>5</w:delText>
              </w:r>
            </w:del>
          </w:p>
        </w:tc>
        <w:tc>
          <w:tcPr>
            <w:tcW w:w="2715" w:type="dxa"/>
          </w:tcPr>
          <w:p w14:paraId="73567302" w14:textId="1272E017" w:rsidR="00657244" w:rsidRPr="00715337" w:rsidDel="008D3B9E" w:rsidRDefault="00657244" w:rsidP="00BF7758">
            <w:pPr>
              <w:bidi/>
              <w:rPr>
                <w:del w:id="2344" w:author="Amos Baranes" w:date="2020-03-22T09:38:00Z"/>
              </w:rPr>
            </w:pPr>
            <w:del w:id="2345" w:author="Amos Baranes" w:date="2020-03-22T09:38:00Z">
              <w:r w:rsidDel="008D3B9E">
                <w:rPr>
                  <w:rFonts w:hint="cs"/>
                  <w:rtl/>
                </w:rPr>
                <w:delText>המתן 57 שניות</w:delText>
              </w:r>
            </w:del>
          </w:p>
        </w:tc>
        <w:tc>
          <w:tcPr>
            <w:tcW w:w="2410" w:type="dxa"/>
          </w:tcPr>
          <w:p w14:paraId="5687004C" w14:textId="5C0B9A49" w:rsidR="00657244" w:rsidRPr="00715337" w:rsidDel="008D3B9E" w:rsidRDefault="00657244" w:rsidP="00BF7758">
            <w:pPr>
              <w:bidi/>
              <w:rPr>
                <w:del w:id="2346" w:author="Amos Baranes" w:date="2020-03-22T09:38:00Z"/>
              </w:rPr>
            </w:pPr>
          </w:p>
        </w:tc>
        <w:tc>
          <w:tcPr>
            <w:tcW w:w="1843" w:type="dxa"/>
          </w:tcPr>
          <w:p w14:paraId="14234518" w14:textId="442ACABF" w:rsidR="00657244" w:rsidRPr="00715337" w:rsidDel="008D3B9E" w:rsidRDefault="00657244" w:rsidP="00BF7758">
            <w:pPr>
              <w:bidi/>
              <w:rPr>
                <w:del w:id="2347" w:author="Amos Baranes" w:date="2020-03-22T09:38:00Z"/>
                <w:rtl/>
              </w:rPr>
            </w:pPr>
          </w:p>
        </w:tc>
        <w:tc>
          <w:tcPr>
            <w:tcW w:w="2410" w:type="dxa"/>
          </w:tcPr>
          <w:p w14:paraId="281E6942" w14:textId="71E5C81D" w:rsidR="00657244" w:rsidDel="008D3B9E" w:rsidRDefault="00657244" w:rsidP="00BF7758">
            <w:pPr>
              <w:bidi/>
              <w:rPr>
                <w:del w:id="2348" w:author="Amos Baranes" w:date="2020-03-22T09:38:00Z"/>
                <w:rtl/>
              </w:rPr>
            </w:pPr>
            <w:del w:id="2349" w:author="Amos Baranes" w:date="2020-03-22T09:38:00Z">
              <w:r w:rsidDel="008D3B9E">
                <w:rPr>
                  <w:rFonts w:hint="cs"/>
                  <w:rtl/>
                </w:rPr>
                <w:delText>המערכת לא שומרת סרטון של יותר מדקה. לפיכך נעשה מבחן לזמן נמוך מדקה</w:delText>
              </w:r>
            </w:del>
          </w:p>
        </w:tc>
      </w:tr>
      <w:tr w:rsidR="00657244" w:rsidDel="008D3B9E" w14:paraId="530C0120" w14:textId="6BE2D52F" w:rsidTr="00BF7758">
        <w:trPr>
          <w:del w:id="2350" w:author="Amos Baranes" w:date="2020-03-22T09:38:00Z"/>
        </w:trPr>
        <w:tc>
          <w:tcPr>
            <w:tcW w:w="397" w:type="dxa"/>
          </w:tcPr>
          <w:p w14:paraId="1D103B88" w14:textId="0A7A1437" w:rsidR="00657244" w:rsidDel="008D3B9E" w:rsidRDefault="00657244" w:rsidP="00BF7758">
            <w:pPr>
              <w:bidi/>
              <w:rPr>
                <w:del w:id="2351" w:author="Amos Baranes" w:date="2020-03-22T09:38:00Z"/>
                <w:rtl/>
              </w:rPr>
            </w:pPr>
            <w:del w:id="2352" w:author="Amos Baranes" w:date="2020-03-22T09:38:00Z">
              <w:r w:rsidDel="008D3B9E">
                <w:rPr>
                  <w:rFonts w:hint="cs"/>
                  <w:rtl/>
                </w:rPr>
                <w:delText>6</w:delText>
              </w:r>
            </w:del>
          </w:p>
        </w:tc>
        <w:tc>
          <w:tcPr>
            <w:tcW w:w="2715" w:type="dxa"/>
          </w:tcPr>
          <w:p w14:paraId="12C88E3A" w14:textId="14A048E1" w:rsidR="00657244" w:rsidRPr="00715337" w:rsidDel="008D3B9E" w:rsidRDefault="00657244" w:rsidP="00BF7758">
            <w:pPr>
              <w:bidi/>
              <w:rPr>
                <w:del w:id="2353" w:author="Amos Baranes" w:date="2020-03-22T09:38:00Z"/>
              </w:rPr>
            </w:pPr>
            <w:del w:id="2354" w:author="Amos Baranes" w:date="2020-03-22T09:38:00Z">
              <w:r w:rsidRPr="00715337" w:rsidDel="008D3B9E">
                <w:rPr>
                  <w:rFonts w:cs="Arial"/>
                  <w:rtl/>
                </w:rPr>
                <w:delText>ה</w:delText>
              </w:r>
              <w:r w:rsidDel="008D3B9E">
                <w:rPr>
                  <w:rFonts w:cs="Arial" w:hint="cs"/>
                  <w:rtl/>
                </w:rPr>
                <w:delText>פעל</w:delText>
              </w:r>
              <w:r w:rsidRPr="00715337" w:rsidDel="008D3B9E">
                <w:rPr>
                  <w:rFonts w:cs="Arial"/>
                  <w:rtl/>
                </w:rPr>
                <w:delText xml:space="preserve"> את מצב הפרטיות</w:delText>
              </w:r>
            </w:del>
          </w:p>
        </w:tc>
        <w:tc>
          <w:tcPr>
            <w:tcW w:w="2410" w:type="dxa"/>
          </w:tcPr>
          <w:p w14:paraId="3304F4ED" w14:textId="6418A1C0" w:rsidR="00657244" w:rsidRPr="00715337" w:rsidDel="008D3B9E" w:rsidRDefault="00657244" w:rsidP="00BF7758">
            <w:pPr>
              <w:bidi/>
              <w:rPr>
                <w:del w:id="2355" w:author="Amos Baranes" w:date="2020-03-22T09:38:00Z"/>
              </w:rPr>
            </w:pPr>
          </w:p>
        </w:tc>
        <w:tc>
          <w:tcPr>
            <w:tcW w:w="1843" w:type="dxa"/>
          </w:tcPr>
          <w:p w14:paraId="6035083B" w14:textId="20021D91" w:rsidR="00657244" w:rsidRPr="00715337" w:rsidDel="008D3B9E" w:rsidRDefault="00657244" w:rsidP="00BF7758">
            <w:pPr>
              <w:bidi/>
              <w:rPr>
                <w:del w:id="2356" w:author="Amos Baranes" w:date="2020-03-22T09:38:00Z"/>
                <w:color w:val="FFFFFF" w:themeColor="background1"/>
                <w:rtl/>
              </w:rPr>
            </w:pPr>
          </w:p>
        </w:tc>
        <w:tc>
          <w:tcPr>
            <w:tcW w:w="2410" w:type="dxa"/>
          </w:tcPr>
          <w:p w14:paraId="6D899AFE" w14:textId="67D4DB02" w:rsidR="00657244" w:rsidDel="008D3B9E" w:rsidRDefault="00657244" w:rsidP="00BF7758">
            <w:pPr>
              <w:bidi/>
              <w:rPr>
                <w:del w:id="2357" w:author="Amos Baranes" w:date="2020-03-22T09:38:00Z"/>
                <w:rtl/>
              </w:rPr>
            </w:pPr>
            <w:del w:id="2358" w:author="Amos Baranes" w:date="2020-03-22T09:38:00Z">
              <w:r w:rsidDel="008D3B9E">
                <w:rPr>
                  <w:rFonts w:hint="cs"/>
                  <w:rtl/>
                </w:rPr>
                <w:delText>בוצע</w:delText>
              </w:r>
            </w:del>
          </w:p>
        </w:tc>
      </w:tr>
      <w:tr w:rsidR="00657244" w:rsidDel="008D3B9E" w14:paraId="2C55264A" w14:textId="54FAC2D8" w:rsidTr="00BF7758">
        <w:trPr>
          <w:del w:id="2359" w:author="Amos Baranes" w:date="2020-03-22T09:38:00Z"/>
        </w:trPr>
        <w:tc>
          <w:tcPr>
            <w:tcW w:w="397" w:type="dxa"/>
          </w:tcPr>
          <w:p w14:paraId="0E941666" w14:textId="7F22B694" w:rsidR="00657244" w:rsidDel="008D3B9E" w:rsidRDefault="00657244" w:rsidP="00BF7758">
            <w:pPr>
              <w:bidi/>
              <w:rPr>
                <w:del w:id="2360" w:author="Amos Baranes" w:date="2020-03-22T09:38:00Z"/>
                <w:rtl/>
              </w:rPr>
            </w:pPr>
            <w:del w:id="2361" w:author="Amos Baranes" w:date="2020-03-22T09:38:00Z">
              <w:r w:rsidDel="008D3B9E">
                <w:rPr>
                  <w:rFonts w:hint="cs"/>
                  <w:rtl/>
                </w:rPr>
                <w:delText>7</w:delText>
              </w:r>
            </w:del>
          </w:p>
        </w:tc>
        <w:tc>
          <w:tcPr>
            <w:tcW w:w="2715" w:type="dxa"/>
          </w:tcPr>
          <w:p w14:paraId="622BFE80" w14:textId="24554FBC" w:rsidR="00657244" w:rsidDel="008D3B9E" w:rsidRDefault="00657244" w:rsidP="00BF7758">
            <w:pPr>
              <w:bidi/>
              <w:rPr>
                <w:del w:id="2362" w:author="Amos Baranes" w:date="2020-03-22T09:38:00Z"/>
                <w:rtl/>
              </w:rPr>
            </w:pPr>
            <w:del w:id="2363" w:author="Amos Baranes" w:date="2020-03-22T09:38:00Z">
              <w:r w:rsidDel="008D3B9E">
                <w:rPr>
                  <w:rFonts w:hint="cs"/>
                  <w:rtl/>
                </w:rPr>
                <w:delText>לחץ על "</w:delText>
              </w:r>
              <w:r w:rsidDel="008D3B9E">
                <w:rPr>
                  <w:rFonts w:hint="cs"/>
                </w:rPr>
                <w:delText>V</w:delText>
              </w:r>
              <w:r w:rsidDel="008D3B9E">
                <w:delText>ideo History</w:delText>
              </w:r>
              <w:r w:rsidDel="008D3B9E">
                <w:rPr>
                  <w:rFonts w:hint="cs"/>
                  <w:rtl/>
                </w:rPr>
                <w:delText>"</w:delText>
              </w:r>
              <w:r w:rsidDel="008D3B9E">
                <w:delText xml:space="preserve">  </w:delText>
              </w:r>
              <w:r w:rsidDel="008D3B9E">
                <w:rPr>
                  <w:rFonts w:hint="cs"/>
                  <w:rtl/>
                </w:rPr>
                <w:delText xml:space="preserve"> ומצא את סמל הוידאו שהוקלט</w:delText>
              </w:r>
            </w:del>
          </w:p>
        </w:tc>
        <w:tc>
          <w:tcPr>
            <w:tcW w:w="2410" w:type="dxa"/>
          </w:tcPr>
          <w:p w14:paraId="4CCF5E39" w14:textId="3AF3FDEE" w:rsidR="00657244" w:rsidRPr="008D4061" w:rsidDel="008D3B9E" w:rsidRDefault="00657244" w:rsidP="00BF7758">
            <w:pPr>
              <w:bidi/>
              <w:rPr>
                <w:del w:id="2364" w:author="Amos Baranes" w:date="2020-03-22T09:38:00Z"/>
              </w:rPr>
            </w:pPr>
            <w:del w:id="2365" w:author="Amos Baranes" w:date="2020-03-22T09:38:00Z">
              <w:r w:rsidDel="008D3B9E">
                <w:rPr>
                  <w:rFonts w:hint="cs"/>
                  <w:rtl/>
                </w:rPr>
                <w:delText>סמל הודיאו שהוקלט</w:delText>
              </w:r>
              <w:r w:rsidR="00D00CBD" w:rsidDel="008D3B9E">
                <w:delText xml:space="preserve"> </w:delText>
              </w:r>
              <w:r w:rsidDel="008D3B9E">
                <w:rPr>
                  <w:rFonts w:hint="cs"/>
                  <w:rtl/>
                </w:rPr>
                <w:delText>נמצא</w:delText>
              </w:r>
            </w:del>
          </w:p>
        </w:tc>
        <w:tc>
          <w:tcPr>
            <w:tcW w:w="1843" w:type="dxa"/>
          </w:tcPr>
          <w:p w14:paraId="4A5E95DC" w14:textId="5B9B9E66" w:rsidR="00657244" w:rsidDel="008D3B9E" w:rsidRDefault="00657244" w:rsidP="00BF7758">
            <w:pPr>
              <w:bidi/>
              <w:rPr>
                <w:del w:id="2366" w:author="Amos Baranes" w:date="2020-03-22T09:38:00Z"/>
                <w:rtl/>
              </w:rPr>
            </w:pPr>
            <w:del w:id="2367" w:author="Amos Baranes" w:date="2020-03-22T09:38:00Z">
              <w:r w:rsidDel="008D3B9E">
                <w:rPr>
                  <w:rFonts w:hint="cs"/>
                  <w:rtl/>
                </w:rPr>
                <w:delText xml:space="preserve">סמל הודיאו שהוקלט </w:delText>
              </w:r>
              <w:r w:rsidR="00D00CBD" w:rsidDel="008D3B9E">
                <w:rPr>
                  <w:rFonts w:hint="cs"/>
                  <w:rtl/>
                </w:rPr>
                <w:delText xml:space="preserve">לא </w:delText>
              </w:r>
              <w:r w:rsidDel="008D3B9E">
                <w:rPr>
                  <w:rFonts w:hint="cs"/>
                  <w:rtl/>
                </w:rPr>
                <w:delText>נמצא</w:delText>
              </w:r>
            </w:del>
          </w:p>
        </w:tc>
        <w:tc>
          <w:tcPr>
            <w:tcW w:w="2410" w:type="dxa"/>
          </w:tcPr>
          <w:p w14:paraId="29A7FB01" w14:textId="7C188D89" w:rsidR="00657244" w:rsidDel="008D3B9E" w:rsidRDefault="00657244" w:rsidP="00BF7758">
            <w:pPr>
              <w:bidi/>
              <w:rPr>
                <w:del w:id="2368" w:author="Amos Baranes" w:date="2020-03-22T09:38:00Z"/>
                <w:rtl/>
              </w:rPr>
            </w:pPr>
          </w:p>
        </w:tc>
      </w:tr>
    </w:tbl>
    <w:p w14:paraId="59AA9EF3" w14:textId="3311BEE6" w:rsidR="00657244" w:rsidDel="008D3B9E" w:rsidRDefault="00657244" w:rsidP="00657244">
      <w:pPr>
        <w:bidi/>
        <w:ind w:firstLine="360"/>
        <w:rPr>
          <w:del w:id="2369" w:author="Amos Baranes" w:date="2020-03-22T09:38:00Z"/>
          <w:rtl/>
        </w:rPr>
      </w:pPr>
    </w:p>
    <w:p w14:paraId="01A0C7B8" w14:textId="677DF47F" w:rsidR="00657244" w:rsidDel="008D3B9E" w:rsidRDefault="00657244" w:rsidP="00657244">
      <w:pPr>
        <w:bidi/>
        <w:ind w:firstLine="360"/>
        <w:rPr>
          <w:del w:id="2370" w:author="Amos Baranes" w:date="2020-03-22T09:38:00Z"/>
          <w:rtl/>
        </w:rPr>
      </w:pPr>
      <w:del w:id="2371" w:author="Amos Baranes" w:date="2020-03-22T09:38:00Z">
        <w:r w:rsidDel="008D3B9E">
          <w:delText>5.1.4</w:delText>
        </w:r>
        <w:r w:rsidDel="008D3B9E">
          <w:tab/>
        </w:r>
        <w:r w:rsidDel="008D3B9E">
          <w:rPr>
            <w:rFonts w:cs="Arial"/>
            <w:rtl/>
          </w:rPr>
          <w:delText xml:space="preserve">בדיקת תנועה, </w:delText>
        </w:r>
        <w:r w:rsidDel="008D3B9E">
          <w:rPr>
            <w:rFonts w:cs="Arial" w:hint="cs"/>
            <w:rtl/>
          </w:rPr>
          <w:delText>גילוי</w:delText>
        </w:r>
        <w:r w:rsidRPr="00997227" w:rsidDel="008D3B9E">
          <w:rPr>
            <w:rFonts w:cs="Arial"/>
            <w:rtl/>
          </w:rPr>
          <w:delText xml:space="preserve"> פנים, זיהוי פנים והפעלת סירנה תחת אור אינפרא-אדום (0012) </w:delText>
        </w:r>
      </w:del>
    </w:p>
    <w:tbl>
      <w:tblPr>
        <w:tblStyle w:val="TableGrid"/>
        <w:bidiVisual/>
        <w:tblW w:w="9776" w:type="dxa"/>
        <w:tblLook w:val="04A0" w:firstRow="1" w:lastRow="0" w:firstColumn="1" w:lastColumn="0" w:noHBand="0" w:noVBand="1"/>
      </w:tblPr>
      <w:tblGrid>
        <w:gridCol w:w="399"/>
        <w:gridCol w:w="2254"/>
        <w:gridCol w:w="3407"/>
        <w:gridCol w:w="2865"/>
        <w:gridCol w:w="851"/>
      </w:tblGrid>
      <w:tr w:rsidR="00657244" w:rsidDel="008D3B9E" w14:paraId="02BBCE56" w14:textId="5302E0BC" w:rsidTr="00BF7758">
        <w:trPr>
          <w:del w:id="2372" w:author="Amos Baranes" w:date="2020-03-22T09:38:00Z"/>
        </w:trPr>
        <w:tc>
          <w:tcPr>
            <w:tcW w:w="399" w:type="dxa"/>
          </w:tcPr>
          <w:p w14:paraId="101A7F7D" w14:textId="7F7A13DB" w:rsidR="00657244" w:rsidDel="008D3B9E" w:rsidRDefault="00657244" w:rsidP="00BF7758">
            <w:pPr>
              <w:bidi/>
              <w:rPr>
                <w:del w:id="2373" w:author="Amos Baranes" w:date="2020-03-22T09:38:00Z"/>
                <w:rtl/>
              </w:rPr>
            </w:pPr>
            <w:del w:id="2374" w:author="Amos Baranes" w:date="2020-03-22T09:38:00Z">
              <w:r w:rsidDel="008D3B9E">
                <w:rPr>
                  <w:rFonts w:hint="cs"/>
                  <w:rtl/>
                </w:rPr>
                <w:delText>#</w:delText>
              </w:r>
            </w:del>
          </w:p>
        </w:tc>
        <w:tc>
          <w:tcPr>
            <w:tcW w:w="2254" w:type="dxa"/>
          </w:tcPr>
          <w:p w14:paraId="6399A73D" w14:textId="2A25547D" w:rsidR="00657244" w:rsidDel="008D3B9E" w:rsidRDefault="00657244" w:rsidP="00BF7758">
            <w:pPr>
              <w:bidi/>
              <w:rPr>
                <w:del w:id="2375" w:author="Amos Baranes" w:date="2020-03-22T09:38:00Z"/>
                <w:rtl/>
              </w:rPr>
            </w:pPr>
            <w:del w:id="2376" w:author="Amos Baranes" w:date="2020-03-22T09:38:00Z">
              <w:r w:rsidDel="008D3B9E">
                <w:rPr>
                  <w:rFonts w:hint="cs"/>
                  <w:rtl/>
                </w:rPr>
                <w:delText>שלבי ביצוע ההפעלה</w:delText>
              </w:r>
            </w:del>
          </w:p>
        </w:tc>
        <w:tc>
          <w:tcPr>
            <w:tcW w:w="3407" w:type="dxa"/>
          </w:tcPr>
          <w:p w14:paraId="18B1C9C8" w14:textId="778AA339" w:rsidR="00657244" w:rsidDel="008D3B9E" w:rsidRDefault="00657244" w:rsidP="00BF7758">
            <w:pPr>
              <w:bidi/>
              <w:rPr>
                <w:del w:id="2377" w:author="Amos Baranes" w:date="2020-03-22T09:38:00Z"/>
                <w:rtl/>
              </w:rPr>
            </w:pPr>
            <w:del w:id="2378" w:author="Amos Baranes" w:date="2020-03-22T09:38:00Z">
              <w:r w:rsidDel="008D3B9E">
                <w:rPr>
                  <w:rFonts w:hint="cs"/>
                  <w:rtl/>
                </w:rPr>
                <w:delText>תוצאה צפויה</w:delText>
              </w:r>
            </w:del>
          </w:p>
        </w:tc>
        <w:tc>
          <w:tcPr>
            <w:tcW w:w="2865" w:type="dxa"/>
          </w:tcPr>
          <w:p w14:paraId="7796CE20" w14:textId="7434C17B" w:rsidR="00657244" w:rsidDel="008D3B9E" w:rsidRDefault="00657244" w:rsidP="00BF7758">
            <w:pPr>
              <w:bidi/>
              <w:rPr>
                <w:del w:id="2379" w:author="Amos Baranes" w:date="2020-03-22T09:38:00Z"/>
                <w:rtl/>
              </w:rPr>
            </w:pPr>
            <w:del w:id="2380" w:author="Amos Baranes" w:date="2020-03-22T09:38:00Z">
              <w:r w:rsidDel="008D3B9E">
                <w:rPr>
                  <w:rFonts w:hint="cs"/>
                  <w:rtl/>
                </w:rPr>
                <w:delText>סטטוס</w:delText>
              </w:r>
            </w:del>
          </w:p>
        </w:tc>
        <w:tc>
          <w:tcPr>
            <w:tcW w:w="851" w:type="dxa"/>
          </w:tcPr>
          <w:p w14:paraId="6F6EA4F9" w14:textId="4BCB582F" w:rsidR="00657244" w:rsidDel="008D3B9E" w:rsidRDefault="00657244" w:rsidP="00BF7758">
            <w:pPr>
              <w:bidi/>
              <w:rPr>
                <w:del w:id="2381" w:author="Amos Baranes" w:date="2020-03-22T09:38:00Z"/>
                <w:rtl/>
              </w:rPr>
            </w:pPr>
            <w:del w:id="2382" w:author="Amos Baranes" w:date="2020-03-22T09:38:00Z">
              <w:r w:rsidDel="008D3B9E">
                <w:rPr>
                  <w:rFonts w:hint="cs"/>
                  <w:rtl/>
                </w:rPr>
                <w:delText>הערות</w:delText>
              </w:r>
            </w:del>
          </w:p>
        </w:tc>
      </w:tr>
      <w:tr w:rsidR="00657244" w:rsidDel="008D3B9E" w14:paraId="0BD1C015" w14:textId="06816122" w:rsidTr="00BF7758">
        <w:trPr>
          <w:del w:id="2383" w:author="Amos Baranes" w:date="2020-03-22T09:38:00Z"/>
        </w:trPr>
        <w:tc>
          <w:tcPr>
            <w:tcW w:w="399" w:type="dxa"/>
          </w:tcPr>
          <w:p w14:paraId="79E75FAD" w14:textId="7CC9DB05" w:rsidR="00657244" w:rsidDel="008D3B9E" w:rsidRDefault="00657244" w:rsidP="00BF7758">
            <w:pPr>
              <w:bidi/>
              <w:rPr>
                <w:del w:id="2384" w:author="Amos Baranes" w:date="2020-03-22T09:38:00Z"/>
                <w:rtl/>
              </w:rPr>
            </w:pPr>
            <w:del w:id="2385" w:author="Amos Baranes" w:date="2020-03-22T09:38:00Z">
              <w:r w:rsidDel="008D3B9E">
                <w:rPr>
                  <w:rFonts w:hint="cs"/>
                  <w:rtl/>
                </w:rPr>
                <w:delText>1</w:delText>
              </w:r>
            </w:del>
          </w:p>
        </w:tc>
        <w:tc>
          <w:tcPr>
            <w:tcW w:w="2254" w:type="dxa"/>
          </w:tcPr>
          <w:p w14:paraId="3C4E7705" w14:textId="5DFFF7A8" w:rsidR="00657244" w:rsidRPr="00715337" w:rsidDel="008D3B9E" w:rsidRDefault="00657244" w:rsidP="00BF7758">
            <w:pPr>
              <w:bidi/>
              <w:rPr>
                <w:del w:id="2386" w:author="Amos Baranes" w:date="2020-03-22T09:38:00Z"/>
                <w:rtl/>
              </w:rPr>
            </w:pPr>
            <w:del w:id="238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407" w:type="dxa"/>
          </w:tcPr>
          <w:p w14:paraId="2938DF72" w14:textId="28C15BB1" w:rsidR="00657244" w:rsidRPr="00715337" w:rsidDel="008D3B9E" w:rsidRDefault="00657244" w:rsidP="00BF7758">
            <w:pPr>
              <w:bidi/>
              <w:rPr>
                <w:del w:id="2388" w:author="Amos Baranes" w:date="2020-03-22T09:38:00Z"/>
                <w:rtl/>
              </w:rPr>
            </w:pPr>
            <w:del w:id="2389"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865" w:type="dxa"/>
          </w:tcPr>
          <w:p w14:paraId="05E0F016" w14:textId="1CE74F4C" w:rsidR="00657244" w:rsidRPr="00715337" w:rsidDel="008D3B9E" w:rsidRDefault="00657244" w:rsidP="00BF7758">
            <w:pPr>
              <w:bidi/>
              <w:rPr>
                <w:del w:id="2390" w:author="Amos Baranes" w:date="2020-03-22T09:38:00Z"/>
                <w:rtl/>
              </w:rPr>
            </w:pPr>
          </w:p>
        </w:tc>
        <w:tc>
          <w:tcPr>
            <w:tcW w:w="851" w:type="dxa"/>
          </w:tcPr>
          <w:p w14:paraId="21671D0A" w14:textId="718E989B" w:rsidR="00657244" w:rsidDel="008D3B9E" w:rsidRDefault="00657244" w:rsidP="00BF7758">
            <w:pPr>
              <w:bidi/>
              <w:rPr>
                <w:del w:id="2391" w:author="Amos Baranes" w:date="2020-03-22T09:38:00Z"/>
                <w:rtl/>
              </w:rPr>
            </w:pPr>
            <w:del w:id="2392" w:author="Amos Baranes" w:date="2020-03-22T09:38:00Z">
              <w:r w:rsidDel="008D3B9E">
                <w:rPr>
                  <w:rFonts w:hint="cs"/>
                  <w:rtl/>
                </w:rPr>
                <w:delText>בוצע</w:delText>
              </w:r>
            </w:del>
          </w:p>
        </w:tc>
      </w:tr>
      <w:tr w:rsidR="00657244" w:rsidDel="008D3B9E" w14:paraId="41FCEF2B" w14:textId="2E215F06" w:rsidTr="00BF7758">
        <w:trPr>
          <w:del w:id="2393" w:author="Amos Baranes" w:date="2020-03-22T09:38:00Z"/>
        </w:trPr>
        <w:tc>
          <w:tcPr>
            <w:tcW w:w="399" w:type="dxa"/>
          </w:tcPr>
          <w:p w14:paraId="08C2A8FE" w14:textId="11F215F8" w:rsidR="00657244" w:rsidDel="008D3B9E" w:rsidRDefault="00E3458E" w:rsidP="00BF7758">
            <w:pPr>
              <w:bidi/>
              <w:rPr>
                <w:del w:id="2394" w:author="Amos Baranes" w:date="2020-03-22T09:38:00Z"/>
                <w:rtl/>
              </w:rPr>
            </w:pPr>
            <w:del w:id="2395" w:author="Amos Baranes" w:date="2020-03-22T09:38:00Z">
              <w:r w:rsidDel="008D3B9E">
                <w:rPr>
                  <w:rFonts w:hint="cs"/>
                  <w:rtl/>
                </w:rPr>
                <w:delText>2</w:delText>
              </w:r>
            </w:del>
          </w:p>
        </w:tc>
        <w:tc>
          <w:tcPr>
            <w:tcW w:w="2254" w:type="dxa"/>
          </w:tcPr>
          <w:p w14:paraId="2ED9D711" w14:textId="607EA33E" w:rsidR="00657244" w:rsidRPr="00715337" w:rsidDel="008D3B9E" w:rsidRDefault="00657244" w:rsidP="00BF7758">
            <w:pPr>
              <w:bidi/>
              <w:rPr>
                <w:del w:id="2396" w:author="Amos Baranes" w:date="2020-03-22T09:38:00Z"/>
                <w:rFonts w:cs="Arial"/>
                <w:rtl/>
              </w:rPr>
            </w:pPr>
            <w:del w:id="2397" w:author="Amos Baranes" w:date="2020-03-22T09:38:00Z">
              <w:r w:rsidDel="008D3B9E">
                <w:rPr>
                  <w:rFonts w:cs="Arial" w:hint="cs"/>
                  <w:rtl/>
                </w:rPr>
                <w:delText>הפעל מצב גילוי תנועה עם שליחת התראה באימייל ושליחת התראה למכשיר הנייד.</w:delText>
              </w:r>
            </w:del>
          </w:p>
        </w:tc>
        <w:tc>
          <w:tcPr>
            <w:tcW w:w="3407" w:type="dxa"/>
          </w:tcPr>
          <w:p w14:paraId="761C62E4" w14:textId="1B28C61D" w:rsidR="00657244" w:rsidDel="008D3B9E" w:rsidRDefault="00657244" w:rsidP="00BF7758">
            <w:pPr>
              <w:bidi/>
              <w:rPr>
                <w:del w:id="2398" w:author="Amos Baranes" w:date="2020-03-22T09:38:00Z"/>
                <w:rFonts w:cs="Arial"/>
                <w:rtl/>
              </w:rPr>
            </w:pPr>
            <w:del w:id="2399" w:author="Amos Baranes" w:date="2020-03-22T09:38:00Z">
              <w:r w:rsidDel="008D3B9E">
                <w:rPr>
                  <w:rFonts w:cs="Arial" w:hint="cs"/>
                  <w:rtl/>
                </w:rPr>
                <w:delText>קבלת התראה במקרא של גילוי תנועה במסגרת העדשה</w:delText>
              </w:r>
            </w:del>
          </w:p>
        </w:tc>
        <w:tc>
          <w:tcPr>
            <w:tcW w:w="2865" w:type="dxa"/>
          </w:tcPr>
          <w:p w14:paraId="3A0ABC1D" w14:textId="0645094D" w:rsidR="00657244" w:rsidRPr="00715337" w:rsidDel="008D3B9E" w:rsidRDefault="00657244" w:rsidP="00BF7758">
            <w:pPr>
              <w:bidi/>
              <w:rPr>
                <w:del w:id="2400" w:author="Amos Baranes" w:date="2020-03-22T09:38:00Z"/>
                <w:rtl/>
              </w:rPr>
            </w:pPr>
          </w:p>
        </w:tc>
        <w:tc>
          <w:tcPr>
            <w:tcW w:w="851" w:type="dxa"/>
          </w:tcPr>
          <w:p w14:paraId="48DF84F8" w14:textId="25EA71ED" w:rsidR="00657244" w:rsidDel="008D3B9E" w:rsidRDefault="00657244" w:rsidP="00BF7758">
            <w:pPr>
              <w:bidi/>
              <w:rPr>
                <w:del w:id="2401" w:author="Amos Baranes" w:date="2020-03-22T09:38:00Z"/>
                <w:rtl/>
              </w:rPr>
            </w:pPr>
            <w:del w:id="2402" w:author="Amos Baranes" w:date="2020-03-22T09:38:00Z">
              <w:r w:rsidDel="008D3B9E">
                <w:rPr>
                  <w:rFonts w:hint="cs"/>
                  <w:rtl/>
                </w:rPr>
                <w:delText>בוצע</w:delText>
              </w:r>
            </w:del>
          </w:p>
        </w:tc>
      </w:tr>
      <w:tr w:rsidR="00657244" w:rsidDel="008D3B9E" w14:paraId="29A89C84" w14:textId="3D1686AB" w:rsidTr="00BF7758">
        <w:trPr>
          <w:del w:id="2403" w:author="Amos Baranes" w:date="2020-03-22T09:38:00Z"/>
        </w:trPr>
        <w:tc>
          <w:tcPr>
            <w:tcW w:w="399" w:type="dxa"/>
          </w:tcPr>
          <w:p w14:paraId="1F700CA1" w14:textId="3558EEB2" w:rsidR="00657244" w:rsidDel="008D3B9E" w:rsidRDefault="00E3458E" w:rsidP="00BF7758">
            <w:pPr>
              <w:bidi/>
              <w:rPr>
                <w:del w:id="2404" w:author="Amos Baranes" w:date="2020-03-22T09:38:00Z"/>
                <w:rtl/>
              </w:rPr>
            </w:pPr>
            <w:del w:id="2405" w:author="Amos Baranes" w:date="2020-03-22T09:38:00Z">
              <w:r w:rsidDel="008D3B9E">
                <w:rPr>
                  <w:rFonts w:hint="cs"/>
                  <w:rtl/>
                </w:rPr>
                <w:delText>3</w:delText>
              </w:r>
            </w:del>
          </w:p>
        </w:tc>
        <w:tc>
          <w:tcPr>
            <w:tcW w:w="2254" w:type="dxa"/>
          </w:tcPr>
          <w:p w14:paraId="28A14552" w14:textId="73BD68F6" w:rsidR="00657244" w:rsidRPr="00715337" w:rsidDel="008D3B9E" w:rsidRDefault="00657244" w:rsidP="00BF7758">
            <w:pPr>
              <w:bidi/>
              <w:rPr>
                <w:del w:id="2406" w:author="Amos Baranes" w:date="2020-03-22T09:38:00Z"/>
                <w:rFonts w:cs="Arial"/>
              </w:rPr>
            </w:pPr>
            <w:del w:id="2407" w:author="Amos Baranes" w:date="2020-03-22T09:38:00Z">
              <w:r w:rsidRPr="00715337" w:rsidDel="008D3B9E">
                <w:rPr>
                  <w:rFonts w:cs="Arial"/>
                  <w:rtl/>
                </w:rPr>
                <w:delText>הפעיל את הסירנה כאשר מזהים תנועה</w:delText>
              </w:r>
            </w:del>
          </w:p>
        </w:tc>
        <w:tc>
          <w:tcPr>
            <w:tcW w:w="3407" w:type="dxa"/>
          </w:tcPr>
          <w:p w14:paraId="4DED238B" w14:textId="30C62133" w:rsidR="00657244" w:rsidRPr="00715337" w:rsidDel="008D3B9E" w:rsidRDefault="00657244" w:rsidP="00BF7758">
            <w:pPr>
              <w:bidi/>
              <w:rPr>
                <w:del w:id="2408" w:author="Amos Baranes" w:date="2020-03-22T09:38:00Z"/>
                <w:rFonts w:cs="Arial"/>
                <w:rtl/>
              </w:rPr>
            </w:pPr>
            <w:del w:id="2409" w:author="Amos Baranes" w:date="2020-03-22T09:38:00Z">
              <w:r w:rsidDel="008D3B9E">
                <w:rPr>
                  <w:rFonts w:cs="Arial" w:hint="cs"/>
                  <w:rtl/>
                </w:rPr>
                <w:delText>הסירנה מוכנה להפעלה</w:delText>
              </w:r>
            </w:del>
          </w:p>
        </w:tc>
        <w:tc>
          <w:tcPr>
            <w:tcW w:w="2865" w:type="dxa"/>
          </w:tcPr>
          <w:p w14:paraId="1D7973A6" w14:textId="3BF47C31" w:rsidR="00657244" w:rsidRPr="00715337" w:rsidDel="008D3B9E" w:rsidRDefault="00657244" w:rsidP="00BF7758">
            <w:pPr>
              <w:bidi/>
              <w:rPr>
                <w:del w:id="2410" w:author="Amos Baranes" w:date="2020-03-22T09:38:00Z"/>
                <w:rtl/>
              </w:rPr>
            </w:pPr>
          </w:p>
        </w:tc>
        <w:tc>
          <w:tcPr>
            <w:tcW w:w="851" w:type="dxa"/>
          </w:tcPr>
          <w:p w14:paraId="57566D36" w14:textId="06065C7B" w:rsidR="00657244" w:rsidDel="008D3B9E" w:rsidRDefault="00657244" w:rsidP="00BF7758">
            <w:pPr>
              <w:bidi/>
              <w:rPr>
                <w:del w:id="2411" w:author="Amos Baranes" w:date="2020-03-22T09:38:00Z"/>
                <w:rtl/>
              </w:rPr>
            </w:pPr>
            <w:del w:id="2412" w:author="Amos Baranes" w:date="2020-03-22T09:38:00Z">
              <w:r w:rsidDel="008D3B9E">
                <w:rPr>
                  <w:rFonts w:hint="cs"/>
                  <w:rtl/>
                </w:rPr>
                <w:delText>בוצע</w:delText>
              </w:r>
            </w:del>
          </w:p>
        </w:tc>
      </w:tr>
      <w:tr w:rsidR="00657244" w:rsidDel="008D3B9E" w14:paraId="371982E5" w14:textId="720F2FE1" w:rsidTr="00BF7758">
        <w:trPr>
          <w:del w:id="2413" w:author="Amos Baranes" w:date="2020-03-22T09:38:00Z"/>
        </w:trPr>
        <w:tc>
          <w:tcPr>
            <w:tcW w:w="399" w:type="dxa"/>
          </w:tcPr>
          <w:p w14:paraId="44893D02" w14:textId="3D941300" w:rsidR="00657244" w:rsidDel="008D3B9E" w:rsidRDefault="00E3458E" w:rsidP="00BF7758">
            <w:pPr>
              <w:bidi/>
              <w:rPr>
                <w:del w:id="2414" w:author="Amos Baranes" w:date="2020-03-22T09:38:00Z"/>
                <w:rtl/>
              </w:rPr>
            </w:pPr>
            <w:del w:id="2415" w:author="Amos Baranes" w:date="2020-03-22T09:38:00Z">
              <w:r w:rsidDel="008D3B9E">
                <w:rPr>
                  <w:rFonts w:hint="cs"/>
                  <w:rtl/>
                </w:rPr>
                <w:delText>4</w:delText>
              </w:r>
            </w:del>
          </w:p>
        </w:tc>
        <w:tc>
          <w:tcPr>
            <w:tcW w:w="2254" w:type="dxa"/>
          </w:tcPr>
          <w:p w14:paraId="5FF65363" w14:textId="144F5B5A" w:rsidR="00657244" w:rsidRPr="00715337" w:rsidDel="008D3B9E" w:rsidRDefault="00657244" w:rsidP="00BF7758">
            <w:pPr>
              <w:bidi/>
              <w:rPr>
                <w:del w:id="2416" w:author="Amos Baranes" w:date="2020-03-22T09:38:00Z"/>
              </w:rPr>
            </w:pPr>
            <w:del w:id="2417" w:author="Amos Baranes" w:date="2020-03-22T09:38:00Z">
              <w:r w:rsidDel="008D3B9E">
                <w:rPr>
                  <w:rFonts w:cs="Arial"/>
                  <w:rtl/>
                </w:rPr>
                <w:delText>ה</w:delText>
              </w:r>
              <w:r w:rsidDel="008D3B9E">
                <w:rPr>
                  <w:rFonts w:cs="Arial" w:hint="cs"/>
                  <w:rtl/>
                </w:rPr>
                <w:delText>פעל את האינפרא אדום</w:delText>
              </w:r>
              <w:r w:rsidRPr="00715337" w:rsidDel="008D3B9E">
                <w:delText xml:space="preserve"> </w:delText>
              </w:r>
              <w:r w:rsidRPr="00715337" w:rsidDel="008D3B9E">
                <w:rPr>
                  <w:rFonts w:cs="Arial"/>
                  <w:rtl/>
                </w:rPr>
                <w:delText>במצב חשוך</w:delText>
              </w:r>
            </w:del>
          </w:p>
        </w:tc>
        <w:tc>
          <w:tcPr>
            <w:tcW w:w="3407" w:type="dxa"/>
          </w:tcPr>
          <w:p w14:paraId="07E9D8C1" w14:textId="038402F3" w:rsidR="00657244" w:rsidRPr="00715337" w:rsidDel="008D3B9E" w:rsidRDefault="00657244" w:rsidP="00BF7758">
            <w:pPr>
              <w:bidi/>
              <w:rPr>
                <w:del w:id="2418" w:author="Amos Baranes" w:date="2020-03-22T09:38:00Z"/>
              </w:rPr>
            </w:pPr>
            <w:del w:id="2419" w:author="Amos Baranes" w:date="2020-03-22T09:38:00Z">
              <w:r w:rsidRPr="00715337" w:rsidDel="008D3B9E">
                <w:rPr>
                  <w:rFonts w:hint="cs"/>
                  <w:rtl/>
                </w:rPr>
                <w:delText xml:space="preserve">נדלקת נורית ה </w:delText>
              </w:r>
              <w:r w:rsidRPr="00715337" w:rsidDel="008D3B9E">
                <w:rPr>
                  <w:rFonts w:hint="cs"/>
                </w:rPr>
                <w:delText>IR</w:delText>
              </w:r>
            </w:del>
          </w:p>
        </w:tc>
        <w:tc>
          <w:tcPr>
            <w:tcW w:w="2865" w:type="dxa"/>
          </w:tcPr>
          <w:p w14:paraId="312D2B26" w14:textId="3BA5A5F1" w:rsidR="00657244" w:rsidRPr="00715337" w:rsidDel="008D3B9E" w:rsidRDefault="00657244" w:rsidP="00BF7758">
            <w:pPr>
              <w:bidi/>
              <w:rPr>
                <w:del w:id="2420" w:author="Amos Baranes" w:date="2020-03-22T09:38:00Z"/>
                <w:rtl/>
              </w:rPr>
            </w:pPr>
            <w:del w:id="2421" w:author="Amos Baranes" w:date="2020-03-22T09:38:00Z">
              <w:r w:rsidRPr="00715337" w:rsidDel="008D3B9E">
                <w:rPr>
                  <w:rFonts w:cs="Arial"/>
                  <w:rtl/>
                </w:rPr>
                <w:delText>לפעמים זה נדלק ולפעמים לא</w:delText>
              </w:r>
              <w:r w:rsidRPr="00715337" w:rsidDel="008D3B9E">
                <w:delText>.</w:delText>
              </w:r>
            </w:del>
          </w:p>
        </w:tc>
        <w:tc>
          <w:tcPr>
            <w:tcW w:w="851" w:type="dxa"/>
          </w:tcPr>
          <w:p w14:paraId="2CDD0BC6" w14:textId="78EB32F7" w:rsidR="00657244" w:rsidDel="008D3B9E" w:rsidRDefault="00657244" w:rsidP="00BF7758">
            <w:pPr>
              <w:bidi/>
              <w:rPr>
                <w:del w:id="2422" w:author="Amos Baranes" w:date="2020-03-22T09:38:00Z"/>
                <w:rtl/>
              </w:rPr>
            </w:pPr>
            <w:del w:id="2423" w:author="Amos Baranes" w:date="2020-03-22T09:38:00Z">
              <w:r w:rsidDel="008D3B9E">
                <w:rPr>
                  <w:rFonts w:hint="cs"/>
                  <w:rtl/>
                </w:rPr>
                <w:delText>בוצע</w:delText>
              </w:r>
            </w:del>
          </w:p>
        </w:tc>
      </w:tr>
      <w:tr w:rsidR="00657244" w:rsidDel="008D3B9E" w14:paraId="3A834BA0" w14:textId="3B65D697" w:rsidTr="00BF7758">
        <w:trPr>
          <w:del w:id="2424" w:author="Amos Baranes" w:date="2020-03-22T09:38:00Z"/>
        </w:trPr>
        <w:tc>
          <w:tcPr>
            <w:tcW w:w="399" w:type="dxa"/>
          </w:tcPr>
          <w:p w14:paraId="68BF6E78" w14:textId="3C23B1A1" w:rsidR="00657244" w:rsidDel="008D3B9E" w:rsidRDefault="00E3458E" w:rsidP="00BF7758">
            <w:pPr>
              <w:bidi/>
              <w:rPr>
                <w:del w:id="2425" w:author="Amos Baranes" w:date="2020-03-22T09:38:00Z"/>
                <w:rtl/>
              </w:rPr>
            </w:pPr>
            <w:del w:id="2426" w:author="Amos Baranes" w:date="2020-03-22T09:38:00Z">
              <w:r w:rsidDel="008D3B9E">
                <w:rPr>
                  <w:rFonts w:hint="cs"/>
                  <w:rtl/>
                </w:rPr>
                <w:delText>5</w:delText>
              </w:r>
            </w:del>
          </w:p>
        </w:tc>
        <w:tc>
          <w:tcPr>
            <w:tcW w:w="2254" w:type="dxa"/>
          </w:tcPr>
          <w:p w14:paraId="12FDE549" w14:textId="66E6F267" w:rsidR="00657244" w:rsidRPr="00715337" w:rsidDel="008D3B9E" w:rsidRDefault="00657244" w:rsidP="00BF7758">
            <w:pPr>
              <w:bidi/>
              <w:rPr>
                <w:del w:id="2427" w:author="Amos Baranes" w:date="2020-03-22T09:38:00Z"/>
              </w:rPr>
            </w:pPr>
            <w:del w:id="2428" w:author="Amos Baranes" w:date="2020-03-22T09:38:00Z">
              <w:r w:rsidDel="008D3B9E">
                <w:rPr>
                  <w:rFonts w:cs="Arial" w:hint="cs"/>
                  <w:rtl/>
                </w:rPr>
                <w:delText>כנס למסגרת העדשה ו</w:delText>
              </w:r>
              <w:r w:rsidRPr="00715337" w:rsidDel="008D3B9E">
                <w:rPr>
                  <w:rFonts w:cs="Arial"/>
                  <w:rtl/>
                </w:rPr>
                <w:delText>עמד בצד מסגרת העדשה</w:delText>
              </w:r>
            </w:del>
          </w:p>
        </w:tc>
        <w:tc>
          <w:tcPr>
            <w:tcW w:w="3407" w:type="dxa"/>
          </w:tcPr>
          <w:p w14:paraId="3151E661" w14:textId="7222CD5E" w:rsidR="00657244" w:rsidRPr="00715337" w:rsidDel="008D3B9E" w:rsidRDefault="00657244" w:rsidP="00BF7758">
            <w:pPr>
              <w:bidi/>
              <w:rPr>
                <w:del w:id="2429" w:author="Amos Baranes" w:date="2020-03-22T09:38:00Z"/>
              </w:rPr>
            </w:pPr>
            <w:del w:id="2430" w:author="Amos Baranes" w:date="2020-03-22T09:38:00Z">
              <w:r w:rsidRPr="00715337" w:rsidDel="008D3B9E">
                <w:object w:dxaOrig="8844" w:dyaOrig="4956" w14:anchorId="7EE1AD16">
                  <v:shape id="_x0000_i1027" type="#_x0000_t75" style="width:158.15pt;height:89.15pt" o:ole="">
                    <v:imagedata r:id="rId14" o:title=""/>
                  </v:shape>
                  <o:OLEObject Type="Embed" ProgID="PBrush" ShapeID="_x0000_i1027" DrawAspect="Content" ObjectID="_1646376733" r:id="rId15"/>
                </w:object>
              </w:r>
            </w:del>
          </w:p>
        </w:tc>
        <w:tc>
          <w:tcPr>
            <w:tcW w:w="2865" w:type="dxa"/>
          </w:tcPr>
          <w:p w14:paraId="2DFFEE4E" w14:textId="496EBEA6" w:rsidR="00657244" w:rsidRPr="00715337" w:rsidDel="008D3B9E" w:rsidRDefault="00657244" w:rsidP="00BF7758">
            <w:pPr>
              <w:bidi/>
              <w:rPr>
                <w:del w:id="2431" w:author="Amos Baranes" w:date="2020-03-22T09:38:00Z"/>
                <w:color w:val="FFFFFF" w:themeColor="background1"/>
                <w:rtl/>
              </w:rPr>
            </w:pPr>
            <w:del w:id="2432" w:author="Amos Baranes" w:date="2020-03-22T09:38:00Z">
              <w:r w:rsidDel="008D3B9E">
                <w:rPr>
                  <w:rFonts w:cs="Arial"/>
                  <w:rtl/>
                </w:rPr>
                <w:delText>שימו לב שאזו</w:delText>
              </w:r>
              <w:r w:rsidDel="008D3B9E">
                <w:rPr>
                  <w:rFonts w:cs="Arial" w:hint="cs"/>
                  <w:rtl/>
                </w:rPr>
                <w:delText xml:space="preserve">ר האנפרא אדום </w:delText>
              </w:r>
              <w:r w:rsidRPr="00715337" w:rsidDel="008D3B9E">
                <w:rPr>
                  <w:rFonts w:cs="Arial"/>
                  <w:rtl/>
                </w:rPr>
                <w:delText xml:space="preserve">קטן מאזור העדשה; </w:delText>
              </w:r>
              <w:r w:rsidRPr="00715337" w:rsidDel="008D3B9E">
                <w:rPr>
                  <w:rFonts w:cs="Arial" w:hint="cs"/>
                  <w:rtl/>
                </w:rPr>
                <w:delText>לכן</w:delText>
              </w:r>
              <w:r w:rsidRPr="00715337" w:rsidDel="008D3B9E">
                <w:rPr>
                  <w:rFonts w:cs="Arial"/>
                  <w:rtl/>
                </w:rPr>
                <w:delText>, ה</w:delText>
              </w:r>
              <w:r w:rsidRPr="00715337" w:rsidDel="008D3B9E">
                <w:rPr>
                  <w:rFonts w:cs="Arial" w:hint="cs"/>
                  <w:rtl/>
                </w:rPr>
                <w:delText>אזעקה</w:delText>
              </w:r>
              <w:r w:rsidRPr="00715337" w:rsidDel="008D3B9E">
                <w:rPr>
                  <w:rFonts w:cs="Arial"/>
                  <w:rtl/>
                </w:rPr>
                <w:delText xml:space="preserve"> אינה מופעלת</w:delText>
              </w:r>
              <w:r w:rsidRPr="00715337" w:rsidDel="008D3B9E">
                <w:delText>.</w:delText>
              </w:r>
            </w:del>
          </w:p>
        </w:tc>
        <w:tc>
          <w:tcPr>
            <w:tcW w:w="851" w:type="dxa"/>
          </w:tcPr>
          <w:p w14:paraId="4E6602B9" w14:textId="3894B162" w:rsidR="00657244" w:rsidDel="008D3B9E" w:rsidRDefault="00657244" w:rsidP="00BF7758">
            <w:pPr>
              <w:bidi/>
              <w:rPr>
                <w:del w:id="2433" w:author="Amos Baranes" w:date="2020-03-22T09:38:00Z"/>
                <w:rtl/>
              </w:rPr>
            </w:pPr>
          </w:p>
        </w:tc>
      </w:tr>
      <w:tr w:rsidR="00657244" w:rsidDel="008D3B9E" w14:paraId="07541272" w14:textId="05F0556E" w:rsidTr="00BF7758">
        <w:trPr>
          <w:del w:id="2434" w:author="Amos Baranes" w:date="2020-03-22T09:38:00Z"/>
        </w:trPr>
        <w:tc>
          <w:tcPr>
            <w:tcW w:w="399" w:type="dxa"/>
          </w:tcPr>
          <w:p w14:paraId="59F8F97D" w14:textId="37F72C61" w:rsidR="00657244" w:rsidDel="008D3B9E" w:rsidRDefault="00E3458E" w:rsidP="00BF7758">
            <w:pPr>
              <w:bidi/>
              <w:rPr>
                <w:del w:id="2435" w:author="Amos Baranes" w:date="2020-03-22T09:38:00Z"/>
                <w:rtl/>
              </w:rPr>
            </w:pPr>
            <w:del w:id="2436" w:author="Amos Baranes" w:date="2020-03-22T09:38:00Z">
              <w:r w:rsidDel="008D3B9E">
                <w:rPr>
                  <w:rFonts w:hint="cs"/>
                  <w:rtl/>
                </w:rPr>
                <w:delText>6</w:delText>
              </w:r>
            </w:del>
          </w:p>
        </w:tc>
        <w:tc>
          <w:tcPr>
            <w:tcW w:w="2254" w:type="dxa"/>
          </w:tcPr>
          <w:p w14:paraId="3F880B60" w14:textId="26B8FD6F" w:rsidR="00657244" w:rsidDel="008D3B9E" w:rsidRDefault="00657244" w:rsidP="00BF7758">
            <w:pPr>
              <w:bidi/>
              <w:rPr>
                <w:del w:id="2437" w:author="Amos Baranes" w:date="2020-03-22T09:38:00Z"/>
                <w:rtl/>
              </w:rPr>
            </w:pPr>
            <w:del w:id="2438" w:author="Amos Baranes" w:date="2020-03-22T09:38:00Z">
              <w:r w:rsidDel="008D3B9E">
                <w:rPr>
                  <w:rFonts w:hint="cs"/>
                  <w:rtl/>
                </w:rPr>
                <w:delText>הכנס לאזור האינפרא אדום והסתובב מסביב.</w:delText>
              </w:r>
            </w:del>
          </w:p>
          <w:p w14:paraId="612928FB" w14:textId="0E16FD86" w:rsidR="00657244" w:rsidDel="008D3B9E" w:rsidRDefault="00657244" w:rsidP="00BF7758">
            <w:pPr>
              <w:bidi/>
              <w:rPr>
                <w:del w:id="2439" w:author="Amos Baranes" w:date="2020-03-22T09:38:00Z"/>
              </w:rPr>
            </w:pPr>
            <w:del w:id="2440" w:author="Amos Baranes" w:date="2020-03-22T09:38:00Z">
              <w:r w:rsidDel="008D3B9E">
                <w:rPr>
                  <w:rFonts w:hint="cs"/>
                  <w:rtl/>
                </w:rPr>
                <w:delText>נסה את זה 5 פעמים</w:delText>
              </w:r>
            </w:del>
          </w:p>
        </w:tc>
        <w:tc>
          <w:tcPr>
            <w:tcW w:w="3407" w:type="dxa"/>
          </w:tcPr>
          <w:p w14:paraId="03160D7D" w14:textId="227DBACE" w:rsidR="00657244" w:rsidDel="008D3B9E" w:rsidRDefault="00657244" w:rsidP="00BF7758">
            <w:pPr>
              <w:bidi/>
              <w:rPr>
                <w:del w:id="2441" w:author="Amos Baranes" w:date="2020-03-22T09:38:00Z"/>
                <w:rtl/>
              </w:rPr>
            </w:pPr>
            <w:del w:id="2442" w:author="Amos Baranes" w:date="2020-03-22T09:38:00Z">
              <w:r w:rsidDel="008D3B9E">
                <w:rPr>
                  <w:rFonts w:hint="cs"/>
                  <w:rtl/>
                </w:rPr>
                <w:delText>לשמוע את האזעקה בכל ניסוי.</w:delText>
              </w:r>
            </w:del>
          </w:p>
          <w:p w14:paraId="001021E5" w14:textId="21034752" w:rsidR="00657244" w:rsidRPr="008D4061" w:rsidDel="008D3B9E" w:rsidRDefault="00657244" w:rsidP="00BF7758">
            <w:pPr>
              <w:bidi/>
              <w:rPr>
                <w:del w:id="2443" w:author="Amos Baranes" w:date="2020-03-22T09:38:00Z"/>
              </w:rPr>
            </w:pPr>
            <w:del w:id="2444" w:author="Amos Baranes" w:date="2020-03-22T09:38:00Z">
              <w:r w:rsidDel="008D3B9E">
                <w:rPr>
                  <w:rFonts w:hint="cs"/>
                  <w:rtl/>
                </w:rPr>
                <w:delText>קבלת התראה על גילו וזיהוי פנים.</w:delText>
              </w:r>
            </w:del>
          </w:p>
        </w:tc>
        <w:tc>
          <w:tcPr>
            <w:tcW w:w="2865" w:type="dxa"/>
          </w:tcPr>
          <w:p w14:paraId="05F10B7D" w14:textId="79F2DC25" w:rsidR="00657244" w:rsidDel="008D3B9E" w:rsidRDefault="00657244" w:rsidP="00BF7758">
            <w:pPr>
              <w:bidi/>
              <w:rPr>
                <w:del w:id="2445" w:author="Amos Baranes" w:date="2020-03-22T09:38:00Z"/>
                <w:rtl/>
              </w:rPr>
            </w:pPr>
            <w:del w:id="2446" w:author="Amos Baranes" w:date="2020-03-22T09:38:00Z">
              <w:r w:rsidDel="008D3B9E">
                <w:rPr>
                  <w:rFonts w:hint="cs"/>
                  <w:rtl/>
                </w:rPr>
                <w:delText>האזעקה נשמעה רק לאחר מספר שניות.  קבלנו תוצאות שונות: 21.99, 13.51, 5.31, 17.23 ו 9.14 שניות.</w:delText>
              </w:r>
            </w:del>
          </w:p>
          <w:p w14:paraId="0B5274DA" w14:textId="629BBB4E" w:rsidR="00657244" w:rsidDel="008D3B9E" w:rsidRDefault="00657244" w:rsidP="00BF7758">
            <w:pPr>
              <w:bidi/>
              <w:rPr>
                <w:del w:id="2447" w:author="Amos Baranes" w:date="2020-03-22T09:38:00Z"/>
                <w:rtl/>
              </w:rPr>
            </w:pPr>
            <w:del w:id="2448" w:author="Amos Baranes" w:date="2020-03-22T09:38:00Z">
              <w:r w:rsidDel="008D3B9E">
                <w:rPr>
                  <w:rFonts w:hint="cs"/>
                  <w:rtl/>
                </w:rPr>
                <w:delText>לא נתקבלה התראה על גילוי או זיהוי פנים</w:delText>
              </w:r>
            </w:del>
          </w:p>
        </w:tc>
        <w:tc>
          <w:tcPr>
            <w:tcW w:w="851" w:type="dxa"/>
          </w:tcPr>
          <w:p w14:paraId="75598BC6" w14:textId="0B6D94C1" w:rsidR="00657244" w:rsidDel="008D3B9E" w:rsidRDefault="00657244" w:rsidP="00BF7758">
            <w:pPr>
              <w:bidi/>
              <w:rPr>
                <w:del w:id="2449" w:author="Amos Baranes" w:date="2020-03-22T09:38:00Z"/>
                <w:rtl/>
              </w:rPr>
            </w:pPr>
          </w:p>
        </w:tc>
      </w:tr>
      <w:tr w:rsidR="00657244" w:rsidDel="008D3B9E" w14:paraId="7FBEAD1F" w14:textId="65C896E8" w:rsidTr="00BF7758">
        <w:trPr>
          <w:del w:id="2450" w:author="Amos Baranes" w:date="2020-03-22T09:38:00Z"/>
        </w:trPr>
        <w:tc>
          <w:tcPr>
            <w:tcW w:w="399" w:type="dxa"/>
          </w:tcPr>
          <w:p w14:paraId="3F5463AD" w14:textId="4FC60C19" w:rsidR="00657244" w:rsidDel="008D3B9E" w:rsidRDefault="00E3458E" w:rsidP="00BF7758">
            <w:pPr>
              <w:bidi/>
              <w:rPr>
                <w:del w:id="2451" w:author="Amos Baranes" w:date="2020-03-22T09:38:00Z"/>
                <w:rtl/>
              </w:rPr>
            </w:pPr>
            <w:del w:id="2452" w:author="Amos Baranes" w:date="2020-03-22T09:38:00Z">
              <w:r w:rsidDel="008D3B9E">
                <w:rPr>
                  <w:rFonts w:hint="cs"/>
                  <w:rtl/>
                </w:rPr>
                <w:delText>7</w:delText>
              </w:r>
            </w:del>
          </w:p>
        </w:tc>
        <w:tc>
          <w:tcPr>
            <w:tcW w:w="2254" w:type="dxa"/>
          </w:tcPr>
          <w:p w14:paraId="2380A988" w14:textId="7A2DA6A0" w:rsidR="00657244" w:rsidDel="008D3B9E" w:rsidRDefault="00657244" w:rsidP="00BF7758">
            <w:pPr>
              <w:bidi/>
              <w:rPr>
                <w:del w:id="2453" w:author="Amos Baranes" w:date="2020-03-22T09:38:00Z"/>
                <w:rtl/>
              </w:rPr>
            </w:pPr>
            <w:del w:id="2454" w:author="Amos Baranes" w:date="2020-03-22T09:38:00Z">
              <w:r w:rsidDel="008D3B9E">
                <w:rPr>
                  <w:rFonts w:hint="cs"/>
                  <w:rtl/>
                </w:rPr>
                <w:delText>השבת את האזעקה.  מספר אנשים עברו הלוך ושוב כשהם מסתכלים לכיוון המצלמה (עמוס, סיגל, גבריאל, חנוך, שיר ועדי)</w:delText>
              </w:r>
            </w:del>
          </w:p>
        </w:tc>
        <w:tc>
          <w:tcPr>
            <w:tcW w:w="3407" w:type="dxa"/>
          </w:tcPr>
          <w:p w14:paraId="19F49D67" w14:textId="71DE1B41" w:rsidR="00657244" w:rsidDel="008D3B9E" w:rsidRDefault="00657244" w:rsidP="00BF7758">
            <w:pPr>
              <w:bidi/>
              <w:rPr>
                <w:del w:id="2455" w:author="Amos Baranes" w:date="2020-03-22T09:38:00Z"/>
                <w:rtl/>
              </w:rPr>
            </w:pPr>
            <w:del w:id="2456" w:author="Amos Baranes" w:date="2020-03-22T09:38:00Z">
              <w:r w:rsidDel="008D3B9E">
                <w:rPr>
                  <w:rFonts w:hint="cs"/>
                  <w:rtl/>
                </w:rPr>
                <w:delText>התראה על גילוי פנים וזיהוי פנים של העוברים</w:delText>
              </w:r>
            </w:del>
          </w:p>
        </w:tc>
        <w:tc>
          <w:tcPr>
            <w:tcW w:w="2865" w:type="dxa"/>
          </w:tcPr>
          <w:p w14:paraId="58472779" w14:textId="57E62A39" w:rsidR="00657244" w:rsidDel="008D3B9E" w:rsidRDefault="00657244" w:rsidP="00BF7758">
            <w:pPr>
              <w:bidi/>
              <w:rPr>
                <w:del w:id="2457" w:author="Amos Baranes" w:date="2020-03-22T09:38:00Z"/>
                <w:rtl/>
              </w:rPr>
            </w:pPr>
            <w:del w:id="2458" w:author="Amos Baranes" w:date="2020-03-22T09:38:00Z">
              <w:r w:rsidDel="008D3B9E">
                <w:rPr>
                  <w:rFonts w:hint="cs"/>
                  <w:rtl/>
                </w:rPr>
                <w:delText>לא נתקבלה אף התראה של גילוי או זיהוי פנים של אף אחד מהמשתתפים בניסוי.</w:delText>
              </w:r>
            </w:del>
          </w:p>
        </w:tc>
        <w:tc>
          <w:tcPr>
            <w:tcW w:w="851" w:type="dxa"/>
          </w:tcPr>
          <w:p w14:paraId="3CC2297E" w14:textId="33EEA8A5" w:rsidR="00657244" w:rsidDel="008D3B9E" w:rsidRDefault="00657244" w:rsidP="00BF7758">
            <w:pPr>
              <w:bidi/>
              <w:rPr>
                <w:del w:id="2459" w:author="Amos Baranes" w:date="2020-03-22T09:38:00Z"/>
                <w:rtl/>
              </w:rPr>
            </w:pPr>
          </w:p>
        </w:tc>
      </w:tr>
    </w:tbl>
    <w:p w14:paraId="5104831C" w14:textId="7DB0A202" w:rsidR="00657244" w:rsidDel="008D3B9E" w:rsidRDefault="00657244" w:rsidP="00657244">
      <w:pPr>
        <w:ind w:firstLine="360"/>
        <w:rPr>
          <w:del w:id="2460" w:author="Amos Baranes" w:date="2020-03-22T09:38:00Z"/>
        </w:rPr>
      </w:pPr>
      <w:del w:id="2461" w:author="Amos Baranes" w:date="2020-03-22T09:38:00Z">
        <w:r w:rsidDel="008D3B9E">
          <w:delText xml:space="preserve"> </w:delText>
        </w:r>
      </w:del>
    </w:p>
    <w:p w14:paraId="3526A4F6" w14:textId="17E93E80" w:rsidR="00657244" w:rsidDel="008D3B9E" w:rsidRDefault="00657244" w:rsidP="00657244">
      <w:pPr>
        <w:bidi/>
        <w:ind w:firstLine="360"/>
        <w:rPr>
          <w:del w:id="2462" w:author="Amos Baranes" w:date="2020-03-22T09:38:00Z"/>
          <w:rtl/>
        </w:rPr>
      </w:pPr>
      <w:del w:id="2463" w:author="Amos Baranes" w:date="2020-03-22T09:38:00Z">
        <w:r w:rsidDel="008D3B9E">
          <w:delText>5.1.5</w:delText>
        </w:r>
        <w:r w:rsidDel="008D3B9E">
          <w:tab/>
        </w:r>
        <w:r w:rsidRPr="00FE6121" w:rsidDel="008D3B9E">
          <w:rPr>
            <w:rFonts w:cs="Arial"/>
            <w:rtl/>
          </w:rPr>
          <w:delText xml:space="preserve">בדיקת </w:delText>
        </w:r>
        <w:r w:rsidDel="008D3B9E">
          <w:rPr>
            <w:rFonts w:cs="Arial" w:hint="cs"/>
            <w:rtl/>
          </w:rPr>
          <w:delText>גילוי שמע (0018)</w:delText>
        </w:r>
      </w:del>
    </w:p>
    <w:tbl>
      <w:tblPr>
        <w:tblStyle w:val="TableGrid"/>
        <w:bidiVisual/>
        <w:tblW w:w="9776" w:type="dxa"/>
        <w:tblLook w:val="04A0" w:firstRow="1" w:lastRow="0" w:firstColumn="1" w:lastColumn="0" w:noHBand="0" w:noVBand="1"/>
      </w:tblPr>
      <w:tblGrid>
        <w:gridCol w:w="397"/>
        <w:gridCol w:w="2575"/>
        <w:gridCol w:w="3118"/>
        <w:gridCol w:w="2835"/>
        <w:gridCol w:w="851"/>
      </w:tblGrid>
      <w:tr w:rsidR="00657244" w:rsidDel="008D3B9E" w14:paraId="3242BB56" w14:textId="03CDB939" w:rsidTr="00BF7758">
        <w:trPr>
          <w:del w:id="2464" w:author="Amos Baranes" w:date="2020-03-22T09:38:00Z"/>
        </w:trPr>
        <w:tc>
          <w:tcPr>
            <w:tcW w:w="397" w:type="dxa"/>
          </w:tcPr>
          <w:p w14:paraId="26933867" w14:textId="6F844BEA" w:rsidR="00657244" w:rsidDel="008D3B9E" w:rsidRDefault="00657244" w:rsidP="00BF7758">
            <w:pPr>
              <w:bidi/>
              <w:rPr>
                <w:del w:id="2465" w:author="Amos Baranes" w:date="2020-03-22T09:38:00Z"/>
                <w:rtl/>
              </w:rPr>
            </w:pPr>
            <w:del w:id="2466" w:author="Amos Baranes" w:date="2020-03-22T09:38:00Z">
              <w:r w:rsidDel="008D3B9E">
                <w:rPr>
                  <w:rFonts w:hint="cs"/>
                  <w:rtl/>
                </w:rPr>
                <w:delText>#</w:delText>
              </w:r>
            </w:del>
          </w:p>
        </w:tc>
        <w:tc>
          <w:tcPr>
            <w:tcW w:w="2575" w:type="dxa"/>
          </w:tcPr>
          <w:p w14:paraId="78E78262" w14:textId="4DFB719B" w:rsidR="00657244" w:rsidDel="008D3B9E" w:rsidRDefault="00657244" w:rsidP="00BF7758">
            <w:pPr>
              <w:bidi/>
              <w:rPr>
                <w:del w:id="2467" w:author="Amos Baranes" w:date="2020-03-22T09:38:00Z"/>
                <w:rtl/>
              </w:rPr>
            </w:pPr>
            <w:del w:id="2468" w:author="Amos Baranes" w:date="2020-03-22T09:38:00Z">
              <w:r w:rsidDel="008D3B9E">
                <w:rPr>
                  <w:rFonts w:hint="cs"/>
                  <w:rtl/>
                </w:rPr>
                <w:delText>שלבי ביצוע ההפעלה</w:delText>
              </w:r>
            </w:del>
          </w:p>
        </w:tc>
        <w:tc>
          <w:tcPr>
            <w:tcW w:w="3118" w:type="dxa"/>
          </w:tcPr>
          <w:p w14:paraId="6481E7EE" w14:textId="7C6932B5" w:rsidR="00657244" w:rsidDel="008D3B9E" w:rsidRDefault="00657244" w:rsidP="00BF7758">
            <w:pPr>
              <w:bidi/>
              <w:rPr>
                <w:del w:id="2469" w:author="Amos Baranes" w:date="2020-03-22T09:38:00Z"/>
                <w:rtl/>
              </w:rPr>
            </w:pPr>
            <w:del w:id="2470" w:author="Amos Baranes" w:date="2020-03-22T09:38:00Z">
              <w:r w:rsidDel="008D3B9E">
                <w:rPr>
                  <w:rFonts w:hint="cs"/>
                  <w:rtl/>
                </w:rPr>
                <w:delText>תוצאה צפויה</w:delText>
              </w:r>
            </w:del>
          </w:p>
        </w:tc>
        <w:tc>
          <w:tcPr>
            <w:tcW w:w="2835" w:type="dxa"/>
          </w:tcPr>
          <w:p w14:paraId="66AB78E4" w14:textId="14A764C1" w:rsidR="00657244" w:rsidDel="008D3B9E" w:rsidRDefault="00657244" w:rsidP="00BF7758">
            <w:pPr>
              <w:bidi/>
              <w:rPr>
                <w:del w:id="2471" w:author="Amos Baranes" w:date="2020-03-22T09:38:00Z"/>
                <w:rtl/>
              </w:rPr>
            </w:pPr>
            <w:del w:id="2472" w:author="Amos Baranes" w:date="2020-03-22T09:38:00Z">
              <w:r w:rsidDel="008D3B9E">
                <w:rPr>
                  <w:rFonts w:hint="cs"/>
                  <w:rtl/>
                </w:rPr>
                <w:delText>סטטוס</w:delText>
              </w:r>
            </w:del>
          </w:p>
        </w:tc>
        <w:tc>
          <w:tcPr>
            <w:tcW w:w="851" w:type="dxa"/>
          </w:tcPr>
          <w:p w14:paraId="5B499E17" w14:textId="12709340" w:rsidR="00657244" w:rsidDel="008D3B9E" w:rsidRDefault="00657244" w:rsidP="00BF7758">
            <w:pPr>
              <w:bidi/>
              <w:rPr>
                <w:del w:id="2473" w:author="Amos Baranes" w:date="2020-03-22T09:38:00Z"/>
                <w:rtl/>
              </w:rPr>
            </w:pPr>
            <w:del w:id="2474" w:author="Amos Baranes" w:date="2020-03-22T09:38:00Z">
              <w:r w:rsidDel="008D3B9E">
                <w:rPr>
                  <w:rFonts w:hint="cs"/>
                  <w:rtl/>
                </w:rPr>
                <w:delText>הערות</w:delText>
              </w:r>
            </w:del>
          </w:p>
        </w:tc>
      </w:tr>
      <w:tr w:rsidR="00657244" w:rsidDel="008D3B9E" w14:paraId="58FCA1F9" w14:textId="05B2B47C" w:rsidTr="00BF7758">
        <w:trPr>
          <w:del w:id="2475" w:author="Amos Baranes" w:date="2020-03-22T09:38:00Z"/>
        </w:trPr>
        <w:tc>
          <w:tcPr>
            <w:tcW w:w="397" w:type="dxa"/>
          </w:tcPr>
          <w:p w14:paraId="4519AA0F" w14:textId="7DD2C6FA" w:rsidR="00657244" w:rsidDel="008D3B9E" w:rsidRDefault="00657244" w:rsidP="00BF7758">
            <w:pPr>
              <w:bidi/>
              <w:rPr>
                <w:del w:id="2476" w:author="Amos Baranes" w:date="2020-03-22T09:38:00Z"/>
                <w:rtl/>
              </w:rPr>
            </w:pPr>
            <w:del w:id="2477" w:author="Amos Baranes" w:date="2020-03-22T09:38:00Z">
              <w:r w:rsidDel="008D3B9E">
                <w:rPr>
                  <w:rFonts w:hint="cs"/>
                  <w:rtl/>
                </w:rPr>
                <w:delText>1</w:delText>
              </w:r>
            </w:del>
          </w:p>
        </w:tc>
        <w:tc>
          <w:tcPr>
            <w:tcW w:w="2575" w:type="dxa"/>
          </w:tcPr>
          <w:p w14:paraId="049DD6CC" w14:textId="7D32D535" w:rsidR="00657244" w:rsidRPr="00715337" w:rsidDel="008D3B9E" w:rsidRDefault="00657244" w:rsidP="00BF7758">
            <w:pPr>
              <w:bidi/>
              <w:rPr>
                <w:del w:id="2478" w:author="Amos Baranes" w:date="2020-03-22T09:38:00Z"/>
                <w:rtl/>
              </w:rPr>
            </w:pPr>
            <w:del w:id="2479"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118" w:type="dxa"/>
          </w:tcPr>
          <w:p w14:paraId="3645FF51" w14:textId="36D67D0B" w:rsidR="00657244" w:rsidRPr="00715337" w:rsidDel="008D3B9E" w:rsidRDefault="00657244" w:rsidP="00BF7758">
            <w:pPr>
              <w:bidi/>
              <w:rPr>
                <w:del w:id="2480" w:author="Amos Baranes" w:date="2020-03-22T09:38:00Z"/>
                <w:rtl/>
              </w:rPr>
            </w:pPr>
            <w:del w:id="2481"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835" w:type="dxa"/>
          </w:tcPr>
          <w:p w14:paraId="36608A89" w14:textId="5D87D5E0" w:rsidR="00657244" w:rsidRPr="00715337" w:rsidDel="008D3B9E" w:rsidRDefault="00657244" w:rsidP="00BF7758">
            <w:pPr>
              <w:bidi/>
              <w:rPr>
                <w:del w:id="2482" w:author="Amos Baranes" w:date="2020-03-22T09:38:00Z"/>
                <w:rtl/>
              </w:rPr>
            </w:pPr>
          </w:p>
        </w:tc>
        <w:tc>
          <w:tcPr>
            <w:tcW w:w="851" w:type="dxa"/>
          </w:tcPr>
          <w:p w14:paraId="30AF87E1" w14:textId="0683B490" w:rsidR="00657244" w:rsidDel="008D3B9E" w:rsidRDefault="00657244" w:rsidP="00BF7758">
            <w:pPr>
              <w:bidi/>
              <w:rPr>
                <w:del w:id="2483" w:author="Amos Baranes" w:date="2020-03-22T09:38:00Z"/>
                <w:rtl/>
              </w:rPr>
            </w:pPr>
            <w:del w:id="2484" w:author="Amos Baranes" w:date="2020-03-22T09:38:00Z">
              <w:r w:rsidDel="008D3B9E">
                <w:rPr>
                  <w:rFonts w:hint="cs"/>
                  <w:rtl/>
                </w:rPr>
                <w:delText>בוצע</w:delText>
              </w:r>
            </w:del>
          </w:p>
        </w:tc>
      </w:tr>
      <w:tr w:rsidR="00657244" w:rsidDel="008D3B9E" w14:paraId="740357EA" w14:textId="02728225" w:rsidTr="00BF7758">
        <w:trPr>
          <w:del w:id="2485" w:author="Amos Baranes" w:date="2020-03-22T09:38:00Z"/>
        </w:trPr>
        <w:tc>
          <w:tcPr>
            <w:tcW w:w="397" w:type="dxa"/>
          </w:tcPr>
          <w:p w14:paraId="6EDEA220" w14:textId="4D8F8BCB" w:rsidR="00657244" w:rsidDel="008D3B9E" w:rsidRDefault="00657244" w:rsidP="00BF7758">
            <w:pPr>
              <w:bidi/>
              <w:rPr>
                <w:del w:id="2486" w:author="Amos Baranes" w:date="2020-03-22T09:38:00Z"/>
                <w:rtl/>
              </w:rPr>
            </w:pPr>
            <w:del w:id="2487" w:author="Amos Baranes" w:date="2020-03-22T09:38:00Z">
              <w:r w:rsidDel="008D3B9E">
                <w:rPr>
                  <w:rFonts w:hint="cs"/>
                  <w:rtl/>
                </w:rPr>
                <w:delText>2</w:delText>
              </w:r>
            </w:del>
          </w:p>
        </w:tc>
        <w:tc>
          <w:tcPr>
            <w:tcW w:w="2575" w:type="dxa"/>
          </w:tcPr>
          <w:p w14:paraId="6DFE8934" w14:textId="79726B6A" w:rsidR="00657244" w:rsidRPr="00715337" w:rsidDel="008D3B9E" w:rsidRDefault="00657244" w:rsidP="00BF7758">
            <w:pPr>
              <w:bidi/>
              <w:rPr>
                <w:del w:id="2488" w:author="Amos Baranes" w:date="2020-03-22T09:38:00Z"/>
                <w:rFonts w:cs="Arial"/>
                <w:rtl/>
              </w:rPr>
            </w:pPr>
            <w:del w:id="2489" w:author="Amos Baranes" w:date="2020-03-22T09:38:00Z">
              <w:r w:rsidDel="008D3B9E">
                <w:rPr>
                  <w:rFonts w:cs="Arial" w:hint="cs"/>
                  <w:rtl/>
                </w:rPr>
                <w:delText>מההגדרות הפעל את התראת השמע. נטרל את כל ההתראות האחרות</w:delText>
              </w:r>
            </w:del>
          </w:p>
        </w:tc>
        <w:tc>
          <w:tcPr>
            <w:tcW w:w="3118" w:type="dxa"/>
          </w:tcPr>
          <w:p w14:paraId="58E2792A" w14:textId="6333010A" w:rsidR="00657244" w:rsidDel="008D3B9E" w:rsidRDefault="00657244" w:rsidP="00BF7758">
            <w:pPr>
              <w:bidi/>
              <w:rPr>
                <w:del w:id="2490" w:author="Amos Baranes" w:date="2020-03-22T09:38:00Z"/>
                <w:rFonts w:cs="Arial"/>
                <w:rtl/>
              </w:rPr>
            </w:pPr>
            <w:del w:id="2491" w:author="Amos Baranes" w:date="2020-03-22T09:38:00Z">
              <w:r w:rsidDel="008D3B9E">
                <w:rPr>
                  <w:rFonts w:cs="Arial" w:hint="cs"/>
                  <w:rtl/>
                </w:rPr>
                <w:delText>הפעלת התראת שמע בלבד.</w:delText>
              </w:r>
            </w:del>
          </w:p>
        </w:tc>
        <w:tc>
          <w:tcPr>
            <w:tcW w:w="2835" w:type="dxa"/>
          </w:tcPr>
          <w:p w14:paraId="034F220B" w14:textId="36BBB5CC" w:rsidR="00657244" w:rsidRPr="00715337" w:rsidDel="008D3B9E" w:rsidRDefault="00657244" w:rsidP="00BF7758">
            <w:pPr>
              <w:bidi/>
              <w:rPr>
                <w:del w:id="2492" w:author="Amos Baranes" w:date="2020-03-22T09:38:00Z"/>
                <w:rtl/>
              </w:rPr>
            </w:pPr>
          </w:p>
        </w:tc>
        <w:tc>
          <w:tcPr>
            <w:tcW w:w="851" w:type="dxa"/>
          </w:tcPr>
          <w:p w14:paraId="0DD9B50C" w14:textId="05BB6DDE" w:rsidR="00657244" w:rsidDel="008D3B9E" w:rsidRDefault="00657244" w:rsidP="00BF7758">
            <w:pPr>
              <w:bidi/>
              <w:rPr>
                <w:del w:id="2493" w:author="Amos Baranes" w:date="2020-03-22T09:38:00Z"/>
                <w:rtl/>
              </w:rPr>
            </w:pPr>
            <w:del w:id="2494" w:author="Amos Baranes" w:date="2020-03-22T09:38:00Z">
              <w:r w:rsidDel="008D3B9E">
                <w:rPr>
                  <w:rFonts w:hint="cs"/>
                  <w:rtl/>
                </w:rPr>
                <w:delText>בוצע</w:delText>
              </w:r>
            </w:del>
          </w:p>
        </w:tc>
      </w:tr>
      <w:tr w:rsidR="00657244" w:rsidDel="008D3B9E" w14:paraId="4A3A805D" w14:textId="1CDD8CF1" w:rsidTr="00BF7758">
        <w:trPr>
          <w:del w:id="2495" w:author="Amos Baranes" w:date="2020-03-22T09:38:00Z"/>
        </w:trPr>
        <w:tc>
          <w:tcPr>
            <w:tcW w:w="397" w:type="dxa"/>
          </w:tcPr>
          <w:p w14:paraId="3F509296" w14:textId="16CA64DF" w:rsidR="00657244" w:rsidDel="008D3B9E" w:rsidRDefault="00657244" w:rsidP="00BF7758">
            <w:pPr>
              <w:bidi/>
              <w:rPr>
                <w:del w:id="2496" w:author="Amos Baranes" w:date="2020-03-22T09:38:00Z"/>
                <w:rtl/>
              </w:rPr>
            </w:pPr>
            <w:del w:id="2497" w:author="Amos Baranes" w:date="2020-03-22T09:38:00Z">
              <w:r w:rsidDel="008D3B9E">
                <w:rPr>
                  <w:rFonts w:hint="cs"/>
                  <w:rtl/>
                </w:rPr>
                <w:delText>3</w:delText>
              </w:r>
            </w:del>
          </w:p>
        </w:tc>
        <w:tc>
          <w:tcPr>
            <w:tcW w:w="2575" w:type="dxa"/>
          </w:tcPr>
          <w:p w14:paraId="11145199" w14:textId="420AE052" w:rsidR="00657244" w:rsidDel="008D3B9E" w:rsidRDefault="00657244" w:rsidP="00BF7758">
            <w:pPr>
              <w:bidi/>
              <w:rPr>
                <w:del w:id="2498" w:author="Amos Baranes" w:date="2020-03-22T09:38:00Z"/>
                <w:rFonts w:cs="Arial"/>
                <w:rtl/>
              </w:rPr>
            </w:pPr>
            <w:del w:id="2499" w:author="Amos Baranes" w:date="2020-03-22T09:38:00Z">
              <w:r w:rsidDel="008D3B9E">
                <w:rPr>
                  <w:rFonts w:cs="Arial" w:hint="cs"/>
                  <w:rtl/>
                </w:rPr>
                <w:delText>תנועת אדם בחדר המשמיע קולות</w:delText>
              </w:r>
            </w:del>
          </w:p>
        </w:tc>
        <w:tc>
          <w:tcPr>
            <w:tcW w:w="3118" w:type="dxa"/>
          </w:tcPr>
          <w:p w14:paraId="538B0A89" w14:textId="30E10379" w:rsidR="00657244" w:rsidDel="008D3B9E" w:rsidRDefault="00657244" w:rsidP="00BF7758">
            <w:pPr>
              <w:bidi/>
              <w:rPr>
                <w:del w:id="2500" w:author="Amos Baranes" w:date="2020-03-22T09:38:00Z"/>
                <w:rFonts w:cs="Arial"/>
                <w:rtl/>
              </w:rPr>
            </w:pPr>
            <w:del w:id="2501" w:author="Amos Baranes" w:date="2020-03-22T09:38:00Z">
              <w:r w:rsidDel="008D3B9E">
                <w:rPr>
                  <w:rFonts w:cs="Arial" w:hint="cs"/>
                  <w:rtl/>
                </w:rPr>
                <w:delText>קבלת התראת גילוי שמע</w:delText>
              </w:r>
            </w:del>
          </w:p>
        </w:tc>
        <w:tc>
          <w:tcPr>
            <w:tcW w:w="2835" w:type="dxa"/>
          </w:tcPr>
          <w:p w14:paraId="18200D34" w14:textId="47525EAB" w:rsidR="00657244" w:rsidRPr="00715337" w:rsidDel="008D3B9E" w:rsidRDefault="00657244" w:rsidP="00BF7758">
            <w:pPr>
              <w:bidi/>
              <w:rPr>
                <w:del w:id="2502" w:author="Amos Baranes" w:date="2020-03-22T09:38:00Z"/>
                <w:rtl/>
              </w:rPr>
            </w:pPr>
            <w:del w:id="2503" w:author="Amos Baranes" w:date="2020-03-22T09:38:00Z">
              <w:r w:rsidDel="008D3B9E">
                <w:rPr>
                  <w:rFonts w:hint="cs"/>
                  <w:rtl/>
                </w:rPr>
                <w:delText>קבלת התראה לאחר 24.92 שניות</w:delText>
              </w:r>
            </w:del>
          </w:p>
        </w:tc>
        <w:tc>
          <w:tcPr>
            <w:tcW w:w="851" w:type="dxa"/>
          </w:tcPr>
          <w:p w14:paraId="20A738CB" w14:textId="3E069060" w:rsidR="00657244" w:rsidDel="008D3B9E" w:rsidRDefault="00657244" w:rsidP="00BF7758">
            <w:pPr>
              <w:bidi/>
              <w:rPr>
                <w:del w:id="2504" w:author="Amos Baranes" w:date="2020-03-22T09:38:00Z"/>
                <w:rtl/>
              </w:rPr>
            </w:pPr>
          </w:p>
        </w:tc>
      </w:tr>
    </w:tbl>
    <w:p w14:paraId="415B479A" w14:textId="7A74B9C3" w:rsidR="00657244" w:rsidDel="008D3B9E" w:rsidRDefault="00657244" w:rsidP="00657244">
      <w:pPr>
        <w:bidi/>
        <w:ind w:firstLine="360"/>
        <w:rPr>
          <w:del w:id="2505" w:author="Amos Baranes" w:date="2020-03-22T09:38:00Z"/>
          <w:rtl/>
        </w:rPr>
      </w:pPr>
    </w:p>
    <w:p w14:paraId="65D6B449" w14:textId="3E654703" w:rsidR="00657244" w:rsidDel="008D3B9E" w:rsidRDefault="00657244" w:rsidP="00657244">
      <w:pPr>
        <w:bidi/>
        <w:ind w:firstLine="360"/>
        <w:rPr>
          <w:del w:id="2506" w:author="Amos Baranes" w:date="2020-03-22T09:38:00Z"/>
          <w:rtl/>
        </w:rPr>
      </w:pPr>
      <w:del w:id="2507" w:author="Amos Baranes" w:date="2020-03-22T09:38:00Z">
        <w:r w:rsidDel="008D3B9E">
          <w:delText>5.1.6</w:delText>
        </w:r>
        <w:r w:rsidDel="008D3B9E">
          <w:tab/>
        </w:r>
        <w:r w:rsidRPr="00FE6121" w:rsidDel="008D3B9E">
          <w:rPr>
            <w:rFonts w:cs="Arial"/>
            <w:rtl/>
          </w:rPr>
          <w:delText xml:space="preserve">בדיקת </w:delText>
        </w:r>
        <w:r w:rsidDel="008D3B9E">
          <w:rPr>
            <w:rFonts w:cs="Arial" w:hint="cs"/>
            <w:rtl/>
          </w:rPr>
          <w:delText>גילוי פנים ותנועה (0018)</w:delText>
        </w:r>
      </w:del>
    </w:p>
    <w:tbl>
      <w:tblPr>
        <w:tblStyle w:val="TableGrid"/>
        <w:bidiVisual/>
        <w:tblW w:w="9776" w:type="dxa"/>
        <w:tblLook w:val="04A0" w:firstRow="1" w:lastRow="0" w:firstColumn="1" w:lastColumn="0" w:noHBand="0" w:noVBand="1"/>
      </w:tblPr>
      <w:tblGrid>
        <w:gridCol w:w="463"/>
        <w:gridCol w:w="2509"/>
        <w:gridCol w:w="3260"/>
        <w:gridCol w:w="2693"/>
        <w:gridCol w:w="851"/>
      </w:tblGrid>
      <w:tr w:rsidR="00657244" w:rsidDel="008D3B9E" w14:paraId="6ACAAAE2" w14:textId="676E9E42" w:rsidTr="00BF7758">
        <w:trPr>
          <w:del w:id="2508" w:author="Amos Baranes" w:date="2020-03-22T09:38:00Z"/>
        </w:trPr>
        <w:tc>
          <w:tcPr>
            <w:tcW w:w="463" w:type="dxa"/>
          </w:tcPr>
          <w:p w14:paraId="78CF5073" w14:textId="25849F65" w:rsidR="00657244" w:rsidDel="008D3B9E" w:rsidRDefault="00657244" w:rsidP="00BF7758">
            <w:pPr>
              <w:bidi/>
              <w:rPr>
                <w:del w:id="2509" w:author="Amos Baranes" w:date="2020-03-22T09:38:00Z"/>
                <w:rtl/>
              </w:rPr>
            </w:pPr>
            <w:del w:id="2510" w:author="Amos Baranes" w:date="2020-03-22T09:38:00Z">
              <w:r w:rsidDel="008D3B9E">
                <w:rPr>
                  <w:rFonts w:hint="cs"/>
                  <w:rtl/>
                </w:rPr>
                <w:delText>#</w:delText>
              </w:r>
            </w:del>
          </w:p>
        </w:tc>
        <w:tc>
          <w:tcPr>
            <w:tcW w:w="2509" w:type="dxa"/>
          </w:tcPr>
          <w:p w14:paraId="444E3640" w14:textId="186056CD" w:rsidR="00657244" w:rsidDel="008D3B9E" w:rsidRDefault="00657244" w:rsidP="00BF7758">
            <w:pPr>
              <w:bidi/>
              <w:rPr>
                <w:del w:id="2511" w:author="Amos Baranes" w:date="2020-03-22T09:38:00Z"/>
                <w:rtl/>
              </w:rPr>
            </w:pPr>
            <w:del w:id="2512" w:author="Amos Baranes" w:date="2020-03-22T09:38:00Z">
              <w:r w:rsidDel="008D3B9E">
                <w:rPr>
                  <w:rFonts w:hint="cs"/>
                  <w:rtl/>
                </w:rPr>
                <w:delText>שלבי ביצוע ההפעלה</w:delText>
              </w:r>
            </w:del>
          </w:p>
        </w:tc>
        <w:tc>
          <w:tcPr>
            <w:tcW w:w="3260" w:type="dxa"/>
          </w:tcPr>
          <w:p w14:paraId="07841370" w14:textId="59F1D5D3" w:rsidR="00657244" w:rsidDel="008D3B9E" w:rsidRDefault="00657244" w:rsidP="00BF7758">
            <w:pPr>
              <w:bidi/>
              <w:rPr>
                <w:del w:id="2513" w:author="Amos Baranes" w:date="2020-03-22T09:38:00Z"/>
                <w:rtl/>
              </w:rPr>
            </w:pPr>
            <w:del w:id="2514" w:author="Amos Baranes" w:date="2020-03-22T09:38:00Z">
              <w:r w:rsidDel="008D3B9E">
                <w:rPr>
                  <w:rFonts w:hint="cs"/>
                  <w:rtl/>
                </w:rPr>
                <w:delText>תוצאה צפויה</w:delText>
              </w:r>
            </w:del>
          </w:p>
        </w:tc>
        <w:tc>
          <w:tcPr>
            <w:tcW w:w="2693" w:type="dxa"/>
          </w:tcPr>
          <w:p w14:paraId="70EA6F86" w14:textId="2C8856C9" w:rsidR="00657244" w:rsidDel="008D3B9E" w:rsidRDefault="00657244" w:rsidP="00BF7758">
            <w:pPr>
              <w:bidi/>
              <w:rPr>
                <w:del w:id="2515" w:author="Amos Baranes" w:date="2020-03-22T09:38:00Z"/>
                <w:rtl/>
              </w:rPr>
            </w:pPr>
            <w:del w:id="2516" w:author="Amos Baranes" w:date="2020-03-22T09:38:00Z">
              <w:r w:rsidDel="008D3B9E">
                <w:rPr>
                  <w:rFonts w:hint="cs"/>
                  <w:rtl/>
                </w:rPr>
                <w:delText>סטטוס</w:delText>
              </w:r>
            </w:del>
          </w:p>
        </w:tc>
        <w:tc>
          <w:tcPr>
            <w:tcW w:w="851" w:type="dxa"/>
          </w:tcPr>
          <w:p w14:paraId="6CC55E97" w14:textId="21A238ED" w:rsidR="00657244" w:rsidDel="008D3B9E" w:rsidRDefault="00657244" w:rsidP="00BF7758">
            <w:pPr>
              <w:bidi/>
              <w:rPr>
                <w:del w:id="2517" w:author="Amos Baranes" w:date="2020-03-22T09:38:00Z"/>
                <w:rtl/>
              </w:rPr>
            </w:pPr>
            <w:del w:id="2518" w:author="Amos Baranes" w:date="2020-03-22T09:38:00Z">
              <w:r w:rsidDel="008D3B9E">
                <w:rPr>
                  <w:rFonts w:hint="cs"/>
                  <w:rtl/>
                </w:rPr>
                <w:delText>הערות</w:delText>
              </w:r>
            </w:del>
          </w:p>
        </w:tc>
      </w:tr>
      <w:tr w:rsidR="00657244" w:rsidDel="008D3B9E" w14:paraId="4600D930" w14:textId="16DD3892" w:rsidTr="00BF7758">
        <w:trPr>
          <w:del w:id="2519" w:author="Amos Baranes" w:date="2020-03-22T09:38:00Z"/>
        </w:trPr>
        <w:tc>
          <w:tcPr>
            <w:tcW w:w="463" w:type="dxa"/>
          </w:tcPr>
          <w:p w14:paraId="7C0A8CD2" w14:textId="1738E0DD" w:rsidR="00657244" w:rsidDel="008D3B9E" w:rsidRDefault="00657244" w:rsidP="00BF7758">
            <w:pPr>
              <w:bidi/>
              <w:rPr>
                <w:del w:id="2520" w:author="Amos Baranes" w:date="2020-03-22T09:38:00Z"/>
                <w:rtl/>
              </w:rPr>
            </w:pPr>
            <w:del w:id="2521" w:author="Amos Baranes" w:date="2020-03-22T09:38:00Z">
              <w:r w:rsidDel="008D3B9E">
                <w:rPr>
                  <w:rFonts w:hint="cs"/>
                  <w:rtl/>
                </w:rPr>
                <w:delText>1</w:delText>
              </w:r>
            </w:del>
          </w:p>
        </w:tc>
        <w:tc>
          <w:tcPr>
            <w:tcW w:w="2509" w:type="dxa"/>
          </w:tcPr>
          <w:p w14:paraId="3BC943B5" w14:textId="0E6B169F" w:rsidR="00657244" w:rsidRPr="00715337" w:rsidDel="008D3B9E" w:rsidRDefault="00657244" w:rsidP="00BF7758">
            <w:pPr>
              <w:bidi/>
              <w:rPr>
                <w:del w:id="2522" w:author="Amos Baranes" w:date="2020-03-22T09:38:00Z"/>
                <w:rtl/>
              </w:rPr>
            </w:pPr>
            <w:del w:id="2523"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3260" w:type="dxa"/>
          </w:tcPr>
          <w:p w14:paraId="3337547E" w14:textId="0794680A" w:rsidR="00657244" w:rsidRPr="00715337" w:rsidDel="008D3B9E" w:rsidRDefault="00657244" w:rsidP="00BF7758">
            <w:pPr>
              <w:bidi/>
              <w:rPr>
                <w:del w:id="2524" w:author="Amos Baranes" w:date="2020-03-22T09:38:00Z"/>
                <w:rtl/>
              </w:rPr>
            </w:pPr>
            <w:del w:id="2525"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693" w:type="dxa"/>
          </w:tcPr>
          <w:p w14:paraId="6CB1222A" w14:textId="6367EB5F" w:rsidR="00657244" w:rsidRPr="00715337" w:rsidDel="008D3B9E" w:rsidRDefault="00657244" w:rsidP="00BF7758">
            <w:pPr>
              <w:bidi/>
              <w:rPr>
                <w:del w:id="2526" w:author="Amos Baranes" w:date="2020-03-22T09:38:00Z"/>
                <w:rtl/>
              </w:rPr>
            </w:pPr>
          </w:p>
        </w:tc>
        <w:tc>
          <w:tcPr>
            <w:tcW w:w="851" w:type="dxa"/>
          </w:tcPr>
          <w:p w14:paraId="62788E88" w14:textId="16FD84D2" w:rsidR="00657244" w:rsidDel="008D3B9E" w:rsidRDefault="00657244" w:rsidP="00BF7758">
            <w:pPr>
              <w:bidi/>
              <w:rPr>
                <w:del w:id="2527" w:author="Amos Baranes" w:date="2020-03-22T09:38:00Z"/>
                <w:rtl/>
              </w:rPr>
            </w:pPr>
            <w:del w:id="2528" w:author="Amos Baranes" w:date="2020-03-22T09:38:00Z">
              <w:r w:rsidDel="008D3B9E">
                <w:rPr>
                  <w:rFonts w:hint="cs"/>
                  <w:rtl/>
                </w:rPr>
                <w:delText>בוצע</w:delText>
              </w:r>
            </w:del>
          </w:p>
        </w:tc>
      </w:tr>
      <w:tr w:rsidR="00657244" w:rsidDel="008D3B9E" w14:paraId="0C3D37C6" w14:textId="4A407342" w:rsidTr="00BF7758">
        <w:trPr>
          <w:del w:id="2529" w:author="Amos Baranes" w:date="2020-03-22T09:38:00Z"/>
        </w:trPr>
        <w:tc>
          <w:tcPr>
            <w:tcW w:w="463" w:type="dxa"/>
          </w:tcPr>
          <w:p w14:paraId="2998E1DA" w14:textId="262D1B93" w:rsidR="00657244" w:rsidDel="008D3B9E" w:rsidRDefault="00657244" w:rsidP="00BF7758">
            <w:pPr>
              <w:bidi/>
              <w:rPr>
                <w:del w:id="2530" w:author="Amos Baranes" w:date="2020-03-22T09:38:00Z"/>
                <w:rtl/>
              </w:rPr>
            </w:pPr>
            <w:del w:id="2531" w:author="Amos Baranes" w:date="2020-03-22T09:38:00Z">
              <w:r w:rsidDel="008D3B9E">
                <w:rPr>
                  <w:rFonts w:hint="cs"/>
                  <w:rtl/>
                </w:rPr>
                <w:delText>2</w:delText>
              </w:r>
            </w:del>
          </w:p>
        </w:tc>
        <w:tc>
          <w:tcPr>
            <w:tcW w:w="2509" w:type="dxa"/>
          </w:tcPr>
          <w:p w14:paraId="691D32BF" w14:textId="0F1990DB" w:rsidR="00657244" w:rsidRPr="00715337" w:rsidDel="008D3B9E" w:rsidRDefault="00657244" w:rsidP="00BF7758">
            <w:pPr>
              <w:bidi/>
              <w:rPr>
                <w:del w:id="2532" w:author="Amos Baranes" w:date="2020-03-22T09:38:00Z"/>
                <w:rFonts w:cs="Arial"/>
                <w:rtl/>
              </w:rPr>
            </w:pPr>
            <w:del w:id="2533" w:author="Amos Baranes" w:date="2020-03-22T09:38:00Z">
              <w:r w:rsidDel="008D3B9E">
                <w:rPr>
                  <w:rFonts w:cs="Arial" w:hint="cs"/>
                  <w:rtl/>
                </w:rPr>
                <w:delText>מההגדרות, הפעל את התראת אדם ותנועה. נטרל את כל ההתראות האחרות</w:delText>
              </w:r>
            </w:del>
          </w:p>
        </w:tc>
        <w:tc>
          <w:tcPr>
            <w:tcW w:w="3260" w:type="dxa"/>
          </w:tcPr>
          <w:p w14:paraId="2030BF53" w14:textId="65E2D582" w:rsidR="00657244" w:rsidDel="008D3B9E" w:rsidRDefault="00657244" w:rsidP="00BF7758">
            <w:pPr>
              <w:bidi/>
              <w:rPr>
                <w:del w:id="2534" w:author="Amos Baranes" w:date="2020-03-22T09:38:00Z"/>
                <w:rFonts w:cs="Arial"/>
                <w:rtl/>
              </w:rPr>
            </w:pPr>
            <w:del w:id="2535" w:author="Amos Baranes" w:date="2020-03-22T09:38:00Z">
              <w:r w:rsidDel="008D3B9E">
                <w:rPr>
                  <w:rFonts w:cs="Arial" w:hint="cs"/>
                  <w:rtl/>
                </w:rPr>
                <w:delText>הפעלת התראת תנועה ואדם בלבד.</w:delText>
              </w:r>
            </w:del>
          </w:p>
        </w:tc>
        <w:tc>
          <w:tcPr>
            <w:tcW w:w="2693" w:type="dxa"/>
          </w:tcPr>
          <w:p w14:paraId="0928A940" w14:textId="4A25DA08" w:rsidR="00657244" w:rsidRPr="00715337" w:rsidDel="008D3B9E" w:rsidRDefault="00657244" w:rsidP="00BF7758">
            <w:pPr>
              <w:bidi/>
              <w:rPr>
                <w:del w:id="2536" w:author="Amos Baranes" w:date="2020-03-22T09:38:00Z"/>
                <w:rtl/>
              </w:rPr>
            </w:pPr>
          </w:p>
        </w:tc>
        <w:tc>
          <w:tcPr>
            <w:tcW w:w="851" w:type="dxa"/>
          </w:tcPr>
          <w:p w14:paraId="77F1A469" w14:textId="549098BD" w:rsidR="00657244" w:rsidDel="008D3B9E" w:rsidRDefault="00657244" w:rsidP="00BF7758">
            <w:pPr>
              <w:bidi/>
              <w:rPr>
                <w:del w:id="2537" w:author="Amos Baranes" w:date="2020-03-22T09:38:00Z"/>
                <w:rtl/>
              </w:rPr>
            </w:pPr>
            <w:del w:id="2538" w:author="Amos Baranes" w:date="2020-03-22T09:38:00Z">
              <w:r w:rsidDel="008D3B9E">
                <w:rPr>
                  <w:rFonts w:hint="cs"/>
                  <w:rtl/>
                </w:rPr>
                <w:delText>בוצע</w:delText>
              </w:r>
            </w:del>
          </w:p>
        </w:tc>
      </w:tr>
      <w:tr w:rsidR="00657244" w:rsidDel="008D3B9E" w14:paraId="6F25412E" w14:textId="46F5818C" w:rsidTr="00BF7758">
        <w:trPr>
          <w:del w:id="2539" w:author="Amos Baranes" w:date="2020-03-22T09:38:00Z"/>
        </w:trPr>
        <w:tc>
          <w:tcPr>
            <w:tcW w:w="463" w:type="dxa"/>
          </w:tcPr>
          <w:p w14:paraId="23916280" w14:textId="044571D7" w:rsidR="00657244" w:rsidDel="008D3B9E" w:rsidRDefault="00657244" w:rsidP="00BF7758">
            <w:pPr>
              <w:bidi/>
              <w:rPr>
                <w:del w:id="2540" w:author="Amos Baranes" w:date="2020-03-22T09:38:00Z"/>
                <w:rtl/>
              </w:rPr>
            </w:pPr>
            <w:del w:id="2541" w:author="Amos Baranes" w:date="2020-03-22T09:38:00Z">
              <w:r w:rsidDel="008D3B9E">
                <w:rPr>
                  <w:rFonts w:hint="cs"/>
                  <w:rtl/>
                </w:rPr>
                <w:delText>3</w:delText>
              </w:r>
            </w:del>
          </w:p>
        </w:tc>
        <w:tc>
          <w:tcPr>
            <w:tcW w:w="2509" w:type="dxa"/>
          </w:tcPr>
          <w:p w14:paraId="1B7C8B7D" w14:textId="111B96E5" w:rsidR="00657244" w:rsidDel="008D3B9E" w:rsidRDefault="00657244" w:rsidP="00BF7758">
            <w:pPr>
              <w:bidi/>
              <w:rPr>
                <w:del w:id="2542" w:author="Amos Baranes" w:date="2020-03-22T09:38:00Z"/>
                <w:rFonts w:cs="Arial"/>
                <w:rtl/>
              </w:rPr>
            </w:pPr>
            <w:del w:id="2543" w:author="Amos Baranes" w:date="2020-03-22T09:38:00Z">
              <w:r w:rsidDel="008D3B9E">
                <w:rPr>
                  <w:rFonts w:cs="Arial" w:hint="cs"/>
                  <w:rtl/>
                </w:rPr>
                <w:delText xml:space="preserve">תנועת אדם בחדר </w:delText>
              </w:r>
            </w:del>
          </w:p>
        </w:tc>
        <w:tc>
          <w:tcPr>
            <w:tcW w:w="3260" w:type="dxa"/>
          </w:tcPr>
          <w:p w14:paraId="13FFFCBA" w14:textId="2B3CB72D" w:rsidR="00657244" w:rsidDel="008D3B9E" w:rsidRDefault="00657244" w:rsidP="00BF7758">
            <w:pPr>
              <w:bidi/>
              <w:rPr>
                <w:del w:id="2544" w:author="Amos Baranes" w:date="2020-03-22T09:38:00Z"/>
                <w:rFonts w:cs="Arial"/>
                <w:rtl/>
              </w:rPr>
            </w:pPr>
            <w:del w:id="2545" w:author="Amos Baranes" w:date="2020-03-22T09:38:00Z">
              <w:r w:rsidDel="008D3B9E">
                <w:rPr>
                  <w:rFonts w:cs="Arial" w:hint="cs"/>
                  <w:rtl/>
                </w:rPr>
                <w:delText>קבלת התראת גילוי תנועה באימייל</w:delText>
              </w:r>
            </w:del>
          </w:p>
        </w:tc>
        <w:tc>
          <w:tcPr>
            <w:tcW w:w="2693" w:type="dxa"/>
          </w:tcPr>
          <w:p w14:paraId="5E8F1587" w14:textId="2552CF19" w:rsidR="00657244" w:rsidRPr="00715337" w:rsidDel="008D3B9E" w:rsidRDefault="00657244" w:rsidP="00BF7758">
            <w:pPr>
              <w:bidi/>
              <w:rPr>
                <w:del w:id="2546" w:author="Amos Baranes" w:date="2020-03-22T09:38:00Z"/>
                <w:rtl/>
              </w:rPr>
            </w:pPr>
            <w:del w:id="2547" w:author="Amos Baranes" w:date="2020-03-22T09:38:00Z">
              <w:r w:rsidDel="008D3B9E">
                <w:rPr>
                  <w:rFonts w:hint="cs"/>
                  <w:rtl/>
                </w:rPr>
                <w:delText>קבלת התראה לאחר 4.5 שניות</w:delText>
              </w:r>
            </w:del>
          </w:p>
        </w:tc>
        <w:tc>
          <w:tcPr>
            <w:tcW w:w="851" w:type="dxa"/>
          </w:tcPr>
          <w:p w14:paraId="3239D175" w14:textId="74DFC0D4" w:rsidR="00657244" w:rsidDel="008D3B9E" w:rsidRDefault="00657244" w:rsidP="00BF7758">
            <w:pPr>
              <w:bidi/>
              <w:rPr>
                <w:del w:id="2548" w:author="Amos Baranes" w:date="2020-03-22T09:38:00Z"/>
                <w:rtl/>
              </w:rPr>
            </w:pPr>
          </w:p>
        </w:tc>
      </w:tr>
      <w:tr w:rsidR="00657244" w:rsidDel="008D3B9E" w14:paraId="16673E74" w14:textId="08DED6AC" w:rsidTr="00BF7758">
        <w:trPr>
          <w:del w:id="2549" w:author="Amos Baranes" w:date="2020-03-22T09:38:00Z"/>
        </w:trPr>
        <w:tc>
          <w:tcPr>
            <w:tcW w:w="463" w:type="dxa"/>
          </w:tcPr>
          <w:p w14:paraId="03426D16" w14:textId="3147F8F1" w:rsidR="00657244" w:rsidDel="008D3B9E" w:rsidRDefault="00657244" w:rsidP="00BF7758">
            <w:pPr>
              <w:bidi/>
              <w:rPr>
                <w:del w:id="2550" w:author="Amos Baranes" w:date="2020-03-22T09:38:00Z"/>
                <w:rtl/>
              </w:rPr>
            </w:pPr>
            <w:del w:id="2551" w:author="Amos Baranes" w:date="2020-03-22T09:38:00Z">
              <w:r w:rsidDel="008D3B9E">
                <w:rPr>
                  <w:rFonts w:hint="cs"/>
                  <w:rtl/>
                </w:rPr>
                <w:delText>1א</w:delText>
              </w:r>
            </w:del>
          </w:p>
        </w:tc>
        <w:tc>
          <w:tcPr>
            <w:tcW w:w="2509" w:type="dxa"/>
          </w:tcPr>
          <w:p w14:paraId="265FA3B6" w14:textId="5C087BC5" w:rsidR="00657244" w:rsidRPr="00715337" w:rsidDel="008D3B9E" w:rsidRDefault="00657244" w:rsidP="00BF7758">
            <w:pPr>
              <w:bidi/>
              <w:rPr>
                <w:del w:id="2552" w:author="Amos Baranes" w:date="2020-03-22T09:38:00Z"/>
                <w:rFonts w:cs="Arial"/>
              </w:rPr>
            </w:pPr>
            <w:del w:id="2553"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Del="008D3B9E">
                <w:rPr>
                  <w:rFonts w:hint="cs"/>
                  <w:rtl/>
                </w:rPr>
                <w:delText xml:space="preserve">הפעל ואחר כך </w:delText>
              </w:r>
              <w:r w:rsidRPr="00715337" w:rsidDel="008D3B9E">
                <w:rPr>
                  <w:rFonts w:cs="Arial"/>
                  <w:rtl/>
                </w:rPr>
                <w:delText>השבת את מצב הפרטיות</w:delText>
              </w:r>
            </w:del>
          </w:p>
        </w:tc>
        <w:tc>
          <w:tcPr>
            <w:tcW w:w="3260" w:type="dxa"/>
          </w:tcPr>
          <w:p w14:paraId="3E1831DF" w14:textId="7A6E0B95" w:rsidR="00657244" w:rsidRPr="00715337" w:rsidDel="008D3B9E" w:rsidRDefault="00657244" w:rsidP="00BF7758">
            <w:pPr>
              <w:bidi/>
              <w:rPr>
                <w:del w:id="2554" w:author="Amos Baranes" w:date="2020-03-22T09:38:00Z"/>
                <w:rtl/>
              </w:rPr>
            </w:pPr>
            <w:del w:id="2555"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693" w:type="dxa"/>
          </w:tcPr>
          <w:p w14:paraId="413DFDB2" w14:textId="6ABF567A" w:rsidR="00657244" w:rsidRPr="00715337" w:rsidDel="008D3B9E" w:rsidRDefault="00657244" w:rsidP="00BF7758">
            <w:pPr>
              <w:bidi/>
              <w:rPr>
                <w:del w:id="2556" w:author="Amos Baranes" w:date="2020-03-22T09:38:00Z"/>
                <w:rtl/>
              </w:rPr>
            </w:pPr>
          </w:p>
        </w:tc>
        <w:tc>
          <w:tcPr>
            <w:tcW w:w="851" w:type="dxa"/>
          </w:tcPr>
          <w:p w14:paraId="023A6CA9" w14:textId="538DFAE4" w:rsidR="00657244" w:rsidDel="008D3B9E" w:rsidRDefault="00657244" w:rsidP="00BF7758">
            <w:pPr>
              <w:bidi/>
              <w:rPr>
                <w:del w:id="2557" w:author="Amos Baranes" w:date="2020-03-22T09:38:00Z"/>
                <w:rtl/>
              </w:rPr>
            </w:pPr>
            <w:del w:id="2558" w:author="Amos Baranes" w:date="2020-03-22T09:38:00Z">
              <w:r w:rsidDel="008D3B9E">
                <w:rPr>
                  <w:rFonts w:hint="cs"/>
                  <w:rtl/>
                </w:rPr>
                <w:delText>בוצע</w:delText>
              </w:r>
            </w:del>
          </w:p>
        </w:tc>
      </w:tr>
      <w:tr w:rsidR="00657244" w:rsidDel="008D3B9E" w14:paraId="4932BD31" w14:textId="4919DB11" w:rsidTr="00BF7758">
        <w:trPr>
          <w:del w:id="2559" w:author="Amos Baranes" w:date="2020-03-22T09:38:00Z"/>
        </w:trPr>
        <w:tc>
          <w:tcPr>
            <w:tcW w:w="463" w:type="dxa"/>
          </w:tcPr>
          <w:p w14:paraId="11D39E52" w14:textId="51DC5823" w:rsidR="00657244" w:rsidDel="008D3B9E" w:rsidRDefault="00657244" w:rsidP="00BF7758">
            <w:pPr>
              <w:bidi/>
              <w:rPr>
                <w:del w:id="2560" w:author="Amos Baranes" w:date="2020-03-22T09:38:00Z"/>
                <w:rtl/>
              </w:rPr>
            </w:pPr>
            <w:del w:id="2561" w:author="Amos Baranes" w:date="2020-03-22T09:38:00Z">
              <w:r w:rsidDel="008D3B9E">
                <w:rPr>
                  <w:rFonts w:hint="cs"/>
                  <w:rtl/>
                </w:rPr>
                <w:delText>2א</w:delText>
              </w:r>
            </w:del>
          </w:p>
        </w:tc>
        <w:tc>
          <w:tcPr>
            <w:tcW w:w="2509" w:type="dxa"/>
          </w:tcPr>
          <w:p w14:paraId="7E6D606A" w14:textId="39805D4E" w:rsidR="00657244" w:rsidRPr="00715337" w:rsidDel="008D3B9E" w:rsidRDefault="00657244" w:rsidP="00BF7758">
            <w:pPr>
              <w:bidi/>
              <w:rPr>
                <w:del w:id="2562" w:author="Amos Baranes" w:date="2020-03-22T09:38:00Z"/>
                <w:rFonts w:cs="Arial"/>
                <w:rtl/>
              </w:rPr>
            </w:pPr>
            <w:del w:id="2563" w:author="Amos Baranes" w:date="2020-03-22T09:38:00Z">
              <w:r w:rsidDel="008D3B9E">
                <w:rPr>
                  <w:rFonts w:cs="Arial" w:hint="cs"/>
                  <w:rtl/>
                </w:rPr>
                <w:delText>מההגדרות, הפעל את התראת אדם ותנועה. נטרל את כל ההתראות האחרות</w:delText>
              </w:r>
            </w:del>
          </w:p>
        </w:tc>
        <w:tc>
          <w:tcPr>
            <w:tcW w:w="3260" w:type="dxa"/>
          </w:tcPr>
          <w:p w14:paraId="4518BE4A" w14:textId="10F68E70" w:rsidR="00657244" w:rsidDel="008D3B9E" w:rsidRDefault="00657244" w:rsidP="00BF7758">
            <w:pPr>
              <w:bidi/>
              <w:rPr>
                <w:del w:id="2564" w:author="Amos Baranes" w:date="2020-03-22T09:38:00Z"/>
                <w:rFonts w:cs="Arial"/>
                <w:rtl/>
              </w:rPr>
            </w:pPr>
            <w:del w:id="2565" w:author="Amos Baranes" w:date="2020-03-22T09:38:00Z">
              <w:r w:rsidDel="008D3B9E">
                <w:rPr>
                  <w:rFonts w:cs="Arial" w:hint="cs"/>
                  <w:rtl/>
                </w:rPr>
                <w:delText>הפעלת התראת תנועה ואדם בלבד.</w:delText>
              </w:r>
            </w:del>
          </w:p>
        </w:tc>
        <w:tc>
          <w:tcPr>
            <w:tcW w:w="2693" w:type="dxa"/>
          </w:tcPr>
          <w:p w14:paraId="6148F96B" w14:textId="5DC30DF7" w:rsidR="00657244" w:rsidRPr="00715337" w:rsidDel="008D3B9E" w:rsidRDefault="00657244" w:rsidP="00BF7758">
            <w:pPr>
              <w:bidi/>
              <w:rPr>
                <w:del w:id="2566" w:author="Amos Baranes" w:date="2020-03-22T09:38:00Z"/>
                <w:rtl/>
              </w:rPr>
            </w:pPr>
          </w:p>
        </w:tc>
        <w:tc>
          <w:tcPr>
            <w:tcW w:w="851" w:type="dxa"/>
          </w:tcPr>
          <w:p w14:paraId="47956439" w14:textId="3855A7F9" w:rsidR="00657244" w:rsidDel="008D3B9E" w:rsidRDefault="00657244" w:rsidP="00BF7758">
            <w:pPr>
              <w:bidi/>
              <w:rPr>
                <w:del w:id="2567" w:author="Amos Baranes" w:date="2020-03-22T09:38:00Z"/>
                <w:rtl/>
              </w:rPr>
            </w:pPr>
            <w:del w:id="2568" w:author="Amos Baranes" w:date="2020-03-22T09:38:00Z">
              <w:r w:rsidDel="008D3B9E">
                <w:rPr>
                  <w:rFonts w:hint="cs"/>
                  <w:rtl/>
                </w:rPr>
                <w:delText>בוצע</w:delText>
              </w:r>
            </w:del>
          </w:p>
        </w:tc>
      </w:tr>
      <w:tr w:rsidR="00657244" w:rsidDel="008D3B9E" w14:paraId="477B577E" w14:textId="37640A67" w:rsidTr="00BF7758">
        <w:trPr>
          <w:del w:id="2569" w:author="Amos Baranes" w:date="2020-03-22T09:38:00Z"/>
        </w:trPr>
        <w:tc>
          <w:tcPr>
            <w:tcW w:w="463" w:type="dxa"/>
          </w:tcPr>
          <w:p w14:paraId="3A90DC83" w14:textId="1877FB21" w:rsidR="00657244" w:rsidDel="008D3B9E" w:rsidRDefault="00657244" w:rsidP="00BF7758">
            <w:pPr>
              <w:bidi/>
              <w:rPr>
                <w:del w:id="2570" w:author="Amos Baranes" w:date="2020-03-22T09:38:00Z"/>
                <w:rtl/>
              </w:rPr>
            </w:pPr>
            <w:del w:id="2571" w:author="Amos Baranes" w:date="2020-03-22T09:38:00Z">
              <w:r w:rsidDel="008D3B9E">
                <w:rPr>
                  <w:rFonts w:hint="cs"/>
                  <w:rtl/>
                </w:rPr>
                <w:delText>3א</w:delText>
              </w:r>
            </w:del>
          </w:p>
        </w:tc>
        <w:tc>
          <w:tcPr>
            <w:tcW w:w="2509" w:type="dxa"/>
          </w:tcPr>
          <w:p w14:paraId="62687404" w14:textId="21238CE7" w:rsidR="00657244" w:rsidDel="008D3B9E" w:rsidRDefault="00657244" w:rsidP="00BF7758">
            <w:pPr>
              <w:bidi/>
              <w:rPr>
                <w:del w:id="2572" w:author="Amos Baranes" w:date="2020-03-22T09:38:00Z"/>
                <w:rFonts w:cs="Arial"/>
                <w:rtl/>
              </w:rPr>
            </w:pPr>
            <w:del w:id="2573" w:author="Amos Baranes" w:date="2020-03-22T09:38:00Z">
              <w:r w:rsidDel="008D3B9E">
                <w:rPr>
                  <w:rFonts w:cs="Arial" w:hint="cs"/>
                  <w:rtl/>
                </w:rPr>
                <w:delText xml:space="preserve">תנועת אדם בחדר </w:delText>
              </w:r>
            </w:del>
          </w:p>
        </w:tc>
        <w:tc>
          <w:tcPr>
            <w:tcW w:w="3260" w:type="dxa"/>
          </w:tcPr>
          <w:p w14:paraId="5C37A2E8" w14:textId="38F908F8" w:rsidR="00657244" w:rsidDel="008D3B9E" w:rsidRDefault="00657244" w:rsidP="00BF7758">
            <w:pPr>
              <w:bidi/>
              <w:rPr>
                <w:del w:id="2574" w:author="Amos Baranes" w:date="2020-03-22T09:38:00Z"/>
                <w:rFonts w:cs="Arial"/>
                <w:rtl/>
              </w:rPr>
            </w:pPr>
            <w:del w:id="2575" w:author="Amos Baranes" w:date="2020-03-22T09:38:00Z">
              <w:r w:rsidDel="008D3B9E">
                <w:rPr>
                  <w:rFonts w:cs="Arial" w:hint="cs"/>
                  <w:rtl/>
                </w:rPr>
                <w:delText>קבלת התראת גילוי תנועה באימייל</w:delText>
              </w:r>
            </w:del>
          </w:p>
        </w:tc>
        <w:tc>
          <w:tcPr>
            <w:tcW w:w="2693" w:type="dxa"/>
          </w:tcPr>
          <w:p w14:paraId="5D7175DF" w14:textId="736BAD77" w:rsidR="00657244" w:rsidRPr="00715337" w:rsidDel="008D3B9E" w:rsidRDefault="00657244" w:rsidP="00BF7758">
            <w:pPr>
              <w:bidi/>
              <w:rPr>
                <w:del w:id="2576" w:author="Amos Baranes" w:date="2020-03-22T09:38:00Z"/>
                <w:rtl/>
              </w:rPr>
            </w:pPr>
            <w:del w:id="2577" w:author="Amos Baranes" w:date="2020-03-22T09:38:00Z">
              <w:r w:rsidDel="008D3B9E">
                <w:rPr>
                  <w:rFonts w:hint="cs"/>
                  <w:rtl/>
                </w:rPr>
                <w:delText>קבלת התראה לאחר 6 שניות</w:delText>
              </w:r>
            </w:del>
          </w:p>
        </w:tc>
        <w:tc>
          <w:tcPr>
            <w:tcW w:w="851" w:type="dxa"/>
          </w:tcPr>
          <w:p w14:paraId="64C3D2D0" w14:textId="04EA9BB4" w:rsidR="00657244" w:rsidDel="008D3B9E" w:rsidRDefault="00657244" w:rsidP="00BF7758">
            <w:pPr>
              <w:bidi/>
              <w:rPr>
                <w:del w:id="2578" w:author="Amos Baranes" w:date="2020-03-22T09:38:00Z"/>
                <w:rtl/>
              </w:rPr>
            </w:pPr>
          </w:p>
        </w:tc>
      </w:tr>
    </w:tbl>
    <w:p w14:paraId="61D8661F" w14:textId="13EFEC3C" w:rsidR="00657244" w:rsidDel="008D3B9E" w:rsidRDefault="00657244" w:rsidP="00657244">
      <w:pPr>
        <w:bidi/>
        <w:ind w:firstLine="360"/>
        <w:rPr>
          <w:del w:id="2579" w:author="Amos Baranes" w:date="2020-03-22T09:38:00Z"/>
          <w:rtl/>
        </w:rPr>
      </w:pPr>
    </w:p>
    <w:p w14:paraId="45D29BF0" w14:textId="16482E6F" w:rsidR="00657244" w:rsidDel="008D3B9E" w:rsidRDefault="00657244" w:rsidP="00657244">
      <w:pPr>
        <w:bidi/>
        <w:ind w:firstLine="360"/>
        <w:rPr>
          <w:del w:id="2580" w:author="Amos Baranes" w:date="2020-03-22T09:38:00Z"/>
          <w:rtl/>
        </w:rPr>
      </w:pPr>
      <w:del w:id="2581" w:author="Amos Baranes" w:date="2020-03-22T09:38:00Z">
        <w:r w:rsidDel="008D3B9E">
          <w:delText>5.1.7</w:delText>
        </w:r>
        <w:r w:rsidDel="008D3B9E">
          <w:tab/>
        </w:r>
        <w:r w:rsidRPr="000F67DF" w:rsidDel="008D3B9E">
          <w:rPr>
            <w:rFonts w:cs="Arial"/>
            <w:rtl/>
          </w:rPr>
          <w:delText>בד</w:delText>
        </w:r>
        <w:r w:rsidDel="008D3B9E">
          <w:rPr>
            <w:rFonts w:cs="Arial" w:hint="cs"/>
            <w:rtl/>
          </w:rPr>
          <w:delText>יקת</w:delText>
        </w:r>
        <w:r w:rsidRPr="000F67DF" w:rsidDel="008D3B9E">
          <w:rPr>
            <w:rFonts w:cs="Arial"/>
            <w:rtl/>
          </w:rPr>
          <w:delText xml:space="preserve"> הפעלת </w:delText>
        </w:r>
        <w:r w:rsidDel="008D3B9E">
          <w:rPr>
            <w:rFonts w:cs="Arial" w:hint="cs"/>
            <w:rtl/>
          </w:rPr>
          <w:delText>ה</w:delText>
        </w:r>
        <w:r w:rsidRPr="000F67DF" w:rsidDel="008D3B9E">
          <w:rPr>
            <w:rFonts w:cs="Arial"/>
            <w:rtl/>
          </w:rPr>
          <w:delText xml:space="preserve">סירנה על ידי אדם וזיהוי תנועה (0018) </w:delText>
        </w:r>
      </w:del>
    </w:p>
    <w:tbl>
      <w:tblPr>
        <w:tblStyle w:val="TableGrid"/>
        <w:bidiVisual/>
        <w:tblW w:w="9776" w:type="dxa"/>
        <w:tblLook w:val="04A0" w:firstRow="1" w:lastRow="0" w:firstColumn="1" w:lastColumn="0" w:noHBand="0" w:noVBand="1"/>
      </w:tblPr>
      <w:tblGrid>
        <w:gridCol w:w="463"/>
        <w:gridCol w:w="2367"/>
        <w:gridCol w:w="2410"/>
        <w:gridCol w:w="3685"/>
        <w:gridCol w:w="851"/>
      </w:tblGrid>
      <w:tr w:rsidR="00657244" w:rsidDel="008D3B9E" w14:paraId="48968E5E" w14:textId="70F19047" w:rsidTr="00BF7758">
        <w:trPr>
          <w:del w:id="2582" w:author="Amos Baranes" w:date="2020-03-22T09:38:00Z"/>
        </w:trPr>
        <w:tc>
          <w:tcPr>
            <w:tcW w:w="463" w:type="dxa"/>
          </w:tcPr>
          <w:p w14:paraId="3BB51683" w14:textId="68E89698" w:rsidR="00657244" w:rsidDel="008D3B9E" w:rsidRDefault="00657244" w:rsidP="00BF7758">
            <w:pPr>
              <w:bidi/>
              <w:rPr>
                <w:del w:id="2583" w:author="Amos Baranes" w:date="2020-03-22T09:38:00Z"/>
                <w:rtl/>
              </w:rPr>
            </w:pPr>
            <w:del w:id="2584" w:author="Amos Baranes" w:date="2020-03-22T09:38:00Z">
              <w:r w:rsidDel="008D3B9E">
                <w:rPr>
                  <w:rFonts w:hint="cs"/>
                  <w:rtl/>
                </w:rPr>
                <w:delText>#</w:delText>
              </w:r>
            </w:del>
          </w:p>
        </w:tc>
        <w:tc>
          <w:tcPr>
            <w:tcW w:w="2367" w:type="dxa"/>
          </w:tcPr>
          <w:p w14:paraId="2D2D6EA4" w14:textId="412E0984" w:rsidR="00657244" w:rsidDel="008D3B9E" w:rsidRDefault="00657244" w:rsidP="00BF7758">
            <w:pPr>
              <w:bidi/>
              <w:rPr>
                <w:del w:id="2585" w:author="Amos Baranes" w:date="2020-03-22T09:38:00Z"/>
                <w:rtl/>
              </w:rPr>
            </w:pPr>
            <w:del w:id="2586" w:author="Amos Baranes" w:date="2020-03-22T09:38:00Z">
              <w:r w:rsidDel="008D3B9E">
                <w:rPr>
                  <w:rFonts w:hint="cs"/>
                  <w:rtl/>
                </w:rPr>
                <w:delText>שלבי ביצוע ההפעלה</w:delText>
              </w:r>
            </w:del>
          </w:p>
        </w:tc>
        <w:tc>
          <w:tcPr>
            <w:tcW w:w="2410" w:type="dxa"/>
          </w:tcPr>
          <w:p w14:paraId="42FA5541" w14:textId="2FBE3F85" w:rsidR="00657244" w:rsidDel="008D3B9E" w:rsidRDefault="00657244" w:rsidP="00BF7758">
            <w:pPr>
              <w:bidi/>
              <w:rPr>
                <w:del w:id="2587" w:author="Amos Baranes" w:date="2020-03-22T09:38:00Z"/>
                <w:rtl/>
              </w:rPr>
            </w:pPr>
            <w:del w:id="2588" w:author="Amos Baranes" w:date="2020-03-22T09:38:00Z">
              <w:r w:rsidDel="008D3B9E">
                <w:rPr>
                  <w:rFonts w:hint="cs"/>
                  <w:rtl/>
                </w:rPr>
                <w:delText>תוצאה צפויה</w:delText>
              </w:r>
            </w:del>
          </w:p>
        </w:tc>
        <w:tc>
          <w:tcPr>
            <w:tcW w:w="3685" w:type="dxa"/>
          </w:tcPr>
          <w:p w14:paraId="18A589FD" w14:textId="46292838" w:rsidR="00657244" w:rsidDel="008D3B9E" w:rsidRDefault="00657244" w:rsidP="00BF7758">
            <w:pPr>
              <w:bidi/>
              <w:rPr>
                <w:del w:id="2589" w:author="Amos Baranes" w:date="2020-03-22T09:38:00Z"/>
                <w:rtl/>
              </w:rPr>
            </w:pPr>
            <w:del w:id="2590" w:author="Amos Baranes" w:date="2020-03-22T09:38:00Z">
              <w:r w:rsidDel="008D3B9E">
                <w:rPr>
                  <w:rFonts w:hint="cs"/>
                  <w:rtl/>
                </w:rPr>
                <w:delText>סטטוס</w:delText>
              </w:r>
            </w:del>
          </w:p>
        </w:tc>
        <w:tc>
          <w:tcPr>
            <w:tcW w:w="851" w:type="dxa"/>
          </w:tcPr>
          <w:p w14:paraId="21AB6D8D" w14:textId="6AEBBE54" w:rsidR="00657244" w:rsidDel="008D3B9E" w:rsidRDefault="00657244" w:rsidP="00BF7758">
            <w:pPr>
              <w:bidi/>
              <w:rPr>
                <w:del w:id="2591" w:author="Amos Baranes" w:date="2020-03-22T09:38:00Z"/>
                <w:rtl/>
              </w:rPr>
            </w:pPr>
            <w:del w:id="2592" w:author="Amos Baranes" w:date="2020-03-22T09:38:00Z">
              <w:r w:rsidDel="008D3B9E">
                <w:rPr>
                  <w:rFonts w:hint="cs"/>
                  <w:rtl/>
                </w:rPr>
                <w:delText>הערות</w:delText>
              </w:r>
            </w:del>
          </w:p>
        </w:tc>
      </w:tr>
      <w:tr w:rsidR="00657244" w:rsidDel="008D3B9E" w14:paraId="3CFB7212" w14:textId="4C44768D" w:rsidTr="00BF7758">
        <w:trPr>
          <w:del w:id="2593" w:author="Amos Baranes" w:date="2020-03-22T09:38:00Z"/>
        </w:trPr>
        <w:tc>
          <w:tcPr>
            <w:tcW w:w="463" w:type="dxa"/>
          </w:tcPr>
          <w:p w14:paraId="52E08550" w14:textId="67DEA770" w:rsidR="00657244" w:rsidDel="008D3B9E" w:rsidRDefault="00657244" w:rsidP="00BF7758">
            <w:pPr>
              <w:bidi/>
              <w:rPr>
                <w:del w:id="2594" w:author="Amos Baranes" w:date="2020-03-22T09:38:00Z"/>
                <w:rtl/>
              </w:rPr>
            </w:pPr>
            <w:del w:id="2595" w:author="Amos Baranes" w:date="2020-03-22T09:38:00Z">
              <w:r w:rsidDel="008D3B9E">
                <w:rPr>
                  <w:rFonts w:hint="cs"/>
                  <w:rtl/>
                </w:rPr>
                <w:delText>1</w:delText>
              </w:r>
            </w:del>
          </w:p>
        </w:tc>
        <w:tc>
          <w:tcPr>
            <w:tcW w:w="2367" w:type="dxa"/>
          </w:tcPr>
          <w:p w14:paraId="0A672DC0" w14:textId="7BF3A4AC" w:rsidR="00657244" w:rsidRPr="00715337" w:rsidDel="008D3B9E" w:rsidRDefault="00657244" w:rsidP="00BF7758">
            <w:pPr>
              <w:bidi/>
              <w:rPr>
                <w:del w:id="2596" w:author="Amos Baranes" w:date="2020-03-22T09:38:00Z"/>
                <w:rtl/>
              </w:rPr>
            </w:pPr>
            <w:del w:id="259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410" w:type="dxa"/>
          </w:tcPr>
          <w:p w14:paraId="3352D081" w14:textId="707A2656" w:rsidR="00657244" w:rsidRPr="00715337" w:rsidDel="008D3B9E" w:rsidRDefault="00657244" w:rsidP="00BF7758">
            <w:pPr>
              <w:bidi/>
              <w:rPr>
                <w:del w:id="2598" w:author="Amos Baranes" w:date="2020-03-22T09:38:00Z"/>
                <w:rtl/>
              </w:rPr>
            </w:pPr>
            <w:del w:id="2599"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3685" w:type="dxa"/>
          </w:tcPr>
          <w:p w14:paraId="0B15AFB8" w14:textId="191DAE00" w:rsidR="00657244" w:rsidRPr="00715337" w:rsidDel="008D3B9E" w:rsidRDefault="00657244" w:rsidP="00BF7758">
            <w:pPr>
              <w:bidi/>
              <w:rPr>
                <w:del w:id="2600" w:author="Amos Baranes" w:date="2020-03-22T09:38:00Z"/>
                <w:rtl/>
              </w:rPr>
            </w:pPr>
          </w:p>
        </w:tc>
        <w:tc>
          <w:tcPr>
            <w:tcW w:w="851" w:type="dxa"/>
          </w:tcPr>
          <w:p w14:paraId="5A02EAED" w14:textId="494A8E5E" w:rsidR="00657244" w:rsidDel="008D3B9E" w:rsidRDefault="00657244" w:rsidP="00BF7758">
            <w:pPr>
              <w:bidi/>
              <w:rPr>
                <w:del w:id="2601" w:author="Amos Baranes" w:date="2020-03-22T09:38:00Z"/>
                <w:rtl/>
              </w:rPr>
            </w:pPr>
            <w:del w:id="2602" w:author="Amos Baranes" w:date="2020-03-22T09:38:00Z">
              <w:r w:rsidDel="008D3B9E">
                <w:rPr>
                  <w:rFonts w:hint="cs"/>
                  <w:rtl/>
                </w:rPr>
                <w:delText>בוצע</w:delText>
              </w:r>
            </w:del>
          </w:p>
        </w:tc>
      </w:tr>
      <w:tr w:rsidR="00657244" w:rsidDel="008D3B9E" w14:paraId="4FA00C10" w14:textId="2BC4997A" w:rsidTr="00BF7758">
        <w:trPr>
          <w:del w:id="2603" w:author="Amos Baranes" w:date="2020-03-22T09:38:00Z"/>
        </w:trPr>
        <w:tc>
          <w:tcPr>
            <w:tcW w:w="463" w:type="dxa"/>
          </w:tcPr>
          <w:p w14:paraId="1553EC91" w14:textId="7AA7540A" w:rsidR="00657244" w:rsidDel="008D3B9E" w:rsidRDefault="00657244" w:rsidP="00BF7758">
            <w:pPr>
              <w:bidi/>
              <w:rPr>
                <w:del w:id="2604" w:author="Amos Baranes" w:date="2020-03-22T09:38:00Z"/>
                <w:rtl/>
              </w:rPr>
            </w:pPr>
            <w:del w:id="2605" w:author="Amos Baranes" w:date="2020-03-22T09:38:00Z">
              <w:r w:rsidDel="008D3B9E">
                <w:rPr>
                  <w:rFonts w:hint="cs"/>
                  <w:rtl/>
                </w:rPr>
                <w:delText>2</w:delText>
              </w:r>
            </w:del>
          </w:p>
        </w:tc>
        <w:tc>
          <w:tcPr>
            <w:tcW w:w="2367" w:type="dxa"/>
          </w:tcPr>
          <w:p w14:paraId="4FA729DA" w14:textId="16E40F2F" w:rsidR="00657244" w:rsidRPr="00715337" w:rsidDel="008D3B9E" w:rsidRDefault="00657244" w:rsidP="00BF7758">
            <w:pPr>
              <w:bidi/>
              <w:rPr>
                <w:del w:id="2606" w:author="Amos Baranes" w:date="2020-03-22T09:38:00Z"/>
                <w:rFonts w:cs="Arial"/>
                <w:rtl/>
              </w:rPr>
            </w:pPr>
            <w:del w:id="2607" w:author="Amos Baranes" w:date="2020-03-22T09:38:00Z">
              <w:r w:rsidDel="008D3B9E">
                <w:rPr>
                  <w:rFonts w:cs="Arial" w:hint="cs"/>
                  <w:rtl/>
                </w:rPr>
                <w:delText>מההגדרות, הפעל את התראת אדם ותנועה. הפעל התראת אזעקה. נטרל את כל ההתראות האחרות</w:delText>
              </w:r>
            </w:del>
          </w:p>
        </w:tc>
        <w:tc>
          <w:tcPr>
            <w:tcW w:w="2410" w:type="dxa"/>
          </w:tcPr>
          <w:p w14:paraId="5AFD6C5B" w14:textId="6AB2D698" w:rsidR="00657244" w:rsidDel="008D3B9E" w:rsidRDefault="00657244" w:rsidP="00BF7758">
            <w:pPr>
              <w:bidi/>
              <w:rPr>
                <w:del w:id="2608" w:author="Amos Baranes" w:date="2020-03-22T09:38:00Z"/>
                <w:rFonts w:cs="Arial"/>
                <w:rtl/>
              </w:rPr>
            </w:pPr>
            <w:del w:id="2609" w:author="Amos Baranes" w:date="2020-03-22T09:38:00Z">
              <w:r w:rsidDel="008D3B9E">
                <w:rPr>
                  <w:rFonts w:cs="Arial" w:hint="cs"/>
                  <w:rtl/>
                </w:rPr>
                <w:delText>הפעלת התראת תנועה ואדם בלבד.</w:delText>
              </w:r>
            </w:del>
          </w:p>
        </w:tc>
        <w:tc>
          <w:tcPr>
            <w:tcW w:w="3685" w:type="dxa"/>
          </w:tcPr>
          <w:p w14:paraId="4732C8EF" w14:textId="69DF6ECA" w:rsidR="00657244" w:rsidRPr="00715337" w:rsidDel="008D3B9E" w:rsidRDefault="00657244" w:rsidP="00BF7758">
            <w:pPr>
              <w:bidi/>
              <w:rPr>
                <w:del w:id="2610" w:author="Amos Baranes" w:date="2020-03-22T09:38:00Z"/>
                <w:rtl/>
              </w:rPr>
            </w:pPr>
          </w:p>
        </w:tc>
        <w:tc>
          <w:tcPr>
            <w:tcW w:w="851" w:type="dxa"/>
          </w:tcPr>
          <w:p w14:paraId="0253458E" w14:textId="0C581FB2" w:rsidR="00657244" w:rsidDel="008D3B9E" w:rsidRDefault="00657244" w:rsidP="00BF7758">
            <w:pPr>
              <w:bidi/>
              <w:rPr>
                <w:del w:id="2611" w:author="Amos Baranes" w:date="2020-03-22T09:38:00Z"/>
                <w:rtl/>
              </w:rPr>
            </w:pPr>
            <w:del w:id="2612" w:author="Amos Baranes" w:date="2020-03-22T09:38:00Z">
              <w:r w:rsidDel="008D3B9E">
                <w:rPr>
                  <w:rFonts w:hint="cs"/>
                  <w:rtl/>
                </w:rPr>
                <w:delText>בוצע</w:delText>
              </w:r>
            </w:del>
          </w:p>
        </w:tc>
      </w:tr>
      <w:tr w:rsidR="00657244" w:rsidDel="008D3B9E" w14:paraId="5C4A6C81" w14:textId="03C3FD14" w:rsidTr="00BF7758">
        <w:trPr>
          <w:del w:id="2613" w:author="Amos Baranes" w:date="2020-03-22T09:38:00Z"/>
        </w:trPr>
        <w:tc>
          <w:tcPr>
            <w:tcW w:w="463" w:type="dxa"/>
          </w:tcPr>
          <w:p w14:paraId="49FB937D" w14:textId="3A0ADC3F" w:rsidR="00657244" w:rsidDel="008D3B9E" w:rsidRDefault="00657244" w:rsidP="00BF7758">
            <w:pPr>
              <w:bidi/>
              <w:rPr>
                <w:del w:id="2614" w:author="Amos Baranes" w:date="2020-03-22T09:38:00Z"/>
                <w:rtl/>
              </w:rPr>
            </w:pPr>
            <w:del w:id="2615" w:author="Amos Baranes" w:date="2020-03-22T09:38:00Z">
              <w:r w:rsidDel="008D3B9E">
                <w:rPr>
                  <w:rFonts w:hint="cs"/>
                  <w:rtl/>
                </w:rPr>
                <w:delText>3</w:delText>
              </w:r>
            </w:del>
          </w:p>
        </w:tc>
        <w:tc>
          <w:tcPr>
            <w:tcW w:w="2367" w:type="dxa"/>
          </w:tcPr>
          <w:p w14:paraId="5355EC70" w14:textId="78F4747C" w:rsidR="00657244" w:rsidDel="008D3B9E" w:rsidRDefault="00657244" w:rsidP="00BF7758">
            <w:pPr>
              <w:bidi/>
              <w:rPr>
                <w:del w:id="2616" w:author="Amos Baranes" w:date="2020-03-22T09:38:00Z"/>
                <w:rFonts w:cs="Arial"/>
                <w:rtl/>
              </w:rPr>
            </w:pPr>
            <w:del w:id="2617" w:author="Amos Baranes" w:date="2020-03-22T09:38:00Z">
              <w:r w:rsidDel="008D3B9E">
                <w:rPr>
                  <w:rFonts w:cs="Arial" w:hint="cs"/>
                  <w:rtl/>
                </w:rPr>
                <w:delText>תנועת אדם בחדר (בצע פעולה זו 5 פעמים)</w:delText>
              </w:r>
            </w:del>
          </w:p>
        </w:tc>
        <w:tc>
          <w:tcPr>
            <w:tcW w:w="2410" w:type="dxa"/>
          </w:tcPr>
          <w:p w14:paraId="225C7036" w14:textId="22D362EA" w:rsidR="00657244" w:rsidDel="008D3B9E" w:rsidRDefault="00657244" w:rsidP="00BF7758">
            <w:pPr>
              <w:bidi/>
              <w:rPr>
                <w:del w:id="2618" w:author="Amos Baranes" w:date="2020-03-22T09:38:00Z"/>
                <w:rFonts w:cs="Arial"/>
                <w:rtl/>
              </w:rPr>
            </w:pPr>
            <w:del w:id="2619" w:author="Amos Baranes" w:date="2020-03-22T09:38:00Z">
              <w:r w:rsidDel="008D3B9E">
                <w:rPr>
                  <w:rFonts w:cs="Arial" w:hint="cs"/>
                  <w:rtl/>
                </w:rPr>
                <w:delText>הפעלת אזעקה המציינת תנועה</w:delText>
              </w:r>
            </w:del>
          </w:p>
        </w:tc>
        <w:tc>
          <w:tcPr>
            <w:tcW w:w="3685" w:type="dxa"/>
          </w:tcPr>
          <w:p w14:paraId="4F499431" w14:textId="130454A9" w:rsidR="00657244" w:rsidDel="008D3B9E" w:rsidRDefault="0001521C" w:rsidP="00BF7758">
            <w:pPr>
              <w:bidi/>
              <w:rPr>
                <w:del w:id="2620" w:author="Amos Baranes" w:date="2020-03-22T09:38:00Z"/>
              </w:rPr>
            </w:pPr>
            <w:del w:id="2621" w:author="Amos Baranes" w:date="2020-03-22T09:38:00Z">
              <w:r w:rsidDel="008D3B9E">
                <w:rPr>
                  <w:rFonts w:cs="Arial" w:hint="cs"/>
                  <w:rtl/>
                </w:rPr>
                <w:delText>ה</w:delText>
              </w:r>
              <w:r w:rsidR="00657244" w:rsidDel="008D3B9E">
                <w:rPr>
                  <w:rFonts w:cs="Arial"/>
                  <w:rtl/>
                </w:rPr>
                <w:delText xml:space="preserve">סירנה </w:delText>
              </w:r>
              <w:r w:rsidR="00657244" w:rsidDel="008D3B9E">
                <w:rPr>
                  <w:rFonts w:cs="Arial" w:hint="cs"/>
                  <w:rtl/>
                </w:rPr>
                <w:delText>ה</w:delText>
              </w:r>
              <w:r w:rsidR="00657244" w:rsidDel="008D3B9E">
                <w:rPr>
                  <w:rFonts w:cs="Arial"/>
                  <w:rtl/>
                </w:rPr>
                <w:delText>תחיל</w:delText>
              </w:r>
              <w:r w:rsidDel="008D3B9E">
                <w:rPr>
                  <w:rFonts w:cs="Arial" w:hint="cs"/>
                  <w:rtl/>
                </w:rPr>
                <w:delText>ה</w:delText>
              </w:r>
              <w:r w:rsidR="00657244" w:rsidDel="008D3B9E">
                <w:rPr>
                  <w:rFonts w:cs="Arial"/>
                  <w:rtl/>
                </w:rPr>
                <w:delText xml:space="preserve"> לעבוד אחרי 5.7 שניות (אין אור אדום על המכשיר הנייד)</w:delText>
              </w:r>
            </w:del>
          </w:p>
          <w:p w14:paraId="54C70E11" w14:textId="28309C55" w:rsidR="00657244" w:rsidDel="008D3B9E" w:rsidRDefault="00657244" w:rsidP="00BF7758">
            <w:pPr>
              <w:bidi/>
              <w:rPr>
                <w:del w:id="2622" w:author="Amos Baranes" w:date="2020-03-22T09:38:00Z"/>
              </w:rPr>
            </w:pPr>
          </w:p>
          <w:p w14:paraId="73737C16" w14:textId="0FEF997E" w:rsidR="00657244" w:rsidDel="008D3B9E" w:rsidRDefault="00657244" w:rsidP="00BF7758">
            <w:pPr>
              <w:bidi/>
              <w:rPr>
                <w:del w:id="2623" w:author="Amos Baranes" w:date="2020-03-22T09:38:00Z"/>
              </w:rPr>
            </w:pPr>
            <w:del w:id="2624" w:author="Amos Baranes" w:date="2020-03-22T09:38:00Z">
              <w:r w:rsidDel="008D3B9E">
                <w:rPr>
                  <w:rFonts w:cs="Arial"/>
                  <w:rtl/>
                </w:rPr>
                <w:delText>פעם שנייה:</w:delText>
              </w:r>
            </w:del>
          </w:p>
          <w:p w14:paraId="306C56FF" w14:textId="541913AF" w:rsidR="00657244" w:rsidDel="008D3B9E" w:rsidRDefault="00657244" w:rsidP="00BF7758">
            <w:pPr>
              <w:bidi/>
              <w:rPr>
                <w:del w:id="2625" w:author="Amos Baranes" w:date="2020-03-22T09:38:00Z"/>
              </w:rPr>
            </w:pPr>
            <w:del w:id="2626" w:author="Amos Baranes" w:date="2020-03-22T09:38:00Z">
              <w:r w:rsidDel="008D3B9E">
                <w:rPr>
                  <w:rFonts w:cs="Arial"/>
                  <w:rtl/>
                </w:rPr>
                <w:delText>אין תגובה אחרי 40 שניות (כ</w:delText>
              </w:r>
              <w:r w:rsidDel="008D3B9E">
                <w:rPr>
                  <w:rFonts w:cs="Arial" w:hint="cs"/>
                  <w:rtl/>
                </w:rPr>
                <w:delText>י</w:delText>
              </w:r>
              <w:r w:rsidDel="008D3B9E">
                <w:rPr>
                  <w:rFonts w:cs="Arial"/>
                  <w:rtl/>
                </w:rPr>
                <w:delText>בו</w:delText>
              </w:r>
              <w:r w:rsidDel="008D3B9E">
                <w:rPr>
                  <w:rFonts w:cs="Arial" w:hint="cs"/>
                  <w:rtl/>
                </w:rPr>
                <w:delText>י</w:delText>
              </w:r>
              <w:r w:rsidDel="008D3B9E">
                <w:rPr>
                  <w:rFonts w:cs="Arial"/>
                  <w:rtl/>
                </w:rPr>
                <w:delText xml:space="preserve"> </w:delText>
              </w:r>
              <w:r w:rsidDel="008D3B9E">
                <w:rPr>
                  <w:rFonts w:cs="Arial" w:hint="cs"/>
                  <w:rtl/>
                </w:rPr>
                <w:delText>ו</w:delText>
              </w:r>
              <w:r w:rsidDel="008D3B9E">
                <w:rPr>
                  <w:rFonts w:cs="Arial"/>
                  <w:rtl/>
                </w:rPr>
                <w:delText xml:space="preserve">הפעלת </w:delText>
              </w:r>
              <w:r w:rsidDel="008D3B9E">
                <w:rPr>
                  <w:rFonts w:cs="Arial" w:hint="cs"/>
                  <w:rtl/>
                </w:rPr>
                <w:delText xml:space="preserve">התראת </w:delText>
              </w:r>
              <w:r w:rsidDel="008D3B9E">
                <w:rPr>
                  <w:rFonts w:cs="Arial"/>
                  <w:rtl/>
                </w:rPr>
                <w:delText xml:space="preserve">סירנה), </w:delText>
              </w:r>
            </w:del>
          </w:p>
          <w:p w14:paraId="475249FB" w14:textId="6114F012" w:rsidR="00657244" w:rsidDel="008D3B9E" w:rsidRDefault="00657244" w:rsidP="00BF7758">
            <w:pPr>
              <w:bidi/>
              <w:rPr>
                <w:del w:id="2627" w:author="Amos Baranes" w:date="2020-03-22T09:38:00Z"/>
              </w:rPr>
            </w:pPr>
          </w:p>
          <w:p w14:paraId="3AECF7C1" w14:textId="3573B3C4" w:rsidR="00657244" w:rsidDel="008D3B9E" w:rsidRDefault="00657244" w:rsidP="00BF7758">
            <w:pPr>
              <w:bidi/>
              <w:rPr>
                <w:del w:id="2628" w:author="Amos Baranes" w:date="2020-03-22T09:38:00Z"/>
              </w:rPr>
            </w:pPr>
            <w:del w:id="2629" w:author="Amos Baranes" w:date="2020-03-22T09:38:00Z">
              <w:r w:rsidDel="008D3B9E">
                <w:rPr>
                  <w:rFonts w:cs="Arial"/>
                  <w:rtl/>
                </w:rPr>
                <w:delText>פעם שלישית</w:delText>
              </w:r>
              <w:r w:rsidR="0001521C" w:rsidDel="008D3B9E">
                <w:rPr>
                  <w:rFonts w:cs="Arial" w:hint="cs"/>
                  <w:rtl/>
                </w:rPr>
                <w:delText>:</w:delText>
              </w:r>
            </w:del>
          </w:p>
          <w:p w14:paraId="2FE96B39" w14:textId="7B632CF1" w:rsidR="00657244" w:rsidDel="008D3B9E" w:rsidRDefault="0001521C" w:rsidP="00BF7758">
            <w:pPr>
              <w:bidi/>
              <w:rPr>
                <w:del w:id="2630" w:author="Amos Baranes" w:date="2020-03-22T09:38:00Z"/>
              </w:rPr>
            </w:pPr>
            <w:del w:id="2631" w:author="Amos Baranes" w:date="2020-03-22T09:38:00Z">
              <w:r w:rsidDel="008D3B9E">
                <w:rPr>
                  <w:rFonts w:cs="Arial" w:hint="cs"/>
                  <w:rtl/>
                </w:rPr>
                <w:delText>ה</w:delText>
              </w:r>
              <w:r w:rsidR="00657244" w:rsidDel="008D3B9E">
                <w:rPr>
                  <w:rFonts w:cs="Arial"/>
                  <w:rtl/>
                </w:rPr>
                <w:delText xml:space="preserve">סירנה </w:delText>
              </w:r>
              <w:r w:rsidR="00657244" w:rsidDel="008D3B9E">
                <w:rPr>
                  <w:rFonts w:cs="Arial" w:hint="cs"/>
                  <w:rtl/>
                </w:rPr>
                <w:delText>ה</w:delText>
              </w:r>
              <w:r w:rsidR="00657244" w:rsidDel="008D3B9E">
                <w:rPr>
                  <w:rFonts w:cs="Arial"/>
                  <w:rtl/>
                </w:rPr>
                <w:delText>תחיל</w:delText>
              </w:r>
              <w:r w:rsidR="00657244" w:rsidDel="008D3B9E">
                <w:rPr>
                  <w:rFonts w:cs="Arial" w:hint="cs"/>
                  <w:rtl/>
                </w:rPr>
                <w:delText>ה</w:delText>
              </w:r>
              <w:r w:rsidR="00657244" w:rsidDel="008D3B9E">
                <w:rPr>
                  <w:rFonts w:cs="Arial"/>
                  <w:rtl/>
                </w:rPr>
                <w:delText xml:space="preserve"> לעבוד לאחר 6.74 שניות (האור האדום עבד על המכשיר הנייד), </w:delText>
              </w:r>
            </w:del>
          </w:p>
          <w:p w14:paraId="28C347D2" w14:textId="26C01436" w:rsidR="00657244" w:rsidRPr="0001521C" w:rsidDel="008D3B9E" w:rsidRDefault="00657244" w:rsidP="00BF7758">
            <w:pPr>
              <w:bidi/>
              <w:rPr>
                <w:del w:id="2632" w:author="Amos Baranes" w:date="2020-03-22T09:38:00Z"/>
              </w:rPr>
            </w:pPr>
          </w:p>
          <w:p w14:paraId="66A6FC28" w14:textId="6C56BF41" w:rsidR="00657244" w:rsidDel="008D3B9E" w:rsidRDefault="00657244" w:rsidP="00BF7758">
            <w:pPr>
              <w:bidi/>
              <w:rPr>
                <w:del w:id="2633" w:author="Amos Baranes" w:date="2020-03-22T09:38:00Z"/>
              </w:rPr>
            </w:pPr>
            <w:del w:id="2634" w:author="Amos Baranes" w:date="2020-03-22T09:38:00Z">
              <w:r w:rsidDel="008D3B9E">
                <w:rPr>
                  <w:rFonts w:cs="Arial"/>
                  <w:rtl/>
                </w:rPr>
                <w:delText>פעם רביעית</w:delText>
              </w:r>
              <w:r w:rsidR="0001521C" w:rsidDel="008D3B9E">
                <w:rPr>
                  <w:rFonts w:cs="Arial" w:hint="cs"/>
                  <w:rtl/>
                </w:rPr>
                <w:delText>:</w:delText>
              </w:r>
            </w:del>
          </w:p>
          <w:p w14:paraId="2F248591" w14:textId="2049CCA0" w:rsidR="00657244" w:rsidDel="008D3B9E" w:rsidRDefault="0001521C" w:rsidP="00BF7758">
            <w:pPr>
              <w:bidi/>
              <w:rPr>
                <w:del w:id="2635" w:author="Amos Baranes" w:date="2020-03-22T09:38:00Z"/>
              </w:rPr>
            </w:pPr>
            <w:del w:id="2636" w:author="Amos Baranes" w:date="2020-03-22T09:38:00Z">
              <w:r w:rsidDel="008D3B9E">
                <w:rPr>
                  <w:rFonts w:cs="Arial" w:hint="cs"/>
                  <w:rtl/>
                </w:rPr>
                <w:delText>ה</w:delText>
              </w:r>
              <w:r w:rsidR="00657244" w:rsidDel="008D3B9E">
                <w:rPr>
                  <w:rFonts w:cs="Arial"/>
                  <w:rtl/>
                </w:rPr>
                <w:delText>סירנה התחיל</w:delText>
              </w:r>
              <w:r w:rsidDel="008D3B9E">
                <w:rPr>
                  <w:rFonts w:cs="Arial" w:hint="cs"/>
                  <w:rtl/>
                </w:rPr>
                <w:delText>ה</w:delText>
              </w:r>
              <w:r w:rsidR="00657244" w:rsidDel="008D3B9E">
                <w:rPr>
                  <w:rFonts w:cs="Arial"/>
                  <w:rtl/>
                </w:rPr>
                <w:delText xml:space="preserve"> לעבוד אחרי 7.47 שניות. (אין אור אדום על המכשיר הנייד. כדי לעצור את הסירנה </w:delText>
              </w:r>
              <w:r w:rsidR="00657244" w:rsidDel="008D3B9E">
                <w:rPr>
                  <w:rFonts w:cs="Arial" w:hint="cs"/>
                  <w:rtl/>
                </w:rPr>
                <w:delText>נ</w:delText>
              </w:r>
              <w:r w:rsidR="00657244" w:rsidDel="008D3B9E">
                <w:rPr>
                  <w:rFonts w:cs="Arial"/>
                  <w:rtl/>
                </w:rPr>
                <w:delText>דרש להק</w:delText>
              </w:r>
              <w:r w:rsidR="00657244" w:rsidDel="008D3B9E">
                <w:rPr>
                  <w:rFonts w:cs="Arial" w:hint="cs"/>
                  <w:rtl/>
                </w:rPr>
                <w:delText>יש</w:delText>
              </w:r>
              <w:r w:rsidR="00657244" w:rsidDel="008D3B9E">
                <w:rPr>
                  <w:rFonts w:cs="Arial"/>
                  <w:rtl/>
                </w:rPr>
                <w:delText xml:space="preserve"> פעמיים על הלחצן</w:delText>
              </w:r>
              <w:r w:rsidR="00657244" w:rsidDel="008D3B9E">
                <w:rPr>
                  <w:rFonts w:cs="Arial" w:hint="cs"/>
                  <w:rtl/>
                </w:rPr>
                <w:delText xml:space="preserve"> האדום)</w:delText>
              </w:r>
            </w:del>
          </w:p>
          <w:p w14:paraId="2724C8E5" w14:textId="4A3BEA58" w:rsidR="00657244" w:rsidDel="008D3B9E" w:rsidRDefault="00657244" w:rsidP="00BF7758">
            <w:pPr>
              <w:bidi/>
              <w:rPr>
                <w:del w:id="2637" w:author="Amos Baranes" w:date="2020-03-22T09:38:00Z"/>
              </w:rPr>
            </w:pPr>
          </w:p>
          <w:p w14:paraId="493BBC07" w14:textId="6CB54B01" w:rsidR="00657244" w:rsidDel="008D3B9E" w:rsidRDefault="00657244" w:rsidP="00BF7758">
            <w:pPr>
              <w:bidi/>
              <w:rPr>
                <w:del w:id="2638" w:author="Amos Baranes" w:date="2020-03-22T09:38:00Z"/>
              </w:rPr>
            </w:pPr>
            <w:del w:id="2639" w:author="Amos Baranes" w:date="2020-03-22T09:38:00Z">
              <w:r w:rsidDel="008D3B9E">
                <w:rPr>
                  <w:rFonts w:cs="Arial"/>
                  <w:rtl/>
                </w:rPr>
                <w:delText>פעם חמישית:</w:delText>
              </w:r>
            </w:del>
          </w:p>
          <w:p w14:paraId="13A93349" w14:textId="0A163F7F" w:rsidR="00657244" w:rsidRPr="00715337" w:rsidDel="008D3B9E" w:rsidRDefault="00657244" w:rsidP="00BF7758">
            <w:pPr>
              <w:bidi/>
              <w:rPr>
                <w:del w:id="2640" w:author="Amos Baranes" w:date="2020-03-22T09:38:00Z"/>
                <w:rtl/>
              </w:rPr>
            </w:pPr>
            <w:del w:id="2641" w:author="Amos Baranes" w:date="2020-03-22T09:38:00Z">
              <w:r w:rsidDel="008D3B9E">
                <w:rPr>
                  <w:rFonts w:cs="Arial"/>
                  <w:rtl/>
                </w:rPr>
                <w:delText>אין תגובה לאחר 3 דקות (כבה והפעל את הפעלת הסירנה)</w:delText>
              </w:r>
            </w:del>
          </w:p>
        </w:tc>
        <w:tc>
          <w:tcPr>
            <w:tcW w:w="851" w:type="dxa"/>
          </w:tcPr>
          <w:p w14:paraId="5D2129B8" w14:textId="128E9A59" w:rsidR="00657244" w:rsidDel="008D3B9E" w:rsidRDefault="00657244" w:rsidP="00BF7758">
            <w:pPr>
              <w:bidi/>
              <w:rPr>
                <w:del w:id="2642" w:author="Amos Baranes" w:date="2020-03-22T09:38:00Z"/>
                <w:rtl/>
              </w:rPr>
            </w:pPr>
          </w:p>
        </w:tc>
      </w:tr>
    </w:tbl>
    <w:p w14:paraId="2E3189F3" w14:textId="10D087B4" w:rsidR="00657244" w:rsidDel="008D3B9E" w:rsidRDefault="00657244" w:rsidP="00657244">
      <w:pPr>
        <w:bidi/>
        <w:ind w:firstLine="360"/>
        <w:rPr>
          <w:del w:id="2643" w:author="Amos Baranes" w:date="2020-03-22T09:38:00Z"/>
          <w:rtl/>
        </w:rPr>
      </w:pPr>
    </w:p>
    <w:p w14:paraId="3D85F722" w14:textId="3895253D" w:rsidR="00657244" w:rsidDel="008D3B9E" w:rsidRDefault="00657244" w:rsidP="00657244">
      <w:pPr>
        <w:bidi/>
        <w:ind w:firstLine="360"/>
        <w:rPr>
          <w:del w:id="2644" w:author="Amos Baranes" w:date="2020-03-22T09:38:00Z"/>
          <w:rtl/>
        </w:rPr>
      </w:pPr>
      <w:del w:id="2645" w:author="Amos Baranes" w:date="2020-03-22T09:38:00Z">
        <w:r w:rsidDel="008D3B9E">
          <w:delText>5.1.8</w:delText>
        </w:r>
        <w:r w:rsidDel="008D3B9E">
          <w:tab/>
        </w:r>
        <w:r w:rsidRPr="00455A70" w:rsidDel="008D3B9E">
          <w:rPr>
            <w:rFonts w:cs="Arial"/>
            <w:rtl/>
          </w:rPr>
          <w:delText>בדיק</w:delText>
        </w:r>
        <w:r w:rsidDel="008D3B9E">
          <w:rPr>
            <w:rFonts w:cs="Arial" w:hint="cs"/>
            <w:rtl/>
          </w:rPr>
          <w:delText>ת</w:delText>
        </w:r>
        <w:r w:rsidRPr="00455A70" w:rsidDel="008D3B9E">
          <w:rPr>
            <w:rFonts w:cs="Arial"/>
            <w:rtl/>
          </w:rPr>
          <w:delText xml:space="preserve"> זיהוי </w:delText>
        </w:r>
        <w:r w:rsidRPr="00455A70" w:rsidDel="008D3B9E">
          <w:rPr>
            <w:rFonts w:cs="Arial" w:hint="cs"/>
            <w:rtl/>
          </w:rPr>
          <w:delText>פנים</w:delText>
        </w:r>
        <w:r w:rsidDel="008D3B9E">
          <w:rPr>
            <w:rFonts w:cs="Arial"/>
          </w:rPr>
          <w:delText xml:space="preserve"> </w:delText>
        </w:r>
        <w:r w:rsidDel="008D3B9E">
          <w:rPr>
            <w:rFonts w:cs="Arial" w:hint="cs"/>
            <w:rtl/>
          </w:rPr>
          <w:delText>וגילוי</w:delText>
        </w:r>
        <w:r w:rsidRPr="00455A70" w:rsidDel="008D3B9E">
          <w:rPr>
            <w:rFonts w:cs="Arial"/>
            <w:rtl/>
          </w:rPr>
          <w:delText xml:space="preserve"> פנים (0018)</w:delText>
        </w:r>
      </w:del>
    </w:p>
    <w:tbl>
      <w:tblPr>
        <w:tblStyle w:val="TableGrid"/>
        <w:bidiVisual/>
        <w:tblW w:w="0" w:type="auto"/>
        <w:tblLook w:val="04A0" w:firstRow="1" w:lastRow="0" w:firstColumn="1" w:lastColumn="0" w:noHBand="0" w:noVBand="1"/>
      </w:tblPr>
      <w:tblGrid>
        <w:gridCol w:w="463"/>
        <w:gridCol w:w="2202"/>
        <w:gridCol w:w="2149"/>
        <w:gridCol w:w="3685"/>
        <w:gridCol w:w="851"/>
      </w:tblGrid>
      <w:tr w:rsidR="00657244" w:rsidDel="008D3B9E" w14:paraId="5674271B" w14:textId="1A0F4D4F" w:rsidTr="00BF7758">
        <w:trPr>
          <w:del w:id="2646" w:author="Amos Baranes" w:date="2020-03-22T09:38:00Z"/>
        </w:trPr>
        <w:tc>
          <w:tcPr>
            <w:tcW w:w="463" w:type="dxa"/>
          </w:tcPr>
          <w:p w14:paraId="5766B49B" w14:textId="5ABBBE13" w:rsidR="00657244" w:rsidDel="008D3B9E" w:rsidRDefault="00657244" w:rsidP="00BF7758">
            <w:pPr>
              <w:bidi/>
              <w:rPr>
                <w:del w:id="2647" w:author="Amos Baranes" w:date="2020-03-22T09:38:00Z"/>
                <w:rtl/>
              </w:rPr>
            </w:pPr>
            <w:del w:id="2648" w:author="Amos Baranes" w:date="2020-03-22T09:38:00Z">
              <w:r w:rsidDel="008D3B9E">
                <w:rPr>
                  <w:rFonts w:hint="cs"/>
                  <w:rtl/>
                </w:rPr>
                <w:delText>#</w:delText>
              </w:r>
            </w:del>
          </w:p>
        </w:tc>
        <w:tc>
          <w:tcPr>
            <w:tcW w:w="2202" w:type="dxa"/>
          </w:tcPr>
          <w:p w14:paraId="1A2B95AC" w14:textId="61E560F1" w:rsidR="00657244" w:rsidDel="008D3B9E" w:rsidRDefault="00657244" w:rsidP="00BF7758">
            <w:pPr>
              <w:bidi/>
              <w:rPr>
                <w:del w:id="2649" w:author="Amos Baranes" w:date="2020-03-22T09:38:00Z"/>
                <w:rtl/>
              </w:rPr>
            </w:pPr>
            <w:del w:id="2650" w:author="Amos Baranes" w:date="2020-03-22T09:38:00Z">
              <w:r w:rsidDel="008D3B9E">
                <w:rPr>
                  <w:rFonts w:hint="cs"/>
                  <w:rtl/>
                </w:rPr>
                <w:delText>שלבי ביצוע ההפעלה</w:delText>
              </w:r>
            </w:del>
          </w:p>
        </w:tc>
        <w:tc>
          <w:tcPr>
            <w:tcW w:w="2149" w:type="dxa"/>
          </w:tcPr>
          <w:p w14:paraId="1519A886" w14:textId="1542EC1B" w:rsidR="00657244" w:rsidDel="008D3B9E" w:rsidRDefault="00657244" w:rsidP="00BF7758">
            <w:pPr>
              <w:bidi/>
              <w:rPr>
                <w:del w:id="2651" w:author="Amos Baranes" w:date="2020-03-22T09:38:00Z"/>
                <w:rtl/>
              </w:rPr>
            </w:pPr>
            <w:del w:id="2652" w:author="Amos Baranes" w:date="2020-03-22T09:38:00Z">
              <w:r w:rsidDel="008D3B9E">
                <w:rPr>
                  <w:rFonts w:hint="cs"/>
                  <w:rtl/>
                </w:rPr>
                <w:delText>תוצאה צפויה</w:delText>
              </w:r>
            </w:del>
          </w:p>
        </w:tc>
        <w:tc>
          <w:tcPr>
            <w:tcW w:w="3685" w:type="dxa"/>
          </w:tcPr>
          <w:p w14:paraId="1462E9A2" w14:textId="1D900BB0" w:rsidR="00657244" w:rsidDel="008D3B9E" w:rsidRDefault="00657244" w:rsidP="00BF7758">
            <w:pPr>
              <w:bidi/>
              <w:rPr>
                <w:del w:id="2653" w:author="Amos Baranes" w:date="2020-03-22T09:38:00Z"/>
                <w:rtl/>
              </w:rPr>
            </w:pPr>
            <w:del w:id="2654" w:author="Amos Baranes" w:date="2020-03-22T09:38:00Z">
              <w:r w:rsidDel="008D3B9E">
                <w:rPr>
                  <w:rFonts w:hint="cs"/>
                  <w:rtl/>
                </w:rPr>
                <w:delText>סטטוס</w:delText>
              </w:r>
            </w:del>
          </w:p>
        </w:tc>
        <w:tc>
          <w:tcPr>
            <w:tcW w:w="851" w:type="dxa"/>
          </w:tcPr>
          <w:p w14:paraId="31A9B43C" w14:textId="0D2686D5" w:rsidR="00657244" w:rsidDel="008D3B9E" w:rsidRDefault="00657244" w:rsidP="00BF7758">
            <w:pPr>
              <w:bidi/>
              <w:rPr>
                <w:del w:id="2655" w:author="Amos Baranes" w:date="2020-03-22T09:38:00Z"/>
                <w:rtl/>
              </w:rPr>
            </w:pPr>
            <w:del w:id="2656" w:author="Amos Baranes" w:date="2020-03-22T09:38:00Z">
              <w:r w:rsidDel="008D3B9E">
                <w:rPr>
                  <w:rFonts w:hint="cs"/>
                  <w:rtl/>
                </w:rPr>
                <w:delText>הערות</w:delText>
              </w:r>
            </w:del>
          </w:p>
        </w:tc>
      </w:tr>
      <w:tr w:rsidR="00657244" w:rsidDel="008D3B9E" w14:paraId="311AA0D8" w14:textId="78E8E98A" w:rsidTr="00BF7758">
        <w:trPr>
          <w:del w:id="2657" w:author="Amos Baranes" w:date="2020-03-22T09:38:00Z"/>
        </w:trPr>
        <w:tc>
          <w:tcPr>
            <w:tcW w:w="463" w:type="dxa"/>
          </w:tcPr>
          <w:p w14:paraId="410D1152" w14:textId="4BA10F2B" w:rsidR="00657244" w:rsidDel="008D3B9E" w:rsidRDefault="00657244" w:rsidP="00BF7758">
            <w:pPr>
              <w:bidi/>
              <w:rPr>
                <w:del w:id="2658" w:author="Amos Baranes" w:date="2020-03-22T09:38:00Z"/>
                <w:rtl/>
              </w:rPr>
            </w:pPr>
            <w:del w:id="2659" w:author="Amos Baranes" w:date="2020-03-22T09:38:00Z">
              <w:r w:rsidDel="008D3B9E">
                <w:rPr>
                  <w:rFonts w:hint="cs"/>
                  <w:rtl/>
                </w:rPr>
                <w:delText>1</w:delText>
              </w:r>
            </w:del>
          </w:p>
        </w:tc>
        <w:tc>
          <w:tcPr>
            <w:tcW w:w="2202" w:type="dxa"/>
          </w:tcPr>
          <w:p w14:paraId="2D5E60D0" w14:textId="15941129" w:rsidR="00657244" w:rsidRPr="00715337" w:rsidDel="008D3B9E" w:rsidRDefault="00657244" w:rsidP="00BF7758">
            <w:pPr>
              <w:bidi/>
              <w:rPr>
                <w:del w:id="2660" w:author="Amos Baranes" w:date="2020-03-22T09:38:00Z"/>
                <w:rtl/>
              </w:rPr>
            </w:pPr>
            <w:del w:id="2661"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149" w:type="dxa"/>
          </w:tcPr>
          <w:p w14:paraId="18B4E63A" w14:textId="5EAEE8E3" w:rsidR="00657244" w:rsidRPr="00715337" w:rsidDel="008D3B9E" w:rsidRDefault="00657244" w:rsidP="00BF7758">
            <w:pPr>
              <w:bidi/>
              <w:rPr>
                <w:del w:id="2662" w:author="Amos Baranes" w:date="2020-03-22T09:38:00Z"/>
                <w:rtl/>
              </w:rPr>
            </w:pPr>
            <w:del w:id="2663"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3685" w:type="dxa"/>
          </w:tcPr>
          <w:p w14:paraId="6EF110AA" w14:textId="7729318A" w:rsidR="00657244" w:rsidRPr="00715337" w:rsidDel="008D3B9E" w:rsidRDefault="00657244" w:rsidP="00BF7758">
            <w:pPr>
              <w:bidi/>
              <w:rPr>
                <w:del w:id="2664" w:author="Amos Baranes" w:date="2020-03-22T09:38:00Z"/>
                <w:rtl/>
              </w:rPr>
            </w:pPr>
          </w:p>
        </w:tc>
        <w:tc>
          <w:tcPr>
            <w:tcW w:w="851" w:type="dxa"/>
          </w:tcPr>
          <w:p w14:paraId="3119428B" w14:textId="7DDF41B6" w:rsidR="00657244" w:rsidDel="008D3B9E" w:rsidRDefault="00657244" w:rsidP="00BF7758">
            <w:pPr>
              <w:bidi/>
              <w:rPr>
                <w:del w:id="2665" w:author="Amos Baranes" w:date="2020-03-22T09:38:00Z"/>
                <w:rtl/>
              </w:rPr>
            </w:pPr>
            <w:del w:id="2666" w:author="Amos Baranes" w:date="2020-03-22T09:38:00Z">
              <w:r w:rsidDel="008D3B9E">
                <w:rPr>
                  <w:rFonts w:hint="cs"/>
                  <w:rtl/>
                </w:rPr>
                <w:delText>בוצע</w:delText>
              </w:r>
            </w:del>
          </w:p>
        </w:tc>
      </w:tr>
      <w:tr w:rsidR="00657244" w:rsidDel="008D3B9E" w14:paraId="2601DB4E" w14:textId="6DF444CF" w:rsidTr="00BF7758">
        <w:trPr>
          <w:del w:id="2667" w:author="Amos Baranes" w:date="2020-03-22T09:38:00Z"/>
        </w:trPr>
        <w:tc>
          <w:tcPr>
            <w:tcW w:w="463" w:type="dxa"/>
          </w:tcPr>
          <w:p w14:paraId="659949D8" w14:textId="2CFA3F6D" w:rsidR="00657244" w:rsidDel="008D3B9E" w:rsidRDefault="00657244" w:rsidP="00BF7758">
            <w:pPr>
              <w:bidi/>
              <w:rPr>
                <w:del w:id="2668" w:author="Amos Baranes" w:date="2020-03-22T09:38:00Z"/>
                <w:rtl/>
              </w:rPr>
            </w:pPr>
            <w:del w:id="2669" w:author="Amos Baranes" w:date="2020-03-22T09:38:00Z">
              <w:r w:rsidDel="008D3B9E">
                <w:rPr>
                  <w:rFonts w:hint="cs"/>
                  <w:rtl/>
                </w:rPr>
                <w:delText>2</w:delText>
              </w:r>
            </w:del>
          </w:p>
        </w:tc>
        <w:tc>
          <w:tcPr>
            <w:tcW w:w="2202" w:type="dxa"/>
          </w:tcPr>
          <w:p w14:paraId="44B2D955" w14:textId="196CFB12" w:rsidR="00657244" w:rsidRPr="00715337" w:rsidDel="008D3B9E" w:rsidRDefault="00657244" w:rsidP="00BF7758">
            <w:pPr>
              <w:bidi/>
              <w:rPr>
                <w:del w:id="2670" w:author="Amos Baranes" w:date="2020-03-22T09:38:00Z"/>
                <w:rFonts w:cs="Arial"/>
                <w:rtl/>
              </w:rPr>
            </w:pPr>
            <w:del w:id="2671" w:author="Amos Baranes" w:date="2020-03-22T09:38:00Z">
              <w:r w:rsidDel="008D3B9E">
                <w:rPr>
                  <w:rFonts w:cs="Arial"/>
                  <w:rtl/>
                </w:rPr>
                <w:delText>המצלמה הייתה מופעלת</w:delText>
              </w:r>
              <w:r w:rsidDel="008D3B9E">
                <w:rPr>
                  <w:rFonts w:cs="Arial" w:hint="cs"/>
                  <w:rtl/>
                </w:rPr>
                <w:delText xml:space="preserve"> במשך </w:delText>
              </w:r>
              <w:r w:rsidDel="008D3B9E">
                <w:rPr>
                  <w:rFonts w:cs="Arial"/>
                  <w:rtl/>
                </w:rPr>
                <w:delText>שבוע ב</w:delText>
              </w:r>
              <w:r w:rsidDel="008D3B9E">
                <w:rPr>
                  <w:rFonts w:cs="Arial" w:hint="cs"/>
                  <w:rtl/>
                </w:rPr>
                <w:delText>סלון ב</w:delText>
              </w:r>
              <w:r w:rsidDel="008D3B9E">
                <w:rPr>
                  <w:rFonts w:cs="Arial"/>
                  <w:rtl/>
                </w:rPr>
                <w:delText xml:space="preserve">בית </w:delText>
              </w:r>
              <w:r w:rsidDel="008D3B9E">
                <w:rPr>
                  <w:rFonts w:cs="Arial" w:hint="cs"/>
                  <w:rtl/>
                </w:rPr>
                <w:delText>פרטי.</w:delText>
              </w:r>
              <w:r w:rsidDel="008D3B9E">
                <w:rPr>
                  <w:rFonts w:cs="Arial"/>
                  <w:rtl/>
                </w:rPr>
                <w:delText xml:space="preserve"> </w:delText>
              </w:r>
              <w:r w:rsidRPr="00455A70" w:rsidDel="008D3B9E">
                <w:rPr>
                  <w:rFonts w:cs="Arial"/>
                  <w:rtl/>
                </w:rPr>
                <w:delText xml:space="preserve">אנשים עברו </w:delText>
              </w:r>
              <w:r w:rsidDel="008D3B9E">
                <w:rPr>
                  <w:rFonts w:cs="Arial" w:hint="cs"/>
                  <w:rtl/>
                </w:rPr>
                <w:delText>ב</w:delText>
              </w:r>
              <w:r w:rsidRPr="00455A70" w:rsidDel="008D3B9E">
                <w:rPr>
                  <w:rFonts w:cs="Arial"/>
                  <w:rtl/>
                </w:rPr>
                <w:delText>בית מספר פעמים</w:delText>
              </w:r>
              <w:r w:rsidDel="008D3B9E">
                <w:rPr>
                  <w:rFonts w:cs="Arial" w:hint="cs"/>
                  <w:rtl/>
                </w:rPr>
                <w:delText xml:space="preserve"> מול המצלמה</w:delText>
              </w:r>
              <w:r w:rsidRPr="00455A70" w:rsidDel="008D3B9E">
                <w:rPr>
                  <w:rFonts w:cs="Arial"/>
                  <w:rtl/>
                </w:rPr>
                <w:delText xml:space="preserve"> מזוויות שונות</w:delText>
              </w:r>
            </w:del>
          </w:p>
        </w:tc>
        <w:tc>
          <w:tcPr>
            <w:tcW w:w="2149" w:type="dxa"/>
          </w:tcPr>
          <w:p w14:paraId="1C486101" w14:textId="0F9D36B8" w:rsidR="00657244" w:rsidDel="008D3B9E" w:rsidRDefault="00657244" w:rsidP="00BF7758">
            <w:pPr>
              <w:bidi/>
              <w:rPr>
                <w:del w:id="2672" w:author="Amos Baranes" w:date="2020-03-22T09:38:00Z"/>
                <w:rFonts w:cs="Arial"/>
                <w:rtl/>
              </w:rPr>
            </w:pPr>
            <w:del w:id="2673" w:author="Amos Baranes" w:date="2020-03-22T09:38:00Z">
              <w:r w:rsidDel="008D3B9E">
                <w:rPr>
                  <w:rFonts w:cs="Arial" w:hint="cs"/>
                  <w:rtl/>
                </w:rPr>
                <w:delText>גילוי וזיהוי</w:delText>
              </w:r>
              <w:r w:rsidDel="008D3B9E">
                <w:rPr>
                  <w:rFonts w:cs="Arial"/>
                  <w:rtl/>
                </w:rPr>
                <w:delText xml:space="preserve"> </w:delText>
              </w:r>
              <w:r w:rsidRPr="00B926EF" w:rsidDel="008D3B9E">
                <w:rPr>
                  <w:rFonts w:cs="Arial"/>
                  <w:rtl/>
                </w:rPr>
                <w:delText>פניהם של האנשים המתגוררים</w:delText>
              </w:r>
              <w:r w:rsidDel="008D3B9E">
                <w:rPr>
                  <w:rFonts w:cs="Arial" w:hint="cs"/>
                  <w:rtl/>
                </w:rPr>
                <w:delText xml:space="preserve"> או מבקרים</w:delText>
              </w:r>
              <w:r w:rsidRPr="00B926EF" w:rsidDel="008D3B9E">
                <w:rPr>
                  <w:rFonts w:cs="Arial"/>
                  <w:rtl/>
                </w:rPr>
                <w:delText xml:space="preserve"> בבית (עמוס, סיגל, גבריאל, חנוך, שיר ועדי)</w:delText>
              </w:r>
            </w:del>
          </w:p>
        </w:tc>
        <w:tc>
          <w:tcPr>
            <w:tcW w:w="3685" w:type="dxa"/>
          </w:tcPr>
          <w:p w14:paraId="1FBE3603" w14:textId="0EF64047" w:rsidR="00657244" w:rsidDel="008D3B9E" w:rsidRDefault="00657244" w:rsidP="00BF7758">
            <w:pPr>
              <w:bidi/>
              <w:rPr>
                <w:del w:id="2674" w:author="Amos Baranes" w:date="2020-03-22T09:38:00Z"/>
              </w:rPr>
            </w:pPr>
            <w:del w:id="2675" w:author="Amos Baranes" w:date="2020-03-22T09:38:00Z">
              <w:r w:rsidDel="008D3B9E">
                <w:rPr>
                  <w:rFonts w:cs="Arial"/>
                  <w:rtl/>
                </w:rPr>
                <w:delText>זיהוי חלקי:</w:delText>
              </w:r>
            </w:del>
          </w:p>
          <w:p w14:paraId="5F2AD1FA" w14:textId="35CF06D8" w:rsidR="00657244" w:rsidDel="008D3B9E" w:rsidRDefault="00657244" w:rsidP="00BF7758">
            <w:pPr>
              <w:bidi/>
              <w:rPr>
                <w:del w:id="2676" w:author="Amos Baranes" w:date="2020-03-22T09:38:00Z"/>
              </w:rPr>
            </w:pPr>
            <w:del w:id="2677" w:author="Amos Baranes" w:date="2020-03-22T09:38:00Z">
              <w:r w:rsidDel="008D3B9E">
                <w:rPr>
                  <w:rFonts w:cs="Arial"/>
                  <w:rtl/>
                </w:rPr>
                <w:delText>רק תמונה אחת של שיר הוכרה</w:delText>
              </w:r>
            </w:del>
          </w:p>
          <w:p w14:paraId="08C64934" w14:textId="624655AC" w:rsidR="00657244" w:rsidDel="008D3B9E" w:rsidRDefault="00657244" w:rsidP="00BF7758">
            <w:pPr>
              <w:bidi/>
              <w:rPr>
                <w:del w:id="2678" w:author="Amos Baranes" w:date="2020-03-22T09:38:00Z"/>
              </w:rPr>
            </w:pPr>
          </w:p>
          <w:p w14:paraId="39F2FA27" w14:textId="3784602D" w:rsidR="00657244" w:rsidDel="008D3B9E" w:rsidRDefault="00657244" w:rsidP="00BF7758">
            <w:pPr>
              <w:bidi/>
              <w:rPr>
                <w:del w:id="2679" w:author="Amos Baranes" w:date="2020-03-22T09:38:00Z"/>
              </w:rPr>
            </w:pPr>
            <w:del w:id="2680" w:author="Amos Baranes" w:date="2020-03-22T09:38:00Z">
              <w:r w:rsidDel="008D3B9E">
                <w:rPr>
                  <w:rFonts w:cs="Arial"/>
                  <w:rtl/>
                </w:rPr>
                <w:delText>אין זיהוי:</w:delText>
              </w:r>
            </w:del>
          </w:p>
          <w:p w14:paraId="39736EBA" w14:textId="48DCDA47" w:rsidR="00657244" w:rsidDel="008D3B9E" w:rsidRDefault="00657244" w:rsidP="00BF7758">
            <w:pPr>
              <w:bidi/>
              <w:rPr>
                <w:del w:id="2681" w:author="Amos Baranes" w:date="2020-03-22T09:38:00Z"/>
              </w:rPr>
            </w:pPr>
            <w:del w:id="2682" w:author="Amos Baranes" w:date="2020-03-22T09:38:00Z">
              <w:r w:rsidDel="008D3B9E">
                <w:rPr>
                  <w:rFonts w:cs="Arial"/>
                  <w:rtl/>
                </w:rPr>
                <w:delText>לא זיהה את גבריאל ולא את עדי</w:delText>
              </w:r>
            </w:del>
          </w:p>
          <w:p w14:paraId="1C6BB721" w14:textId="5BAEAAFC" w:rsidR="00657244" w:rsidDel="008D3B9E" w:rsidRDefault="00657244" w:rsidP="00BF7758">
            <w:pPr>
              <w:bidi/>
              <w:rPr>
                <w:del w:id="2683" w:author="Amos Baranes" w:date="2020-03-22T09:38:00Z"/>
              </w:rPr>
            </w:pPr>
          </w:p>
          <w:p w14:paraId="6B5D337E" w14:textId="487767D9" w:rsidR="00657244" w:rsidDel="008D3B9E" w:rsidRDefault="00657244" w:rsidP="00BF7758">
            <w:pPr>
              <w:bidi/>
              <w:rPr>
                <w:del w:id="2684" w:author="Amos Baranes" w:date="2020-03-22T09:38:00Z"/>
              </w:rPr>
            </w:pPr>
            <w:del w:id="2685" w:author="Amos Baranes" w:date="2020-03-22T09:38:00Z">
              <w:r w:rsidDel="008D3B9E">
                <w:rPr>
                  <w:rFonts w:cs="Arial"/>
                  <w:rtl/>
                </w:rPr>
                <w:delText>הכרה שגויה:</w:delText>
              </w:r>
            </w:del>
          </w:p>
          <w:p w14:paraId="718D660D" w14:textId="1CE7B715" w:rsidR="00657244" w:rsidDel="008D3B9E" w:rsidRDefault="00657244" w:rsidP="00BF7758">
            <w:pPr>
              <w:bidi/>
              <w:rPr>
                <w:del w:id="2686" w:author="Amos Baranes" w:date="2020-03-22T09:38:00Z"/>
              </w:rPr>
            </w:pPr>
            <w:del w:id="2687" w:author="Amos Baranes" w:date="2020-03-22T09:38:00Z">
              <w:r w:rsidDel="008D3B9E">
                <w:rPr>
                  <w:rFonts w:cs="Arial" w:hint="cs"/>
                  <w:rtl/>
                </w:rPr>
                <w:delText xml:space="preserve">  - פנים של עמוס סווגו כתמונה של חנוך</w:delText>
              </w:r>
            </w:del>
          </w:p>
          <w:p w14:paraId="5890F589" w14:textId="5513F085" w:rsidR="00657244" w:rsidDel="008D3B9E" w:rsidRDefault="00657244" w:rsidP="00BF7758">
            <w:pPr>
              <w:bidi/>
              <w:rPr>
                <w:del w:id="2688" w:author="Amos Baranes" w:date="2020-03-22T09:38:00Z"/>
              </w:rPr>
            </w:pPr>
            <w:del w:id="2689" w:author="Amos Baranes" w:date="2020-03-22T09:38:00Z">
              <w:r w:rsidDel="008D3B9E">
                <w:rPr>
                  <w:rFonts w:cs="Arial" w:hint="cs"/>
                  <w:rtl/>
                </w:rPr>
                <w:delText xml:space="preserve">  - </w:delText>
              </w:r>
              <w:r w:rsidDel="008D3B9E">
                <w:rPr>
                  <w:rFonts w:cs="Arial"/>
                  <w:rtl/>
                </w:rPr>
                <w:delText xml:space="preserve">סיגל הוכרה כשני </w:delText>
              </w:r>
              <w:r w:rsidDel="008D3B9E">
                <w:rPr>
                  <w:rFonts w:cs="Arial" w:hint="cs"/>
                  <w:rtl/>
                </w:rPr>
                <w:delText>אנשים שונים</w:delText>
              </w:r>
              <w:r w:rsidDel="008D3B9E">
                <w:rPr>
                  <w:rFonts w:cs="Arial"/>
                  <w:rtl/>
                </w:rPr>
                <w:delText>.</w:delText>
              </w:r>
            </w:del>
          </w:p>
          <w:p w14:paraId="4C286980" w14:textId="296450C6" w:rsidR="00657244" w:rsidDel="008D3B9E" w:rsidRDefault="00657244" w:rsidP="00BF7758">
            <w:pPr>
              <w:bidi/>
              <w:rPr>
                <w:del w:id="2690" w:author="Amos Baranes" w:date="2020-03-22T09:38:00Z"/>
              </w:rPr>
            </w:pPr>
            <w:del w:id="2691" w:author="Amos Baranes" w:date="2020-03-22T09:38:00Z">
              <w:r w:rsidDel="008D3B9E">
                <w:rPr>
                  <w:rFonts w:cs="Arial" w:hint="cs"/>
                  <w:rtl/>
                </w:rPr>
                <w:delText xml:space="preserve">  -</w:delText>
              </w:r>
              <w:r w:rsidDel="008D3B9E">
                <w:rPr>
                  <w:rFonts w:cs="Arial"/>
                  <w:rtl/>
                </w:rPr>
                <w:delText xml:space="preserve"> עמוס הוכר כשני אנשים </w:delText>
              </w:r>
              <w:r w:rsidDel="008D3B9E">
                <w:rPr>
                  <w:rFonts w:cs="Arial" w:hint="cs"/>
                  <w:rtl/>
                </w:rPr>
                <w:delText>שונים</w:delText>
              </w:r>
            </w:del>
          </w:p>
          <w:p w14:paraId="45644072" w14:textId="3E9DE5F4" w:rsidR="00657244" w:rsidRPr="00715337" w:rsidDel="008D3B9E" w:rsidRDefault="00657244" w:rsidP="00BF7758">
            <w:pPr>
              <w:bidi/>
              <w:rPr>
                <w:del w:id="2692" w:author="Amos Baranes" w:date="2020-03-22T09:38:00Z"/>
                <w:rtl/>
              </w:rPr>
            </w:pPr>
            <w:del w:id="2693" w:author="Amos Baranes" w:date="2020-03-22T09:38:00Z">
              <w:r w:rsidDel="008D3B9E">
                <w:rPr>
                  <w:rFonts w:cs="Arial" w:hint="cs"/>
                  <w:rtl/>
                </w:rPr>
                <w:delText xml:space="preserve">  - חנוך</w:delText>
              </w:r>
              <w:r w:rsidDel="008D3B9E">
                <w:rPr>
                  <w:rFonts w:cs="Arial"/>
                  <w:rtl/>
                </w:rPr>
                <w:delText xml:space="preserve"> הוכר כשלושה אנשים</w:delText>
              </w:r>
            </w:del>
          </w:p>
        </w:tc>
        <w:tc>
          <w:tcPr>
            <w:tcW w:w="851" w:type="dxa"/>
          </w:tcPr>
          <w:p w14:paraId="3209334D" w14:textId="69F8196C" w:rsidR="00657244" w:rsidDel="008D3B9E" w:rsidRDefault="00657244" w:rsidP="00BF7758">
            <w:pPr>
              <w:bidi/>
              <w:rPr>
                <w:del w:id="2694" w:author="Amos Baranes" w:date="2020-03-22T09:38:00Z"/>
                <w:rtl/>
              </w:rPr>
            </w:pPr>
            <w:del w:id="2695" w:author="Amos Baranes" w:date="2020-03-22T09:38:00Z">
              <w:r w:rsidDel="008D3B9E">
                <w:rPr>
                  <w:rFonts w:hint="cs"/>
                  <w:rtl/>
                </w:rPr>
                <w:delText>ראה צילומי מסך למטה</w:delText>
              </w:r>
            </w:del>
          </w:p>
        </w:tc>
      </w:tr>
    </w:tbl>
    <w:p w14:paraId="3046FA02" w14:textId="4F00ADB6" w:rsidR="00657244" w:rsidDel="008D3B9E" w:rsidRDefault="00657244" w:rsidP="00657244">
      <w:pPr>
        <w:bidi/>
        <w:rPr>
          <w:del w:id="2696" w:author="Amos Baranes" w:date="2020-03-22T09:38:00Z"/>
          <w:rtl/>
        </w:rPr>
      </w:pPr>
    </w:p>
    <w:p w14:paraId="2DF1DAD2" w14:textId="58A1E719" w:rsidR="00657244" w:rsidDel="008D3B9E" w:rsidRDefault="00657244" w:rsidP="00657244">
      <w:pPr>
        <w:ind w:firstLine="360"/>
        <w:rPr>
          <w:del w:id="2697" w:author="Amos Baranes" w:date="2020-03-22T09:38:00Z"/>
        </w:rPr>
      </w:pPr>
      <w:del w:id="2698" w:author="Amos Baranes" w:date="2020-03-22T09:38:00Z">
        <w:r w:rsidRPr="00845E38" w:rsidDel="008D3B9E">
          <w:rPr>
            <w:noProof/>
          </w:rPr>
          <w:drawing>
            <wp:inline distT="0" distB="0" distL="0" distR="0" wp14:anchorId="32BA1C94" wp14:editId="28E72FB6">
              <wp:extent cx="1989667" cy="4206115"/>
              <wp:effectExtent l="0" t="0" r="0" b="4445"/>
              <wp:docPr id="8" name="Picture 8" descr="C:\Users\amos\Downloads\IMG-2020030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s\Downloads\IMG-20200309-WA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4135" cy="4257839"/>
                      </a:xfrm>
                      <a:prstGeom prst="rect">
                        <a:avLst/>
                      </a:prstGeom>
                      <a:noFill/>
                      <a:ln>
                        <a:noFill/>
                      </a:ln>
                    </pic:spPr>
                  </pic:pic>
                </a:graphicData>
              </a:graphic>
            </wp:inline>
          </w:drawing>
        </w:r>
        <w:r w:rsidDel="008D3B9E">
          <w:delText xml:space="preserve">          </w:delText>
        </w:r>
        <w:r w:rsidRPr="005D5F19" w:rsidDel="008D3B9E">
          <w:rPr>
            <w:noProof/>
          </w:rPr>
          <w:drawing>
            <wp:inline distT="0" distB="0" distL="0" distR="0" wp14:anchorId="481E19B5" wp14:editId="45CCFE42">
              <wp:extent cx="1985822" cy="4197985"/>
              <wp:effectExtent l="0" t="0" r="0" b="0"/>
              <wp:docPr id="9" name="Picture 9" descr="C:\Users\amos\Downloads\HipCam\Images_test\IMG-2020030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s\Downloads\HipCam\Images_test\IMG-20200309-WA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2910" cy="4255249"/>
                      </a:xfrm>
                      <a:prstGeom prst="rect">
                        <a:avLst/>
                      </a:prstGeom>
                      <a:noFill/>
                      <a:ln>
                        <a:noFill/>
                      </a:ln>
                    </pic:spPr>
                  </pic:pic>
                </a:graphicData>
              </a:graphic>
            </wp:inline>
          </w:drawing>
        </w:r>
      </w:del>
    </w:p>
    <w:p w14:paraId="326477B1" w14:textId="6B0EFFBA" w:rsidR="00657244" w:rsidDel="008D3B9E" w:rsidRDefault="00657244" w:rsidP="00657244">
      <w:pPr>
        <w:bidi/>
        <w:rPr>
          <w:del w:id="2699" w:author="Amos Baranes" w:date="2020-03-22T09:38:00Z"/>
          <w:rtl/>
        </w:rPr>
      </w:pPr>
    </w:p>
    <w:p w14:paraId="53508D21" w14:textId="1687FE9B" w:rsidR="00657244" w:rsidDel="008D3B9E" w:rsidRDefault="00657244" w:rsidP="00657244">
      <w:pPr>
        <w:bidi/>
        <w:ind w:firstLine="360"/>
        <w:rPr>
          <w:del w:id="2700" w:author="Amos Baranes" w:date="2020-03-22T09:38:00Z"/>
          <w:rtl/>
        </w:rPr>
      </w:pPr>
      <w:del w:id="2701" w:author="Amos Baranes" w:date="2020-03-22T09:38:00Z">
        <w:r w:rsidDel="008D3B9E">
          <w:delText>5.1.9</w:delText>
        </w:r>
        <w:r w:rsidDel="008D3B9E">
          <w:tab/>
        </w:r>
        <w:r w:rsidRPr="00FF5144" w:rsidDel="008D3B9E">
          <w:rPr>
            <w:rFonts w:cs="Arial"/>
            <w:rtl/>
          </w:rPr>
          <w:delText>בד</w:delText>
        </w:r>
        <w:r w:rsidDel="008D3B9E">
          <w:rPr>
            <w:rFonts w:cs="Arial" w:hint="cs"/>
            <w:rtl/>
          </w:rPr>
          <w:delText>יק</w:delText>
        </w:r>
        <w:r w:rsidRPr="00FF5144" w:rsidDel="008D3B9E">
          <w:rPr>
            <w:rFonts w:cs="Arial"/>
            <w:rtl/>
          </w:rPr>
          <w:delText>ת אור הזיהוי, זיהוי אור (0011,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2E4B11E1" w14:textId="71935400" w:rsidTr="00BF7758">
        <w:trPr>
          <w:del w:id="2702" w:author="Amos Baranes" w:date="2020-03-22T09:38:00Z"/>
        </w:trPr>
        <w:tc>
          <w:tcPr>
            <w:tcW w:w="425" w:type="dxa"/>
          </w:tcPr>
          <w:p w14:paraId="5442FDEF" w14:textId="68C8F420" w:rsidR="00657244" w:rsidDel="008D3B9E" w:rsidRDefault="00657244" w:rsidP="00BF7758">
            <w:pPr>
              <w:bidi/>
              <w:rPr>
                <w:del w:id="2703" w:author="Amos Baranes" w:date="2020-03-22T09:38:00Z"/>
                <w:rtl/>
              </w:rPr>
            </w:pPr>
            <w:del w:id="2704" w:author="Amos Baranes" w:date="2020-03-22T09:38:00Z">
              <w:r w:rsidDel="008D3B9E">
                <w:rPr>
                  <w:rFonts w:hint="cs"/>
                  <w:rtl/>
                </w:rPr>
                <w:delText>#</w:delText>
              </w:r>
            </w:del>
          </w:p>
        </w:tc>
        <w:tc>
          <w:tcPr>
            <w:tcW w:w="2846" w:type="dxa"/>
          </w:tcPr>
          <w:p w14:paraId="29149696" w14:textId="3F864E28" w:rsidR="00657244" w:rsidDel="008D3B9E" w:rsidRDefault="00657244" w:rsidP="00BF7758">
            <w:pPr>
              <w:bidi/>
              <w:rPr>
                <w:del w:id="2705" w:author="Amos Baranes" w:date="2020-03-22T09:38:00Z"/>
                <w:rtl/>
              </w:rPr>
            </w:pPr>
            <w:del w:id="2706" w:author="Amos Baranes" w:date="2020-03-22T09:38:00Z">
              <w:r w:rsidDel="008D3B9E">
                <w:rPr>
                  <w:rFonts w:hint="cs"/>
                  <w:rtl/>
                </w:rPr>
                <w:delText>שלבי ביצוע ההפעלה</w:delText>
              </w:r>
            </w:del>
          </w:p>
        </w:tc>
        <w:tc>
          <w:tcPr>
            <w:tcW w:w="2966" w:type="dxa"/>
          </w:tcPr>
          <w:p w14:paraId="15E1CD64" w14:textId="78AABFF2" w:rsidR="00657244" w:rsidDel="008D3B9E" w:rsidRDefault="00657244" w:rsidP="00BF7758">
            <w:pPr>
              <w:bidi/>
              <w:rPr>
                <w:del w:id="2707" w:author="Amos Baranes" w:date="2020-03-22T09:38:00Z"/>
                <w:rtl/>
              </w:rPr>
            </w:pPr>
            <w:del w:id="2708" w:author="Amos Baranes" w:date="2020-03-22T09:38:00Z">
              <w:r w:rsidDel="008D3B9E">
                <w:rPr>
                  <w:rFonts w:hint="cs"/>
                  <w:rtl/>
                </w:rPr>
                <w:delText>תוצאה צפויה</w:delText>
              </w:r>
            </w:del>
          </w:p>
        </w:tc>
        <w:tc>
          <w:tcPr>
            <w:tcW w:w="2913" w:type="dxa"/>
          </w:tcPr>
          <w:p w14:paraId="12912117" w14:textId="16A6E3BD" w:rsidR="00657244" w:rsidDel="008D3B9E" w:rsidRDefault="00657244" w:rsidP="00BF7758">
            <w:pPr>
              <w:bidi/>
              <w:rPr>
                <w:del w:id="2709" w:author="Amos Baranes" w:date="2020-03-22T09:38:00Z"/>
                <w:rtl/>
              </w:rPr>
            </w:pPr>
            <w:del w:id="2710" w:author="Amos Baranes" w:date="2020-03-22T09:38:00Z">
              <w:r w:rsidDel="008D3B9E">
                <w:rPr>
                  <w:rFonts w:hint="cs"/>
                  <w:rtl/>
                </w:rPr>
                <w:delText>סטטוס</w:delText>
              </w:r>
            </w:del>
          </w:p>
        </w:tc>
        <w:tc>
          <w:tcPr>
            <w:tcW w:w="773" w:type="dxa"/>
          </w:tcPr>
          <w:p w14:paraId="64AF25D4" w14:textId="6E313A37" w:rsidR="00657244" w:rsidDel="008D3B9E" w:rsidRDefault="00657244" w:rsidP="00BF7758">
            <w:pPr>
              <w:bidi/>
              <w:rPr>
                <w:del w:id="2711" w:author="Amos Baranes" w:date="2020-03-22T09:38:00Z"/>
                <w:rtl/>
              </w:rPr>
            </w:pPr>
            <w:del w:id="2712" w:author="Amos Baranes" w:date="2020-03-22T09:38:00Z">
              <w:r w:rsidDel="008D3B9E">
                <w:rPr>
                  <w:rFonts w:hint="cs"/>
                  <w:rtl/>
                </w:rPr>
                <w:delText>הערות</w:delText>
              </w:r>
            </w:del>
          </w:p>
        </w:tc>
      </w:tr>
      <w:tr w:rsidR="00657244" w:rsidDel="008D3B9E" w14:paraId="6A00C8CD" w14:textId="6E81CF4B" w:rsidTr="00BF7758">
        <w:trPr>
          <w:del w:id="2713" w:author="Amos Baranes" w:date="2020-03-22T09:38:00Z"/>
        </w:trPr>
        <w:tc>
          <w:tcPr>
            <w:tcW w:w="425" w:type="dxa"/>
          </w:tcPr>
          <w:p w14:paraId="10F9B2BE" w14:textId="7ACF0D03" w:rsidR="00657244" w:rsidDel="008D3B9E" w:rsidRDefault="00657244" w:rsidP="00BF7758">
            <w:pPr>
              <w:bidi/>
              <w:rPr>
                <w:del w:id="2714" w:author="Amos Baranes" w:date="2020-03-22T09:38:00Z"/>
                <w:rtl/>
              </w:rPr>
            </w:pPr>
            <w:del w:id="2715" w:author="Amos Baranes" w:date="2020-03-22T09:38:00Z">
              <w:r w:rsidDel="008D3B9E">
                <w:rPr>
                  <w:rFonts w:hint="cs"/>
                  <w:rtl/>
                </w:rPr>
                <w:delText>1</w:delText>
              </w:r>
            </w:del>
          </w:p>
        </w:tc>
        <w:tc>
          <w:tcPr>
            <w:tcW w:w="2846" w:type="dxa"/>
          </w:tcPr>
          <w:p w14:paraId="564AD9DF" w14:textId="37020194" w:rsidR="00657244" w:rsidRPr="00715337" w:rsidDel="008D3B9E" w:rsidRDefault="00657244" w:rsidP="00BF7758">
            <w:pPr>
              <w:bidi/>
              <w:rPr>
                <w:del w:id="2716" w:author="Amos Baranes" w:date="2020-03-22T09:38:00Z"/>
                <w:rtl/>
              </w:rPr>
            </w:pPr>
            <w:del w:id="2717"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1095185B" w14:textId="065887A8" w:rsidR="00657244" w:rsidRPr="00715337" w:rsidDel="008D3B9E" w:rsidRDefault="00657244" w:rsidP="00BF7758">
            <w:pPr>
              <w:bidi/>
              <w:rPr>
                <w:del w:id="2718" w:author="Amos Baranes" w:date="2020-03-22T09:38:00Z"/>
                <w:rtl/>
              </w:rPr>
            </w:pPr>
            <w:del w:id="2719"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42D41474" w14:textId="0D58F52D" w:rsidR="00657244" w:rsidRPr="00715337" w:rsidDel="008D3B9E" w:rsidRDefault="00657244" w:rsidP="00BF7758">
            <w:pPr>
              <w:bidi/>
              <w:rPr>
                <w:del w:id="2720" w:author="Amos Baranes" w:date="2020-03-22T09:38:00Z"/>
                <w:rtl/>
              </w:rPr>
            </w:pPr>
          </w:p>
        </w:tc>
        <w:tc>
          <w:tcPr>
            <w:tcW w:w="773" w:type="dxa"/>
          </w:tcPr>
          <w:p w14:paraId="5D218539" w14:textId="47FDCBD7" w:rsidR="00657244" w:rsidDel="008D3B9E" w:rsidRDefault="00657244" w:rsidP="00BF7758">
            <w:pPr>
              <w:bidi/>
              <w:rPr>
                <w:del w:id="2721" w:author="Amos Baranes" w:date="2020-03-22T09:38:00Z"/>
                <w:rtl/>
              </w:rPr>
            </w:pPr>
            <w:del w:id="2722" w:author="Amos Baranes" w:date="2020-03-22T09:38:00Z">
              <w:r w:rsidDel="008D3B9E">
                <w:rPr>
                  <w:rFonts w:hint="cs"/>
                  <w:rtl/>
                </w:rPr>
                <w:delText>בוצע</w:delText>
              </w:r>
            </w:del>
          </w:p>
        </w:tc>
      </w:tr>
      <w:tr w:rsidR="00657244" w:rsidDel="008D3B9E" w14:paraId="7940B45F" w14:textId="34937862" w:rsidTr="00BF7758">
        <w:trPr>
          <w:del w:id="2723" w:author="Amos Baranes" w:date="2020-03-22T09:38:00Z"/>
        </w:trPr>
        <w:tc>
          <w:tcPr>
            <w:tcW w:w="425" w:type="dxa"/>
          </w:tcPr>
          <w:p w14:paraId="3B244C4C" w14:textId="15852B4A" w:rsidR="00657244" w:rsidDel="008D3B9E" w:rsidRDefault="00657244" w:rsidP="00BF7758">
            <w:pPr>
              <w:bidi/>
              <w:rPr>
                <w:del w:id="2724" w:author="Amos Baranes" w:date="2020-03-22T09:38:00Z"/>
                <w:rtl/>
              </w:rPr>
            </w:pPr>
            <w:del w:id="2725" w:author="Amos Baranes" w:date="2020-03-22T09:38:00Z">
              <w:r w:rsidDel="008D3B9E">
                <w:rPr>
                  <w:rFonts w:hint="cs"/>
                  <w:rtl/>
                </w:rPr>
                <w:delText>2</w:delText>
              </w:r>
            </w:del>
          </w:p>
        </w:tc>
        <w:tc>
          <w:tcPr>
            <w:tcW w:w="2846" w:type="dxa"/>
          </w:tcPr>
          <w:p w14:paraId="7A8FC1B1" w14:textId="48CEC026" w:rsidR="00657244" w:rsidRPr="00715337" w:rsidDel="008D3B9E" w:rsidRDefault="00657244" w:rsidP="00BF7758">
            <w:pPr>
              <w:bidi/>
              <w:rPr>
                <w:del w:id="2726" w:author="Amos Baranes" w:date="2020-03-22T09:38:00Z"/>
                <w:rFonts w:cs="Arial"/>
                <w:rtl/>
              </w:rPr>
            </w:pPr>
            <w:del w:id="2727" w:author="Amos Baranes" w:date="2020-03-22T09:38:00Z">
              <w:r w:rsidDel="008D3B9E">
                <w:rPr>
                  <w:rFonts w:cs="Arial" w:hint="cs"/>
                  <w:rtl/>
                </w:rPr>
                <w:delText>הפעל התראת אור</w:delText>
              </w:r>
            </w:del>
          </w:p>
        </w:tc>
        <w:tc>
          <w:tcPr>
            <w:tcW w:w="2966" w:type="dxa"/>
          </w:tcPr>
          <w:p w14:paraId="7806AB71" w14:textId="3EAE5D1A" w:rsidR="00657244" w:rsidDel="008D3B9E" w:rsidRDefault="00657244" w:rsidP="00BF7758">
            <w:pPr>
              <w:bidi/>
              <w:rPr>
                <w:del w:id="2728" w:author="Amos Baranes" w:date="2020-03-22T09:38:00Z"/>
                <w:rFonts w:cs="Arial"/>
                <w:rtl/>
              </w:rPr>
            </w:pPr>
          </w:p>
        </w:tc>
        <w:tc>
          <w:tcPr>
            <w:tcW w:w="2913" w:type="dxa"/>
          </w:tcPr>
          <w:p w14:paraId="32EC0FE7" w14:textId="42368C7B" w:rsidR="00657244" w:rsidRPr="00715337" w:rsidDel="008D3B9E" w:rsidRDefault="00657244" w:rsidP="00BF7758">
            <w:pPr>
              <w:bidi/>
              <w:rPr>
                <w:del w:id="2729" w:author="Amos Baranes" w:date="2020-03-22T09:38:00Z"/>
                <w:rtl/>
              </w:rPr>
            </w:pPr>
          </w:p>
        </w:tc>
        <w:tc>
          <w:tcPr>
            <w:tcW w:w="773" w:type="dxa"/>
          </w:tcPr>
          <w:p w14:paraId="252AE284" w14:textId="50219D11" w:rsidR="00657244" w:rsidDel="008D3B9E" w:rsidRDefault="00657244" w:rsidP="00BF7758">
            <w:pPr>
              <w:bidi/>
              <w:rPr>
                <w:del w:id="2730" w:author="Amos Baranes" w:date="2020-03-22T09:38:00Z"/>
                <w:rtl/>
              </w:rPr>
            </w:pPr>
            <w:del w:id="2731" w:author="Amos Baranes" w:date="2020-03-22T09:38:00Z">
              <w:r w:rsidDel="008D3B9E">
                <w:rPr>
                  <w:rFonts w:hint="cs"/>
                  <w:rtl/>
                </w:rPr>
                <w:delText>בוצע</w:delText>
              </w:r>
            </w:del>
          </w:p>
        </w:tc>
      </w:tr>
      <w:tr w:rsidR="00657244" w:rsidDel="008D3B9E" w14:paraId="5DCBD725" w14:textId="49EF153F" w:rsidTr="00BF7758">
        <w:trPr>
          <w:del w:id="2732" w:author="Amos Baranes" w:date="2020-03-22T09:38:00Z"/>
        </w:trPr>
        <w:tc>
          <w:tcPr>
            <w:tcW w:w="425" w:type="dxa"/>
          </w:tcPr>
          <w:p w14:paraId="42549939" w14:textId="36EA5F59" w:rsidR="00657244" w:rsidDel="008D3B9E" w:rsidRDefault="00657244" w:rsidP="00BF7758">
            <w:pPr>
              <w:bidi/>
              <w:rPr>
                <w:del w:id="2733" w:author="Amos Baranes" w:date="2020-03-22T09:38:00Z"/>
                <w:rtl/>
              </w:rPr>
            </w:pPr>
            <w:del w:id="2734" w:author="Amos Baranes" w:date="2020-03-22T09:38:00Z">
              <w:r w:rsidDel="008D3B9E">
                <w:rPr>
                  <w:rFonts w:hint="cs"/>
                  <w:rtl/>
                </w:rPr>
                <w:delText>3</w:delText>
              </w:r>
            </w:del>
          </w:p>
        </w:tc>
        <w:tc>
          <w:tcPr>
            <w:tcW w:w="2846" w:type="dxa"/>
          </w:tcPr>
          <w:p w14:paraId="4286EB29" w14:textId="22075704" w:rsidR="00657244" w:rsidDel="008D3B9E" w:rsidRDefault="00657244" w:rsidP="00BF7758">
            <w:pPr>
              <w:bidi/>
              <w:rPr>
                <w:del w:id="2735" w:author="Amos Baranes" w:date="2020-03-22T09:38:00Z"/>
                <w:rFonts w:cs="Arial"/>
                <w:rtl/>
              </w:rPr>
            </w:pPr>
            <w:del w:id="2736" w:author="Amos Baranes" w:date="2020-03-22T09:38:00Z">
              <w:r w:rsidDel="008D3B9E">
                <w:rPr>
                  <w:rFonts w:cs="Arial" w:hint="cs"/>
                  <w:rtl/>
                </w:rPr>
                <w:delText>הפעל התראה באמצעות אימייל</w:delText>
              </w:r>
            </w:del>
          </w:p>
        </w:tc>
        <w:tc>
          <w:tcPr>
            <w:tcW w:w="2966" w:type="dxa"/>
          </w:tcPr>
          <w:p w14:paraId="4CF85A5C" w14:textId="0EA1F2F2" w:rsidR="00657244" w:rsidDel="008D3B9E" w:rsidRDefault="00657244" w:rsidP="00BF7758">
            <w:pPr>
              <w:bidi/>
              <w:rPr>
                <w:del w:id="2737" w:author="Amos Baranes" w:date="2020-03-22T09:38:00Z"/>
                <w:rFonts w:cs="Arial"/>
                <w:rtl/>
              </w:rPr>
            </w:pPr>
          </w:p>
        </w:tc>
        <w:tc>
          <w:tcPr>
            <w:tcW w:w="2913" w:type="dxa"/>
          </w:tcPr>
          <w:p w14:paraId="6EAF6CC9" w14:textId="75F1F41E" w:rsidR="00657244" w:rsidRPr="00715337" w:rsidDel="008D3B9E" w:rsidRDefault="00657244" w:rsidP="00BF7758">
            <w:pPr>
              <w:bidi/>
              <w:rPr>
                <w:del w:id="2738" w:author="Amos Baranes" w:date="2020-03-22T09:38:00Z"/>
                <w:rtl/>
              </w:rPr>
            </w:pPr>
          </w:p>
        </w:tc>
        <w:tc>
          <w:tcPr>
            <w:tcW w:w="773" w:type="dxa"/>
          </w:tcPr>
          <w:p w14:paraId="5AED5467" w14:textId="5284C10E" w:rsidR="00657244" w:rsidDel="008D3B9E" w:rsidRDefault="00657244" w:rsidP="00BF7758">
            <w:pPr>
              <w:bidi/>
              <w:rPr>
                <w:del w:id="2739" w:author="Amos Baranes" w:date="2020-03-22T09:38:00Z"/>
                <w:rtl/>
              </w:rPr>
            </w:pPr>
            <w:del w:id="2740" w:author="Amos Baranes" w:date="2020-03-22T09:38:00Z">
              <w:r w:rsidDel="008D3B9E">
                <w:rPr>
                  <w:rFonts w:hint="cs"/>
                  <w:rtl/>
                </w:rPr>
                <w:delText>בוצע</w:delText>
              </w:r>
            </w:del>
          </w:p>
        </w:tc>
      </w:tr>
      <w:tr w:rsidR="00657244" w:rsidDel="008D3B9E" w14:paraId="20C91849" w14:textId="0F3F598F" w:rsidTr="00BF7758">
        <w:trPr>
          <w:del w:id="2741" w:author="Amos Baranes" w:date="2020-03-22T09:38:00Z"/>
        </w:trPr>
        <w:tc>
          <w:tcPr>
            <w:tcW w:w="425" w:type="dxa"/>
          </w:tcPr>
          <w:p w14:paraId="70099D93" w14:textId="79A46531" w:rsidR="00657244" w:rsidDel="008D3B9E" w:rsidRDefault="00657244" w:rsidP="00BF7758">
            <w:pPr>
              <w:bidi/>
              <w:rPr>
                <w:del w:id="2742" w:author="Amos Baranes" w:date="2020-03-22T09:38:00Z"/>
                <w:rtl/>
              </w:rPr>
            </w:pPr>
            <w:del w:id="2743" w:author="Amos Baranes" w:date="2020-03-22T09:38:00Z">
              <w:r w:rsidDel="008D3B9E">
                <w:rPr>
                  <w:rFonts w:hint="cs"/>
                  <w:rtl/>
                </w:rPr>
                <w:delText>4</w:delText>
              </w:r>
            </w:del>
          </w:p>
        </w:tc>
        <w:tc>
          <w:tcPr>
            <w:tcW w:w="2846" w:type="dxa"/>
          </w:tcPr>
          <w:p w14:paraId="3BEF0943" w14:textId="2EA46576" w:rsidR="00657244" w:rsidDel="008D3B9E" w:rsidRDefault="00657244" w:rsidP="00BF7758">
            <w:pPr>
              <w:bidi/>
              <w:rPr>
                <w:del w:id="2744" w:author="Amos Baranes" w:date="2020-03-22T09:38:00Z"/>
                <w:rFonts w:cs="Arial"/>
                <w:rtl/>
              </w:rPr>
            </w:pPr>
            <w:del w:id="2745" w:author="Amos Baranes" w:date="2020-03-22T09:38:00Z">
              <w:r w:rsidDel="008D3B9E">
                <w:rPr>
                  <w:rFonts w:cs="Arial" w:hint="cs"/>
                  <w:rtl/>
                </w:rPr>
                <w:delText>כבה את האור</w:delText>
              </w:r>
            </w:del>
          </w:p>
        </w:tc>
        <w:tc>
          <w:tcPr>
            <w:tcW w:w="2966" w:type="dxa"/>
          </w:tcPr>
          <w:p w14:paraId="5C4328BA" w14:textId="5444DB3F" w:rsidR="00657244" w:rsidDel="008D3B9E" w:rsidRDefault="00657244" w:rsidP="00BF7758">
            <w:pPr>
              <w:bidi/>
              <w:rPr>
                <w:del w:id="2746" w:author="Amos Baranes" w:date="2020-03-22T09:38:00Z"/>
                <w:rFonts w:cs="Arial"/>
                <w:rtl/>
              </w:rPr>
            </w:pPr>
            <w:del w:id="2747" w:author="Amos Baranes" w:date="2020-03-22T09:38:00Z">
              <w:r w:rsidDel="008D3B9E">
                <w:rPr>
                  <w:rFonts w:cs="Arial" w:hint="cs"/>
                  <w:rtl/>
                </w:rPr>
                <w:delText>קבלת התראה שהאור נכבה</w:delText>
              </w:r>
            </w:del>
          </w:p>
        </w:tc>
        <w:tc>
          <w:tcPr>
            <w:tcW w:w="2913" w:type="dxa"/>
          </w:tcPr>
          <w:p w14:paraId="177E5C29" w14:textId="3756B1E8" w:rsidR="00657244" w:rsidRPr="00715337" w:rsidDel="008D3B9E" w:rsidRDefault="00657244" w:rsidP="00BF7758">
            <w:pPr>
              <w:bidi/>
              <w:rPr>
                <w:del w:id="2748" w:author="Amos Baranes" w:date="2020-03-22T09:38:00Z"/>
                <w:rtl/>
              </w:rPr>
            </w:pPr>
            <w:del w:id="2749" w:author="Amos Baranes" w:date="2020-03-22T09:38:00Z">
              <w:r w:rsidDel="008D3B9E">
                <w:rPr>
                  <w:rFonts w:cs="Arial"/>
                  <w:rtl/>
                </w:rPr>
                <w:delText>לקח יותר מדקה וחצי עד ש</w:delText>
              </w:r>
              <w:r w:rsidDel="008D3B9E">
                <w:rPr>
                  <w:rFonts w:cs="Arial" w:hint="cs"/>
                  <w:rtl/>
                </w:rPr>
                <w:delText>נת</w:delText>
              </w:r>
              <w:r w:rsidDel="008D3B9E">
                <w:rPr>
                  <w:rFonts w:cs="Arial"/>
                  <w:rtl/>
                </w:rPr>
                <w:delText>קבל</w:delText>
              </w:r>
              <w:r w:rsidDel="008D3B9E">
                <w:rPr>
                  <w:rFonts w:cs="Arial" w:hint="cs"/>
                  <w:rtl/>
                </w:rPr>
                <w:delText>ה התראה</w:delText>
              </w:r>
              <w:r w:rsidDel="008D3B9E">
                <w:rPr>
                  <w:rFonts w:cs="Arial"/>
                  <w:rtl/>
                </w:rPr>
                <w:delText xml:space="preserve"> </w:delText>
              </w:r>
              <w:r w:rsidDel="008D3B9E">
                <w:rPr>
                  <w:rFonts w:cs="Arial" w:hint="cs"/>
                  <w:rtl/>
                </w:rPr>
                <w:delText>שה</w:delText>
              </w:r>
              <w:r w:rsidDel="008D3B9E">
                <w:rPr>
                  <w:rFonts w:cs="Arial"/>
                  <w:rtl/>
                </w:rPr>
                <w:delText xml:space="preserve">אור </w:delText>
              </w:r>
              <w:r w:rsidDel="008D3B9E">
                <w:rPr>
                  <w:rFonts w:cs="Arial" w:hint="cs"/>
                  <w:rtl/>
                </w:rPr>
                <w:delText>נכבה</w:delText>
              </w:r>
              <w:r w:rsidDel="008D3B9E">
                <w:rPr>
                  <w:rFonts w:cs="Arial"/>
                  <w:rtl/>
                </w:rPr>
                <w:delText>.</w:delText>
              </w:r>
            </w:del>
          </w:p>
        </w:tc>
        <w:tc>
          <w:tcPr>
            <w:tcW w:w="773" w:type="dxa"/>
          </w:tcPr>
          <w:p w14:paraId="65A25CA5" w14:textId="13F3E906" w:rsidR="00657244" w:rsidDel="008D3B9E" w:rsidRDefault="00657244" w:rsidP="00BF7758">
            <w:pPr>
              <w:bidi/>
              <w:rPr>
                <w:del w:id="2750" w:author="Amos Baranes" w:date="2020-03-22T09:38:00Z"/>
                <w:rtl/>
              </w:rPr>
            </w:pPr>
          </w:p>
        </w:tc>
      </w:tr>
      <w:tr w:rsidR="00657244" w:rsidDel="008D3B9E" w14:paraId="29AFF549" w14:textId="6ACF46F2" w:rsidTr="00BF7758">
        <w:trPr>
          <w:del w:id="2751" w:author="Amos Baranes" w:date="2020-03-22T09:38:00Z"/>
        </w:trPr>
        <w:tc>
          <w:tcPr>
            <w:tcW w:w="425" w:type="dxa"/>
          </w:tcPr>
          <w:p w14:paraId="5DB56309" w14:textId="2BD54588" w:rsidR="00657244" w:rsidDel="008D3B9E" w:rsidRDefault="00657244" w:rsidP="00BF7758">
            <w:pPr>
              <w:bidi/>
              <w:rPr>
                <w:del w:id="2752" w:author="Amos Baranes" w:date="2020-03-22T09:38:00Z"/>
                <w:rtl/>
              </w:rPr>
            </w:pPr>
            <w:del w:id="2753" w:author="Amos Baranes" w:date="2020-03-22T09:38:00Z">
              <w:r w:rsidDel="008D3B9E">
                <w:rPr>
                  <w:rFonts w:hint="cs"/>
                  <w:rtl/>
                </w:rPr>
                <w:delText>5</w:delText>
              </w:r>
            </w:del>
          </w:p>
        </w:tc>
        <w:tc>
          <w:tcPr>
            <w:tcW w:w="2846" w:type="dxa"/>
          </w:tcPr>
          <w:p w14:paraId="12A54B28" w14:textId="39BA1353" w:rsidR="00657244" w:rsidDel="008D3B9E" w:rsidRDefault="00657244" w:rsidP="00BF7758">
            <w:pPr>
              <w:bidi/>
              <w:rPr>
                <w:del w:id="2754" w:author="Amos Baranes" w:date="2020-03-22T09:38:00Z"/>
                <w:rFonts w:cs="Arial"/>
                <w:rtl/>
              </w:rPr>
            </w:pPr>
            <w:del w:id="2755" w:author="Amos Baranes" w:date="2020-03-22T09:38:00Z">
              <w:r w:rsidDel="008D3B9E">
                <w:rPr>
                  <w:rFonts w:cs="Arial" w:hint="cs"/>
                  <w:rtl/>
                </w:rPr>
                <w:delText>הדלק את האור</w:delText>
              </w:r>
            </w:del>
          </w:p>
        </w:tc>
        <w:tc>
          <w:tcPr>
            <w:tcW w:w="2966" w:type="dxa"/>
          </w:tcPr>
          <w:p w14:paraId="6A40ECCF" w14:textId="134A1E1B" w:rsidR="00657244" w:rsidDel="008D3B9E" w:rsidRDefault="00657244" w:rsidP="00BF7758">
            <w:pPr>
              <w:bidi/>
              <w:rPr>
                <w:del w:id="2756" w:author="Amos Baranes" w:date="2020-03-22T09:38:00Z"/>
                <w:rFonts w:cs="Arial"/>
                <w:rtl/>
              </w:rPr>
            </w:pPr>
            <w:del w:id="2757" w:author="Amos Baranes" w:date="2020-03-22T09:38:00Z">
              <w:r w:rsidDel="008D3B9E">
                <w:rPr>
                  <w:rFonts w:cs="Arial" w:hint="cs"/>
                  <w:rtl/>
                </w:rPr>
                <w:delText>קבלת התראה שהאור נדלק</w:delText>
              </w:r>
            </w:del>
          </w:p>
        </w:tc>
        <w:tc>
          <w:tcPr>
            <w:tcW w:w="2913" w:type="dxa"/>
          </w:tcPr>
          <w:p w14:paraId="57C9B2A4" w14:textId="2C5D2D81" w:rsidR="00657244" w:rsidRPr="00715337" w:rsidDel="008D3B9E" w:rsidRDefault="00657244" w:rsidP="00BF7758">
            <w:pPr>
              <w:bidi/>
              <w:rPr>
                <w:del w:id="2758" w:author="Amos Baranes" w:date="2020-03-22T09:38:00Z"/>
                <w:rtl/>
              </w:rPr>
            </w:pPr>
            <w:del w:id="2759" w:author="Amos Baranes" w:date="2020-03-22T09:38:00Z">
              <w:r w:rsidDel="008D3B9E">
                <w:rPr>
                  <w:rFonts w:hint="cs"/>
                  <w:rtl/>
                </w:rPr>
                <w:delText>לא נתקבלה התראה שהאור נדלק</w:delText>
              </w:r>
            </w:del>
          </w:p>
        </w:tc>
        <w:tc>
          <w:tcPr>
            <w:tcW w:w="773" w:type="dxa"/>
          </w:tcPr>
          <w:p w14:paraId="6FD71790" w14:textId="0DA76B62" w:rsidR="00657244" w:rsidDel="008D3B9E" w:rsidRDefault="00657244" w:rsidP="00BF7758">
            <w:pPr>
              <w:bidi/>
              <w:rPr>
                <w:del w:id="2760" w:author="Amos Baranes" w:date="2020-03-22T09:38:00Z"/>
                <w:rtl/>
              </w:rPr>
            </w:pPr>
          </w:p>
        </w:tc>
      </w:tr>
      <w:tr w:rsidR="00657244" w:rsidDel="008D3B9E" w14:paraId="556E7808" w14:textId="7FA5D453" w:rsidTr="00BF7758">
        <w:trPr>
          <w:del w:id="2761" w:author="Amos Baranes" w:date="2020-03-22T09:38:00Z"/>
        </w:trPr>
        <w:tc>
          <w:tcPr>
            <w:tcW w:w="425" w:type="dxa"/>
          </w:tcPr>
          <w:p w14:paraId="5E61C2AA" w14:textId="6725158B" w:rsidR="00657244" w:rsidDel="008D3B9E" w:rsidRDefault="00657244" w:rsidP="00BF7758">
            <w:pPr>
              <w:bidi/>
              <w:rPr>
                <w:del w:id="2762" w:author="Amos Baranes" w:date="2020-03-22T09:38:00Z"/>
                <w:rtl/>
              </w:rPr>
            </w:pPr>
            <w:del w:id="2763" w:author="Amos Baranes" w:date="2020-03-22T09:38:00Z">
              <w:r w:rsidDel="008D3B9E">
                <w:rPr>
                  <w:rFonts w:hint="cs"/>
                  <w:rtl/>
                </w:rPr>
                <w:delText>6</w:delText>
              </w:r>
            </w:del>
          </w:p>
        </w:tc>
        <w:tc>
          <w:tcPr>
            <w:tcW w:w="2846" w:type="dxa"/>
          </w:tcPr>
          <w:p w14:paraId="6775E918" w14:textId="7440CF42" w:rsidR="00657244" w:rsidDel="008D3B9E" w:rsidRDefault="00657244" w:rsidP="00BF7758">
            <w:pPr>
              <w:bidi/>
              <w:rPr>
                <w:del w:id="2764" w:author="Amos Baranes" w:date="2020-03-22T09:38:00Z"/>
                <w:rFonts w:cs="Arial"/>
                <w:rtl/>
              </w:rPr>
            </w:pPr>
            <w:del w:id="2765" w:author="Amos Baranes" w:date="2020-03-22T09:38:00Z">
              <w:r w:rsidDel="008D3B9E">
                <w:rPr>
                  <w:rFonts w:cs="Arial" w:hint="cs"/>
                  <w:rtl/>
                </w:rPr>
                <w:delText>המתן</w:delText>
              </w:r>
              <w:r w:rsidDel="008D3B9E">
                <w:rPr>
                  <w:rFonts w:cs="Arial"/>
                  <w:rtl/>
                </w:rPr>
                <w:delText xml:space="preserve"> חמש דקות ואז כב</w:delText>
              </w:r>
              <w:r w:rsidDel="008D3B9E">
                <w:rPr>
                  <w:rFonts w:cs="Arial" w:hint="cs"/>
                  <w:rtl/>
                </w:rPr>
                <w:delText>ה</w:delText>
              </w:r>
              <w:r w:rsidDel="008D3B9E">
                <w:rPr>
                  <w:rFonts w:cs="Arial"/>
                  <w:rtl/>
                </w:rPr>
                <w:delText xml:space="preserve"> את האור, המת</w:delText>
              </w:r>
              <w:r w:rsidDel="008D3B9E">
                <w:rPr>
                  <w:rFonts w:cs="Arial" w:hint="cs"/>
                  <w:rtl/>
                </w:rPr>
                <w:delText>ן</w:delText>
              </w:r>
              <w:r w:rsidDel="008D3B9E">
                <w:rPr>
                  <w:rFonts w:cs="Arial"/>
                  <w:rtl/>
                </w:rPr>
                <w:delText xml:space="preserve"> שנייה ואז הדלק</w:delText>
              </w:r>
              <w:r w:rsidRPr="00284E62" w:rsidDel="008D3B9E">
                <w:rPr>
                  <w:rFonts w:cs="Arial"/>
                  <w:rtl/>
                </w:rPr>
                <w:delText xml:space="preserve"> את האור.</w:delText>
              </w:r>
            </w:del>
          </w:p>
        </w:tc>
        <w:tc>
          <w:tcPr>
            <w:tcW w:w="2966" w:type="dxa"/>
          </w:tcPr>
          <w:p w14:paraId="317C28CB" w14:textId="17EB9316" w:rsidR="00657244" w:rsidDel="008D3B9E" w:rsidRDefault="00657244" w:rsidP="00BF7758">
            <w:pPr>
              <w:bidi/>
              <w:rPr>
                <w:del w:id="2766" w:author="Amos Baranes" w:date="2020-03-22T09:38:00Z"/>
                <w:rFonts w:cs="Arial"/>
                <w:rtl/>
              </w:rPr>
            </w:pPr>
            <w:del w:id="2767"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כב</w:delText>
              </w:r>
              <w:r w:rsidDel="008D3B9E">
                <w:rPr>
                  <w:rFonts w:cs="Arial" w:hint="cs"/>
                  <w:rtl/>
                </w:rPr>
                <w:delText>ה</w:delText>
              </w:r>
              <w:r w:rsidRPr="00284E62" w:rsidDel="008D3B9E">
                <w:rPr>
                  <w:rFonts w:cs="Arial"/>
                  <w:rtl/>
                </w:rPr>
                <w:delText xml:space="preserve"> ואז הודעה כי האור </w:delText>
              </w:r>
              <w:r w:rsidR="0001521C" w:rsidDel="008D3B9E">
                <w:rPr>
                  <w:rFonts w:cs="Arial" w:hint="cs"/>
                  <w:rtl/>
                </w:rPr>
                <w:delText>נדלק</w:delText>
              </w:r>
            </w:del>
          </w:p>
        </w:tc>
        <w:tc>
          <w:tcPr>
            <w:tcW w:w="2913" w:type="dxa"/>
          </w:tcPr>
          <w:p w14:paraId="0335BCE1" w14:textId="12E22C18" w:rsidR="00657244" w:rsidRPr="00715337" w:rsidDel="008D3B9E" w:rsidRDefault="00657244" w:rsidP="00BF7758">
            <w:pPr>
              <w:bidi/>
              <w:rPr>
                <w:del w:id="2768" w:author="Amos Baranes" w:date="2020-03-22T09:38:00Z"/>
                <w:rtl/>
              </w:rPr>
            </w:pPr>
            <w:del w:id="2769"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w:delText>
              </w:r>
              <w:r w:rsidDel="008D3B9E">
                <w:rPr>
                  <w:rFonts w:cs="Arial" w:hint="cs"/>
                  <w:rtl/>
                </w:rPr>
                <w:delText>נדלק</w:delText>
              </w:r>
              <w:r w:rsidDel="008D3B9E">
                <w:rPr>
                  <w:rFonts w:cs="Arial"/>
                  <w:rtl/>
                </w:rPr>
                <w:delText xml:space="preserve"> ואז הודעה כי האור </w:delText>
              </w:r>
              <w:r w:rsidDel="008D3B9E">
                <w:rPr>
                  <w:rFonts w:cs="Arial" w:hint="cs"/>
                  <w:rtl/>
                </w:rPr>
                <w:delText>כבה</w:delText>
              </w:r>
            </w:del>
          </w:p>
        </w:tc>
        <w:tc>
          <w:tcPr>
            <w:tcW w:w="773" w:type="dxa"/>
          </w:tcPr>
          <w:p w14:paraId="3F9BC201" w14:textId="09C25790" w:rsidR="00657244" w:rsidDel="008D3B9E" w:rsidRDefault="00657244" w:rsidP="00BF7758">
            <w:pPr>
              <w:bidi/>
              <w:rPr>
                <w:del w:id="2770" w:author="Amos Baranes" w:date="2020-03-22T09:38:00Z"/>
                <w:rtl/>
              </w:rPr>
            </w:pPr>
          </w:p>
        </w:tc>
      </w:tr>
    </w:tbl>
    <w:p w14:paraId="09FFA952" w14:textId="17CF6A04" w:rsidR="00657244" w:rsidDel="008D3B9E" w:rsidRDefault="00657244" w:rsidP="00657244">
      <w:pPr>
        <w:bidi/>
        <w:ind w:firstLine="360"/>
        <w:rPr>
          <w:del w:id="2771" w:author="Amos Baranes" w:date="2020-03-22T09:38:00Z"/>
          <w:rtl/>
        </w:rPr>
      </w:pPr>
    </w:p>
    <w:p w14:paraId="300F5D2C" w14:textId="17FE56A4" w:rsidR="00657244" w:rsidDel="008D3B9E" w:rsidRDefault="00657244" w:rsidP="00657244">
      <w:pPr>
        <w:bidi/>
        <w:ind w:firstLine="360"/>
        <w:rPr>
          <w:del w:id="2772" w:author="Amos Baranes" w:date="2020-03-22T09:38:00Z"/>
          <w:rtl/>
        </w:rPr>
      </w:pPr>
      <w:del w:id="2773" w:author="Amos Baranes" w:date="2020-03-22T09:38:00Z">
        <w:r w:rsidDel="008D3B9E">
          <w:delText>5.1.10</w:delText>
        </w:r>
        <w:r w:rsidDel="008D3B9E">
          <w:tab/>
        </w:r>
        <w:r w:rsidRPr="00E713FD" w:rsidDel="008D3B9E">
          <w:rPr>
            <w:rFonts w:cs="Arial"/>
            <w:rtl/>
          </w:rPr>
          <w:delText>בד</w:delText>
        </w:r>
        <w:r w:rsidDel="008D3B9E">
          <w:rPr>
            <w:rFonts w:cs="Arial" w:hint="cs"/>
            <w:rtl/>
          </w:rPr>
          <w:delText>יקת</w:delText>
        </w:r>
        <w:r w:rsidRPr="00E713FD" w:rsidDel="008D3B9E">
          <w:rPr>
            <w:rFonts w:cs="Arial"/>
            <w:rtl/>
          </w:rPr>
          <w:delText xml:space="preserve"> שיחת אודיו דו כיוו</w:delText>
        </w:r>
        <w:r w:rsidDel="008D3B9E">
          <w:rPr>
            <w:rFonts w:cs="Arial" w:hint="cs"/>
            <w:rtl/>
          </w:rPr>
          <w:delText>נית</w:delText>
        </w:r>
        <w:r w:rsidRPr="00E713FD" w:rsidDel="008D3B9E">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68FBD662" w14:textId="6FB8CA70" w:rsidTr="00BF7758">
        <w:trPr>
          <w:del w:id="2774" w:author="Amos Baranes" w:date="2020-03-22T09:38:00Z"/>
        </w:trPr>
        <w:tc>
          <w:tcPr>
            <w:tcW w:w="425" w:type="dxa"/>
          </w:tcPr>
          <w:p w14:paraId="5876252B" w14:textId="468CB92C" w:rsidR="00657244" w:rsidDel="008D3B9E" w:rsidRDefault="00657244" w:rsidP="00BF7758">
            <w:pPr>
              <w:bidi/>
              <w:rPr>
                <w:del w:id="2775" w:author="Amos Baranes" w:date="2020-03-22T09:38:00Z"/>
                <w:rtl/>
              </w:rPr>
            </w:pPr>
            <w:del w:id="2776" w:author="Amos Baranes" w:date="2020-03-22T09:38:00Z">
              <w:r w:rsidDel="008D3B9E">
                <w:rPr>
                  <w:rFonts w:hint="cs"/>
                  <w:rtl/>
                </w:rPr>
                <w:delText>#</w:delText>
              </w:r>
            </w:del>
          </w:p>
        </w:tc>
        <w:tc>
          <w:tcPr>
            <w:tcW w:w="2846" w:type="dxa"/>
          </w:tcPr>
          <w:p w14:paraId="477CC7B3" w14:textId="232908EE" w:rsidR="00657244" w:rsidDel="008D3B9E" w:rsidRDefault="00657244" w:rsidP="00BF7758">
            <w:pPr>
              <w:bidi/>
              <w:rPr>
                <w:del w:id="2777" w:author="Amos Baranes" w:date="2020-03-22T09:38:00Z"/>
                <w:rtl/>
              </w:rPr>
            </w:pPr>
            <w:del w:id="2778" w:author="Amos Baranes" w:date="2020-03-22T09:38:00Z">
              <w:r w:rsidDel="008D3B9E">
                <w:rPr>
                  <w:rFonts w:hint="cs"/>
                  <w:rtl/>
                </w:rPr>
                <w:delText>שלבי ביצוע ההפעלה</w:delText>
              </w:r>
            </w:del>
          </w:p>
        </w:tc>
        <w:tc>
          <w:tcPr>
            <w:tcW w:w="2966" w:type="dxa"/>
          </w:tcPr>
          <w:p w14:paraId="1905F925" w14:textId="0C44A519" w:rsidR="00657244" w:rsidDel="008D3B9E" w:rsidRDefault="00657244" w:rsidP="00BF7758">
            <w:pPr>
              <w:bidi/>
              <w:rPr>
                <w:del w:id="2779" w:author="Amos Baranes" w:date="2020-03-22T09:38:00Z"/>
                <w:rtl/>
              </w:rPr>
            </w:pPr>
            <w:del w:id="2780" w:author="Amos Baranes" w:date="2020-03-22T09:38:00Z">
              <w:r w:rsidDel="008D3B9E">
                <w:rPr>
                  <w:rFonts w:hint="cs"/>
                  <w:rtl/>
                </w:rPr>
                <w:delText>תוצאה צפויה</w:delText>
              </w:r>
            </w:del>
          </w:p>
        </w:tc>
        <w:tc>
          <w:tcPr>
            <w:tcW w:w="2913" w:type="dxa"/>
          </w:tcPr>
          <w:p w14:paraId="1533AF20" w14:textId="4CAFABC2" w:rsidR="00657244" w:rsidDel="008D3B9E" w:rsidRDefault="00657244" w:rsidP="00BF7758">
            <w:pPr>
              <w:bidi/>
              <w:rPr>
                <w:del w:id="2781" w:author="Amos Baranes" w:date="2020-03-22T09:38:00Z"/>
                <w:rtl/>
              </w:rPr>
            </w:pPr>
            <w:del w:id="2782" w:author="Amos Baranes" w:date="2020-03-22T09:38:00Z">
              <w:r w:rsidDel="008D3B9E">
                <w:rPr>
                  <w:rFonts w:hint="cs"/>
                  <w:rtl/>
                </w:rPr>
                <w:delText>סטטוס</w:delText>
              </w:r>
            </w:del>
          </w:p>
        </w:tc>
        <w:tc>
          <w:tcPr>
            <w:tcW w:w="773" w:type="dxa"/>
          </w:tcPr>
          <w:p w14:paraId="7AD21851" w14:textId="2E54366D" w:rsidR="00657244" w:rsidDel="008D3B9E" w:rsidRDefault="00657244" w:rsidP="00BF7758">
            <w:pPr>
              <w:bidi/>
              <w:rPr>
                <w:del w:id="2783" w:author="Amos Baranes" w:date="2020-03-22T09:38:00Z"/>
                <w:rtl/>
              </w:rPr>
            </w:pPr>
            <w:del w:id="2784" w:author="Amos Baranes" w:date="2020-03-22T09:38:00Z">
              <w:r w:rsidDel="008D3B9E">
                <w:rPr>
                  <w:rFonts w:hint="cs"/>
                  <w:rtl/>
                </w:rPr>
                <w:delText>הערות</w:delText>
              </w:r>
            </w:del>
          </w:p>
        </w:tc>
      </w:tr>
      <w:tr w:rsidR="00657244" w:rsidDel="008D3B9E" w14:paraId="163D0311" w14:textId="2A33D429" w:rsidTr="00BF7758">
        <w:trPr>
          <w:del w:id="2785" w:author="Amos Baranes" w:date="2020-03-22T09:38:00Z"/>
        </w:trPr>
        <w:tc>
          <w:tcPr>
            <w:tcW w:w="425" w:type="dxa"/>
          </w:tcPr>
          <w:p w14:paraId="205C4A4A" w14:textId="3928FE56" w:rsidR="00657244" w:rsidDel="008D3B9E" w:rsidRDefault="00657244" w:rsidP="00BF7758">
            <w:pPr>
              <w:bidi/>
              <w:rPr>
                <w:del w:id="2786" w:author="Amos Baranes" w:date="2020-03-22T09:38:00Z"/>
                <w:rtl/>
              </w:rPr>
            </w:pPr>
            <w:del w:id="2787" w:author="Amos Baranes" w:date="2020-03-22T09:38:00Z">
              <w:r w:rsidDel="008D3B9E">
                <w:rPr>
                  <w:rFonts w:hint="cs"/>
                  <w:rtl/>
                </w:rPr>
                <w:delText>1</w:delText>
              </w:r>
            </w:del>
          </w:p>
        </w:tc>
        <w:tc>
          <w:tcPr>
            <w:tcW w:w="2846" w:type="dxa"/>
          </w:tcPr>
          <w:p w14:paraId="0F9AC6D0" w14:textId="1F139EFE" w:rsidR="00657244" w:rsidRPr="00715337" w:rsidDel="008D3B9E" w:rsidRDefault="00657244" w:rsidP="00BF7758">
            <w:pPr>
              <w:bidi/>
              <w:rPr>
                <w:del w:id="2788" w:author="Amos Baranes" w:date="2020-03-22T09:38:00Z"/>
                <w:rtl/>
              </w:rPr>
            </w:pPr>
            <w:del w:id="2789"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3FC9C971" w14:textId="5182E881" w:rsidR="00657244" w:rsidRPr="00715337" w:rsidDel="008D3B9E" w:rsidRDefault="00657244" w:rsidP="00BF7758">
            <w:pPr>
              <w:bidi/>
              <w:rPr>
                <w:del w:id="2790" w:author="Amos Baranes" w:date="2020-03-22T09:38:00Z"/>
                <w:rtl/>
              </w:rPr>
            </w:pPr>
            <w:del w:id="2791"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3B41D083" w14:textId="261E90EE" w:rsidR="00657244" w:rsidRPr="00715337" w:rsidDel="008D3B9E" w:rsidRDefault="00657244" w:rsidP="00BF7758">
            <w:pPr>
              <w:bidi/>
              <w:rPr>
                <w:del w:id="2792" w:author="Amos Baranes" w:date="2020-03-22T09:38:00Z"/>
                <w:rtl/>
              </w:rPr>
            </w:pPr>
          </w:p>
        </w:tc>
        <w:tc>
          <w:tcPr>
            <w:tcW w:w="773" w:type="dxa"/>
          </w:tcPr>
          <w:p w14:paraId="66E910F9" w14:textId="19F369F0" w:rsidR="00657244" w:rsidDel="008D3B9E" w:rsidRDefault="00657244" w:rsidP="00BF7758">
            <w:pPr>
              <w:bidi/>
              <w:rPr>
                <w:del w:id="2793" w:author="Amos Baranes" w:date="2020-03-22T09:38:00Z"/>
                <w:rtl/>
              </w:rPr>
            </w:pPr>
            <w:del w:id="2794" w:author="Amos Baranes" w:date="2020-03-22T09:38:00Z">
              <w:r w:rsidDel="008D3B9E">
                <w:rPr>
                  <w:rFonts w:hint="cs"/>
                  <w:rtl/>
                </w:rPr>
                <w:delText>בוצע</w:delText>
              </w:r>
            </w:del>
          </w:p>
        </w:tc>
      </w:tr>
      <w:tr w:rsidR="00657244" w:rsidDel="008D3B9E" w14:paraId="2B6375A2" w14:textId="570D5FE7" w:rsidTr="00BF7758">
        <w:trPr>
          <w:del w:id="2795" w:author="Amos Baranes" w:date="2020-03-22T09:38:00Z"/>
        </w:trPr>
        <w:tc>
          <w:tcPr>
            <w:tcW w:w="425" w:type="dxa"/>
          </w:tcPr>
          <w:p w14:paraId="3DAB5827" w14:textId="5329ECCA" w:rsidR="00657244" w:rsidDel="008D3B9E" w:rsidRDefault="00657244" w:rsidP="00BF7758">
            <w:pPr>
              <w:bidi/>
              <w:rPr>
                <w:del w:id="2796" w:author="Amos Baranes" w:date="2020-03-22T09:38:00Z"/>
                <w:rtl/>
              </w:rPr>
            </w:pPr>
            <w:del w:id="2797" w:author="Amos Baranes" w:date="2020-03-22T09:38:00Z">
              <w:r w:rsidDel="008D3B9E">
                <w:rPr>
                  <w:rFonts w:hint="cs"/>
                  <w:rtl/>
                </w:rPr>
                <w:delText>2</w:delText>
              </w:r>
            </w:del>
          </w:p>
        </w:tc>
        <w:tc>
          <w:tcPr>
            <w:tcW w:w="2846" w:type="dxa"/>
          </w:tcPr>
          <w:p w14:paraId="716193C0" w14:textId="7A099748" w:rsidR="00657244" w:rsidRPr="00715337" w:rsidDel="008D3B9E" w:rsidRDefault="00657244" w:rsidP="00BF7758">
            <w:pPr>
              <w:bidi/>
              <w:rPr>
                <w:del w:id="2798" w:author="Amos Baranes" w:date="2020-03-22T09:38:00Z"/>
                <w:rFonts w:cs="Arial"/>
                <w:rtl/>
              </w:rPr>
            </w:pPr>
            <w:del w:id="2799" w:author="Amos Baranes" w:date="2020-03-22T09:38:00Z">
              <w:r w:rsidDel="008D3B9E">
                <w:rPr>
                  <w:rFonts w:cs="Arial" w:hint="cs"/>
                  <w:rtl/>
                </w:rPr>
                <w:delText>הפעל את כפתור השיחה מהתפריט של</w:delText>
              </w:r>
              <w:r w:rsidDel="008D3B9E">
                <w:rPr>
                  <w:rFonts w:cs="Arial"/>
                </w:rPr>
                <w:delText xml:space="preserve"> </w:delText>
              </w:r>
              <w:r w:rsidDel="008D3B9E">
                <w:rPr>
                  <w:rFonts w:cs="Arial" w:hint="cs"/>
                  <w:rtl/>
                </w:rPr>
                <w:delText xml:space="preserve"> כפתור ה "</w:delText>
              </w:r>
              <w:r w:rsidDel="008D3B9E">
                <w:rPr>
                  <w:rFonts w:cs="Arial" w:hint="cs"/>
                </w:rPr>
                <w:delText>L</w:delText>
              </w:r>
              <w:r w:rsidDel="008D3B9E">
                <w:rPr>
                  <w:rFonts w:cs="Arial"/>
                </w:rPr>
                <w:delText>ive</w:delText>
              </w:r>
              <w:r w:rsidDel="008D3B9E">
                <w:rPr>
                  <w:rFonts w:cs="Arial" w:hint="cs"/>
                  <w:rtl/>
                </w:rPr>
                <w:delText>"</w:delText>
              </w:r>
            </w:del>
          </w:p>
        </w:tc>
        <w:tc>
          <w:tcPr>
            <w:tcW w:w="2966" w:type="dxa"/>
          </w:tcPr>
          <w:p w14:paraId="476E26CF" w14:textId="5CFD91CD" w:rsidR="00657244" w:rsidDel="008D3B9E" w:rsidRDefault="00657244" w:rsidP="00BF7758">
            <w:pPr>
              <w:bidi/>
              <w:rPr>
                <w:del w:id="2800" w:author="Amos Baranes" w:date="2020-03-22T09:38:00Z"/>
                <w:rFonts w:cs="Arial"/>
                <w:rtl/>
              </w:rPr>
            </w:pPr>
          </w:p>
        </w:tc>
        <w:tc>
          <w:tcPr>
            <w:tcW w:w="2913" w:type="dxa"/>
          </w:tcPr>
          <w:p w14:paraId="67D3A8FD" w14:textId="06CF4E00" w:rsidR="00657244" w:rsidRPr="00715337" w:rsidDel="008D3B9E" w:rsidRDefault="00657244" w:rsidP="00BF7758">
            <w:pPr>
              <w:bidi/>
              <w:rPr>
                <w:del w:id="2801" w:author="Amos Baranes" w:date="2020-03-22T09:38:00Z"/>
                <w:rtl/>
              </w:rPr>
            </w:pPr>
          </w:p>
        </w:tc>
        <w:tc>
          <w:tcPr>
            <w:tcW w:w="773" w:type="dxa"/>
          </w:tcPr>
          <w:p w14:paraId="3E06F14A" w14:textId="6AE46541" w:rsidR="00657244" w:rsidDel="008D3B9E" w:rsidRDefault="00657244" w:rsidP="00BF7758">
            <w:pPr>
              <w:bidi/>
              <w:rPr>
                <w:del w:id="2802" w:author="Amos Baranes" w:date="2020-03-22T09:38:00Z"/>
                <w:rtl/>
              </w:rPr>
            </w:pPr>
            <w:del w:id="2803" w:author="Amos Baranes" w:date="2020-03-22T09:38:00Z">
              <w:r w:rsidDel="008D3B9E">
                <w:rPr>
                  <w:rFonts w:hint="cs"/>
                  <w:rtl/>
                </w:rPr>
                <w:delText>בוצע</w:delText>
              </w:r>
            </w:del>
          </w:p>
        </w:tc>
      </w:tr>
      <w:tr w:rsidR="00657244" w:rsidDel="008D3B9E" w14:paraId="0F0C8EA2" w14:textId="127A00A3" w:rsidTr="00BF7758">
        <w:trPr>
          <w:del w:id="2804" w:author="Amos Baranes" w:date="2020-03-22T09:38:00Z"/>
        </w:trPr>
        <w:tc>
          <w:tcPr>
            <w:tcW w:w="425" w:type="dxa"/>
          </w:tcPr>
          <w:p w14:paraId="21A481D9" w14:textId="24638BBB" w:rsidR="00657244" w:rsidDel="008D3B9E" w:rsidRDefault="00657244" w:rsidP="00BF7758">
            <w:pPr>
              <w:bidi/>
              <w:rPr>
                <w:del w:id="2805" w:author="Amos Baranes" w:date="2020-03-22T09:38:00Z"/>
                <w:rtl/>
              </w:rPr>
            </w:pPr>
            <w:del w:id="2806" w:author="Amos Baranes" w:date="2020-03-22T09:38:00Z">
              <w:r w:rsidDel="008D3B9E">
                <w:rPr>
                  <w:rFonts w:hint="cs"/>
                  <w:rtl/>
                </w:rPr>
                <w:delText>3</w:delText>
              </w:r>
            </w:del>
          </w:p>
        </w:tc>
        <w:tc>
          <w:tcPr>
            <w:tcW w:w="2846" w:type="dxa"/>
          </w:tcPr>
          <w:p w14:paraId="3F162BF0" w14:textId="4D7A73E5" w:rsidR="00657244" w:rsidDel="008D3B9E" w:rsidRDefault="00657244" w:rsidP="00BF7758">
            <w:pPr>
              <w:bidi/>
              <w:rPr>
                <w:del w:id="2807" w:author="Amos Baranes" w:date="2020-03-22T09:38:00Z"/>
                <w:rFonts w:cs="Arial"/>
                <w:rtl/>
              </w:rPr>
            </w:pPr>
            <w:del w:id="2808" w:author="Amos Baranes" w:date="2020-03-22T09:38:00Z">
              <w:r w:rsidDel="008D3B9E">
                <w:rPr>
                  <w:rFonts w:cs="Arial" w:hint="cs"/>
                  <w:rtl/>
                </w:rPr>
                <w:delText>לחץ והחזק את כפתור המיקרופון. דבר למכשיר.</w:delText>
              </w:r>
            </w:del>
          </w:p>
        </w:tc>
        <w:tc>
          <w:tcPr>
            <w:tcW w:w="2966" w:type="dxa"/>
          </w:tcPr>
          <w:p w14:paraId="50A06250" w14:textId="2B8D5801" w:rsidR="00657244" w:rsidDel="008D3B9E" w:rsidRDefault="00657244" w:rsidP="00BF7758">
            <w:pPr>
              <w:bidi/>
              <w:rPr>
                <w:del w:id="2809" w:author="Amos Baranes" w:date="2020-03-22T09:38:00Z"/>
                <w:rFonts w:cs="Arial"/>
                <w:rtl/>
              </w:rPr>
            </w:pPr>
            <w:del w:id="2810" w:author="Amos Baranes" w:date="2020-03-22T09:38:00Z">
              <w:r w:rsidDel="008D3B9E">
                <w:rPr>
                  <w:rFonts w:cs="Arial" w:hint="cs"/>
                  <w:rtl/>
                </w:rPr>
                <w:delText xml:space="preserve">אפשרות שיחה עם אדם שנמצא ליד מכשיר </w:delText>
              </w:r>
              <w:r w:rsidDel="008D3B9E">
                <w:rPr>
                  <w:rFonts w:cs="Arial" w:hint="cs"/>
                </w:rPr>
                <w:delText>HIP</w:delText>
              </w:r>
            </w:del>
          </w:p>
        </w:tc>
        <w:tc>
          <w:tcPr>
            <w:tcW w:w="2913" w:type="dxa"/>
          </w:tcPr>
          <w:p w14:paraId="33E885E2" w14:textId="7247CDBB" w:rsidR="00657244" w:rsidRPr="00715337" w:rsidDel="008D3B9E" w:rsidRDefault="00657244" w:rsidP="00BF7758">
            <w:pPr>
              <w:bidi/>
              <w:rPr>
                <w:del w:id="2811" w:author="Amos Baranes" w:date="2020-03-22T09:38:00Z"/>
                <w:rtl/>
              </w:rPr>
            </w:pPr>
            <w:del w:id="2812" w:author="Amos Baranes" w:date="2020-03-22T09:38:00Z">
              <w:r w:rsidDel="008D3B9E">
                <w:rPr>
                  <w:rFonts w:hint="cs"/>
                  <w:rtl/>
                </w:rPr>
                <w:delText xml:space="preserve">ישנה הודעת חיבור על מכשיר ה </w:delText>
              </w:r>
              <w:r w:rsidDel="008D3B9E">
                <w:rPr>
                  <w:rFonts w:hint="cs"/>
                </w:rPr>
                <w:delText>HIP</w:delText>
              </w:r>
              <w:r w:rsidDel="008D3B9E">
                <w:rPr>
                  <w:rFonts w:hint="cs"/>
                  <w:rtl/>
                </w:rPr>
                <w:delText xml:space="preserve">. מי שעומד ליד מכשיר ה </w:delText>
              </w:r>
              <w:r w:rsidDel="008D3B9E">
                <w:rPr>
                  <w:rFonts w:hint="cs"/>
                </w:rPr>
                <w:delText>HIP</w:delText>
              </w:r>
              <w:r w:rsidDel="008D3B9E">
                <w:rPr>
                  <w:rFonts w:hint="cs"/>
                  <w:rtl/>
                </w:rPr>
                <w:delText xml:space="preserve"> לא שומע</w:delText>
              </w:r>
            </w:del>
          </w:p>
        </w:tc>
        <w:tc>
          <w:tcPr>
            <w:tcW w:w="773" w:type="dxa"/>
          </w:tcPr>
          <w:p w14:paraId="7A64FB60" w14:textId="3CA7F54B" w:rsidR="00657244" w:rsidDel="008D3B9E" w:rsidRDefault="00657244" w:rsidP="00BF7758">
            <w:pPr>
              <w:bidi/>
              <w:rPr>
                <w:del w:id="2813" w:author="Amos Baranes" w:date="2020-03-22T09:38:00Z"/>
                <w:rtl/>
              </w:rPr>
            </w:pPr>
            <w:del w:id="2814" w:author="Amos Baranes" w:date="2020-03-22T09:38:00Z">
              <w:r w:rsidDel="008D3B9E">
                <w:rPr>
                  <w:rFonts w:hint="cs"/>
                  <w:rtl/>
                </w:rPr>
                <w:delText>בוצע</w:delText>
              </w:r>
            </w:del>
          </w:p>
        </w:tc>
      </w:tr>
      <w:tr w:rsidR="00657244" w:rsidDel="008D3B9E" w14:paraId="4813B20A" w14:textId="38D8AD11" w:rsidTr="00BF7758">
        <w:trPr>
          <w:del w:id="2815" w:author="Amos Baranes" w:date="2020-03-22T09:38:00Z"/>
        </w:trPr>
        <w:tc>
          <w:tcPr>
            <w:tcW w:w="425" w:type="dxa"/>
          </w:tcPr>
          <w:p w14:paraId="6FC8A0F5" w14:textId="0DCC3C60" w:rsidR="00657244" w:rsidDel="008D3B9E" w:rsidRDefault="00657244" w:rsidP="00BF7758">
            <w:pPr>
              <w:bidi/>
              <w:rPr>
                <w:del w:id="2816" w:author="Amos Baranes" w:date="2020-03-22T09:38:00Z"/>
                <w:rtl/>
              </w:rPr>
            </w:pPr>
            <w:del w:id="2817" w:author="Amos Baranes" w:date="2020-03-22T09:38:00Z">
              <w:r w:rsidDel="008D3B9E">
                <w:rPr>
                  <w:rFonts w:hint="cs"/>
                  <w:rtl/>
                </w:rPr>
                <w:delText>4</w:delText>
              </w:r>
            </w:del>
          </w:p>
        </w:tc>
        <w:tc>
          <w:tcPr>
            <w:tcW w:w="2846" w:type="dxa"/>
          </w:tcPr>
          <w:p w14:paraId="7ED3DB79" w14:textId="58CB8029" w:rsidR="00657244" w:rsidDel="008D3B9E" w:rsidRDefault="00657244" w:rsidP="00BF7758">
            <w:pPr>
              <w:bidi/>
              <w:rPr>
                <w:del w:id="2818" w:author="Amos Baranes" w:date="2020-03-22T09:38:00Z"/>
                <w:rFonts w:cs="Arial"/>
                <w:rtl/>
              </w:rPr>
            </w:pPr>
            <w:del w:id="2819" w:author="Amos Baranes" w:date="2020-03-22T09:38:00Z">
              <w:r w:rsidDel="008D3B9E">
                <w:rPr>
                  <w:rFonts w:cs="Arial" w:hint="cs"/>
                  <w:rtl/>
                </w:rPr>
                <w:delText>שחרר את כפתור המיקרופון</w:delText>
              </w:r>
            </w:del>
          </w:p>
        </w:tc>
        <w:tc>
          <w:tcPr>
            <w:tcW w:w="2966" w:type="dxa"/>
          </w:tcPr>
          <w:p w14:paraId="2097B68E" w14:textId="32C55810" w:rsidR="00657244" w:rsidDel="008D3B9E" w:rsidRDefault="00657244" w:rsidP="00BF7758">
            <w:pPr>
              <w:bidi/>
              <w:rPr>
                <w:del w:id="2820" w:author="Amos Baranes" w:date="2020-03-22T09:38:00Z"/>
                <w:rFonts w:cs="Arial"/>
                <w:rtl/>
              </w:rPr>
            </w:pPr>
            <w:del w:id="2821" w:author="Amos Baranes" w:date="2020-03-22T09:38:00Z">
              <w:r w:rsidDel="008D3B9E">
                <w:rPr>
                  <w:rFonts w:cs="Arial" w:hint="cs"/>
                  <w:rtl/>
                </w:rPr>
                <w:delText xml:space="preserve">אפשר לשמוע את האדם ליד ה </w:delText>
              </w:r>
              <w:r w:rsidDel="008D3B9E">
                <w:rPr>
                  <w:rFonts w:cs="Arial" w:hint="cs"/>
                </w:rPr>
                <w:delText>HIP</w:delText>
              </w:r>
            </w:del>
          </w:p>
        </w:tc>
        <w:tc>
          <w:tcPr>
            <w:tcW w:w="2913" w:type="dxa"/>
          </w:tcPr>
          <w:p w14:paraId="77433A54" w14:textId="7FA8C0BF" w:rsidR="00657244" w:rsidRPr="00715337" w:rsidDel="008D3B9E" w:rsidRDefault="00657244" w:rsidP="00BF7758">
            <w:pPr>
              <w:bidi/>
              <w:rPr>
                <w:del w:id="2822" w:author="Amos Baranes" w:date="2020-03-22T09:38:00Z"/>
                <w:rtl/>
              </w:rPr>
            </w:pPr>
            <w:del w:id="2823" w:author="Amos Baranes" w:date="2020-03-22T09:38:00Z">
              <w:r w:rsidDel="008D3B9E">
                <w:rPr>
                  <w:rFonts w:hint="cs"/>
                  <w:rtl/>
                </w:rPr>
                <w:delText xml:space="preserve">אי אפשר לשמוע את הדובר העומד ליד ה </w:delText>
              </w:r>
              <w:r w:rsidDel="008D3B9E">
                <w:rPr>
                  <w:rFonts w:hint="cs"/>
                </w:rPr>
                <w:delText>HIP</w:delText>
              </w:r>
            </w:del>
          </w:p>
        </w:tc>
        <w:tc>
          <w:tcPr>
            <w:tcW w:w="773" w:type="dxa"/>
          </w:tcPr>
          <w:p w14:paraId="69219310" w14:textId="07F7648A" w:rsidR="00657244" w:rsidDel="008D3B9E" w:rsidRDefault="00657244" w:rsidP="00BF7758">
            <w:pPr>
              <w:bidi/>
              <w:rPr>
                <w:del w:id="2824" w:author="Amos Baranes" w:date="2020-03-22T09:38:00Z"/>
                <w:rtl/>
              </w:rPr>
            </w:pPr>
          </w:p>
        </w:tc>
      </w:tr>
      <w:tr w:rsidR="00657244" w:rsidDel="008D3B9E" w14:paraId="6DAD8E53" w14:textId="037489F4" w:rsidTr="00BF7758">
        <w:trPr>
          <w:del w:id="2825" w:author="Amos Baranes" w:date="2020-03-22T09:38:00Z"/>
        </w:trPr>
        <w:tc>
          <w:tcPr>
            <w:tcW w:w="425" w:type="dxa"/>
          </w:tcPr>
          <w:p w14:paraId="36A212AF" w14:textId="661828D2" w:rsidR="00657244" w:rsidDel="008D3B9E" w:rsidRDefault="00657244" w:rsidP="00BF7758">
            <w:pPr>
              <w:bidi/>
              <w:rPr>
                <w:del w:id="2826" w:author="Amos Baranes" w:date="2020-03-22T09:38:00Z"/>
                <w:rtl/>
              </w:rPr>
            </w:pPr>
            <w:del w:id="2827" w:author="Amos Baranes" w:date="2020-03-22T09:38:00Z">
              <w:r w:rsidDel="008D3B9E">
                <w:rPr>
                  <w:rFonts w:hint="cs"/>
                  <w:rtl/>
                </w:rPr>
                <w:delText>5</w:delText>
              </w:r>
            </w:del>
          </w:p>
        </w:tc>
        <w:tc>
          <w:tcPr>
            <w:tcW w:w="2846" w:type="dxa"/>
          </w:tcPr>
          <w:p w14:paraId="02B39061" w14:textId="10BAE61F" w:rsidR="00657244" w:rsidDel="008D3B9E" w:rsidRDefault="00657244" w:rsidP="00BF7758">
            <w:pPr>
              <w:bidi/>
              <w:rPr>
                <w:del w:id="2828" w:author="Amos Baranes" w:date="2020-03-22T09:38:00Z"/>
                <w:rFonts w:cs="Arial"/>
                <w:rtl/>
              </w:rPr>
            </w:pPr>
            <w:del w:id="2829" w:author="Amos Baranes" w:date="2020-03-22T09:38:00Z">
              <w:r w:rsidDel="008D3B9E">
                <w:rPr>
                  <w:rFonts w:cs="Arial" w:hint="cs"/>
                  <w:rtl/>
                </w:rPr>
                <w:delText>המתן</w:delText>
              </w:r>
              <w:r w:rsidDel="008D3B9E">
                <w:rPr>
                  <w:rFonts w:cs="Arial"/>
                  <w:rtl/>
                </w:rPr>
                <w:delText xml:space="preserve"> חמש דקות ואז כב</w:delText>
              </w:r>
              <w:r w:rsidDel="008D3B9E">
                <w:rPr>
                  <w:rFonts w:cs="Arial" w:hint="cs"/>
                  <w:rtl/>
                </w:rPr>
                <w:delText>ה</w:delText>
              </w:r>
              <w:r w:rsidDel="008D3B9E">
                <w:rPr>
                  <w:rFonts w:cs="Arial"/>
                  <w:rtl/>
                </w:rPr>
                <w:delText xml:space="preserve"> את האור, המת</w:delText>
              </w:r>
              <w:r w:rsidDel="008D3B9E">
                <w:rPr>
                  <w:rFonts w:cs="Arial" w:hint="cs"/>
                  <w:rtl/>
                </w:rPr>
                <w:delText>ן</w:delText>
              </w:r>
              <w:r w:rsidDel="008D3B9E">
                <w:rPr>
                  <w:rFonts w:cs="Arial"/>
                  <w:rtl/>
                </w:rPr>
                <w:delText xml:space="preserve"> שנייה ואז הדלק</w:delText>
              </w:r>
              <w:r w:rsidRPr="00284E62" w:rsidDel="008D3B9E">
                <w:rPr>
                  <w:rFonts w:cs="Arial"/>
                  <w:rtl/>
                </w:rPr>
                <w:delText xml:space="preserve"> את האור.</w:delText>
              </w:r>
            </w:del>
          </w:p>
        </w:tc>
        <w:tc>
          <w:tcPr>
            <w:tcW w:w="2966" w:type="dxa"/>
          </w:tcPr>
          <w:p w14:paraId="3DB693AF" w14:textId="2DAFD85B" w:rsidR="00657244" w:rsidDel="008D3B9E" w:rsidRDefault="00657244" w:rsidP="00BF7758">
            <w:pPr>
              <w:bidi/>
              <w:rPr>
                <w:del w:id="2830" w:author="Amos Baranes" w:date="2020-03-22T09:38:00Z"/>
                <w:rFonts w:cs="Arial"/>
                <w:rtl/>
              </w:rPr>
            </w:pPr>
            <w:del w:id="2831"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כב</w:delText>
              </w:r>
              <w:r w:rsidDel="008D3B9E">
                <w:rPr>
                  <w:rFonts w:cs="Arial" w:hint="cs"/>
                  <w:rtl/>
                </w:rPr>
                <w:delText>ה</w:delText>
              </w:r>
              <w:r w:rsidRPr="00284E62" w:rsidDel="008D3B9E">
                <w:rPr>
                  <w:rFonts w:cs="Arial"/>
                  <w:rtl/>
                </w:rPr>
                <w:delText xml:space="preserve"> ואז הודעה כי האור הופעל</w:delText>
              </w:r>
            </w:del>
          </w:p>
        </w:tc>
        <w:tc>
          <w:tcPr>
            <w:tcW w:w="2913" w:type="dxa"/>
          </w:tcPr>
          <w:p w14:paraId="204C6E21" w14:textId="20928509" w:rsidR="00657244" w:rsidRPr="00715337" w:rsidDel="008D3B9E" w:rsidRDefault="00657244" w:rsidP="00BF7758">
            <w:pPr>
              <w:bidi/>
              <w:rPr>
                <w:del w:id="2832" w:author="Amos Baranes" w:date="2020-03-22T09:38:00Z"/>
                <w:rtl/>
              </w:rPr>
            </w:pPr>
            <w:del w:id="2833" w:author="Amos Baranes" w:date="2020-03-22T09:38:00Z">
              <w:r w:rsidDel="008D3B9E">
                <w:rPr>
                  <w:rFonts w:cs="Arial" w:hint="cs"/>
                  <w:rtl/>
                </w:rPr>
                <w:delText xml:space="preserve">קבלת </w:delText>
              </w:r>
              <w:r w:rsidRPr="00284E62" w:rsidDel="008D3B9E">
                <w:rPr>
                  <w:rFonts w:cs="Arial"/>
                  <w:rtl/>
                </w:rPr>
                <w:delText xml:space="preserve">הודעה כי </w:delText>
              </w:r>
              <w:r w:rsidDel="008D3B9E">
                <w:rPr>
                  <w:rFonts w:cs="Arial" w:hint="cs"/>
                  <w:rtl/>
                </w:rPr>
                <w:delText>האור</w:delText>
              </w:r>
              <w:r w:rsidRPr="00284E62" w:rsidDel="008D3B9E">
                <w:rPr>
                  <w:rFonts w:cs="Arial"/>
                  <w:rtl/>
                </w:rPr>
                <w:delText xml:space="preserve"> </w:delText>
              </w:r>
              <w:r w:rsidDel="008D3B9E">
                <w:rPr>
                  <w:rFonts w:cs="Arial" w:hint="cs"/>
                  <w:rtl/>
                </w:rPr>
                <w:delText xml:space="preserve"> הדלק</w:delText>
              </w:r>
              <w:r w:rsidDel="008D3B9E">
                <w:rPr>
                  <w:rFonts w:cs="Arial"/>
                  <w:rtl/>
                </w:rPr>
                <w:delText xml:space="preserve"> ואז הודעה כי האור </w:delText>
              </w:r>
              <w:r w:rsidDel="008D3B9E">
                <w:rPr>
                  <w:rFonts w:cs="Arial" w:hint="cs"/>
                  <w:rtl/>
                </w:rPr>
                <w:delText>כבה</w:delText>
              </w:r>
            </w:del>
          </w:p>
        </w:tc>
        <w:tc>
          <w:tcPr>
            <w:tcW w:w="773" w:type="dxa"/>
          </w:tcPr>
          <w:p w14:paraId="2F29B265" w14:textId="3006799F" w:rsidR="00657244" w:rsidDel="008D3B9E" w:rsidRDefault="00657244" w:rsidP="00BF7758">
            <w:pPr>
              <w:bidi/>
              <w:rPr>
                <w:del w:id="2834" w:author="Amos Baranes" w:date="2020-03-22T09:38:00Z"/>
                <w:rtl/>
              </w:rPr>
            </w:pPr>
          </w:p>
        </w:tc>
      </w:tr>
      <w:tr w:rsidR="00657244" w:rsidDel="008D3B9E" w14:paraId="75BE04EF" w14:textId="468DB1AA" w:rsidTr="00BF7758">
        <w:trPr>
          <w:del w:id="2835" w:author="Amos Baranes" w:date="2020-03-22T09:38:00Z"/>
        </w:trPr>
        <w:tc>
          <w:tcPr>
            <w:tcW w:w="425" w:type="dxa"/>
          </w:tcPr>
          <w:p w14:paraId="363A0ADA" w14:textId="42DBD3C3" w:rsidR="00657244" w:rsidDel="008D3B9E" w:rsidRDefault="00657244" w:rsidP="00BF7758">
            <w:pPr>
              <w:bidi/>
              <w:rPr>
                <w:del w:id="2836" w:author="Amos Baranes" w:date="2020-03-22T09:38:00Z"/>
                <w:rtl/>
              </w:rPr>
            </w:pPr>
            <w:del w:id="2837" w:author="Amos Baranes" w:date="2020-03-22T09:38:00Z">
              <w:r w:rsidDel="008D3B9E">
                <w:rPr>
                  <w:rFonts w:hint="cs"/>
                  <w:rtl/>
                </w:rPr>
                <w:delText>6</w:delText>
              </w:r>
            </w:del>
          </w:p>
        </w:tc>
        <w:tc>
          <w:tcPr>
            <w:tcW w:w="2846" w:type="dxa"/>
          </w:tcPr>
          <w:p w14:paraId="6BBF1B0B" w14:textId="6B843C06" w:rsidR="00657244" w:rsidDel="008D3B9E" w:rsidRDefault="00657244" w:rsidP="00BF7758">
            <w:pPr>
              <w:bidi/>
              <w:rPr>
                <w:del w:id="2838" w:author="Amos Baranes" w:date="2020-03-22T09:38:00Z"/>
                <w:rFonts w:cs="Arial"/>
                <w:rtl/>
              </w:rPr>
            </w:pPr>
            <w:del w:id="2839" w:author="Amos Baranes" w:date="2020-03-22T09:38:00Z">
              <w:r w:rsidDel="008D3B9E">
                <w:rPr>
                  <w:rFonts w:cs="Arial" w:hint="cs"/>
                  <w:rtl/>
                </w:rPr>
                <w:delText>לחץ על כפתור סיום שיחה</w:delText>
              </w:r>
            </w:del>
          </w:p>
        </w:tc>
        <w:tc>
          <w:tcPr>
            <w:tcW w:w="2966" w:type="dxa"/>
          </w:tcPr>
          <w:p w14:paraId="1D7D6AA3" w14:textId="4AFF995B" w:rsidR="00657244" w:rsidDel="008D3B9E" w:rsidRDefault="00657244" w:rsidP="00BF7758">
            <w:pPr>
              <w:bidi/>
              <w:rPr>
                <w:del w:id="2840" w:author="Amos Baranes" w:date="2020-03-22T09:38:00Z"/>
                <w:rFonts w:cs="Arial"/>
                <w:rtl/>
              </w:rPr>
            </w:pPr>
          </w:p>
        </w:tc>
        <w:tc>
          <w:tcPr>
            <w:tcW w:w="2913" w:type="dxa"/>
          </w:tcPr>
          <w:p w14:paraId="6F70A995" w14:textId="4AAB168B" w:rsidR="00657244" w:rsidDel="008D3B9E" w:rsidRDefault="00657244" w:rsidP="00BF7758">
            <w:pPr>
              <w:bidi/>
              <w:rPr>
                <w:del w:id="2841" w:author="Amos Baranes" w:date="2020-03-22T09:38:00Z"/>
                <w:rFonts w:cs="Arial"/>
                <w:rtl/>
              </w:rPr>
            </w:pPr>
          </w:p>
        </w:tc>
        <w:tc>
          <w:tcPr>
            <w:tcW w:w="773" w:type="dxa"/>
          </w:tcPr>
          <w:p w14:paraId="5026A613" w14:textId="50040DAE" w:rsidR="00657244" w:rsidDel="008D3B9E" w:rsidRDefault="00657244" w:rsidP="00BF7758">
            <w:pPr>
              <w:bidi/>
              <w:rPr>
                <w:del w:id="2842" w:author="Amos Baranes" w:date="2020-03-22T09:38:00Z"/>
                <w:rtl/>
              </w:rPr>
            </w:pPr>
            <w:del w:id="2843" w:author="Amos Baranes" w:date="2020-03-22T09:38:00Z">
              <w:r w:rsidDel="008D3B9E">
                <w:rPr>
                  <w:rFonts w:hint="cs"/>
                  <w:rtl/>
                </w:rPr>
                <w:delText>בוצע</w:delText>
              </w:r>
            </w:del>
          </w:p>
        </w:tc>
      </w:tr>
    </w:tbl>
    <w:p w14:paraId="15D04375" w14:textId="37F8A322" w:rsidR="00657244" w:rsidDel="008D3B9E" w:rsidRDefault="00657244" w:rsidP="00657244">
      <w:pPr>
        <w:rPr>
          <w:del w:id="2844" w:author="Amos Baranes" w:date="2020-03-22T09:38:00Z"/>
        </w:rPr>
      </w:pPr>
      <w:del w:id="2845" w:author="Amos Baranes" w:date="2020-03-22T09:38:00Z">
        <w:r w:rsidDel="008D3B9E">
          <w:delText xml:space="preserve"> </w:delText>
        </w:r>
      </w:del>
    </w:p>
    <w:p w14:paraId="71B89214" w14:textId="3816F669" w:rsidR="00657244" w:rsidDel="008D3B9E" w:rsidRDefault="00657244" w:rsidP="00657244">
      <w:pPr>
        <w:bidi/>
        <w:ind w:firstLine="360"/>
        <w:rPr>
          <w:del w:id="2846" w:author="Amos Baranes" w:date="2020-03-22T09:38:00Z"/>
          <w:rtl/>
        </w:rPr>
      </w:pPr>
      <w:del w:id="2847" w:author="Amos Baranes" w:date="2020-03-22T09:38:00Z">
        <w:r w:rsidDel="008D3B9E">
          <w:delText>5.1.11</w:delText>
        </w:r>
        <w:r w:rsidDel="008D3B9E">
          <w:tab/>
        </w:r>
        <w:r w:rsidRPr="00E713FD" w:rsidDel="008D3B9E">
          <w:rPr>
            <w:rFonts w:cs="Arial"/>
            <w:rtl/>
          </w:rPr>
          <w:delText>בד</w:delText>
        </w:r>
        <w:r w:rsidDel="008D3B9E">
          <w:rPr>
            <w:rFonts w:cs="Arial" w:hint="cs"/>
            <w:rtl/>
          </w:rPr>
          <w:delText>יקת</w:delText>
        </w:r>
        <w:r w:rsidRPr="00E713FD" w:rsidDel="008D3B9E">
          <w:rPr>
            <w:rFonts w:cs="Arial"/>
            <w:rtl/>
          </w:rPr>
          <w:delText xml:space="preserve"> שיחת </w:delText>
        </w:r>
        <w:r w:rsidRPr="00E07F7C" w:rsidDel="008D3B9E">
          <w:rPr>
            <w:rFonts w:cs="Arial"/>
            <w:rtl/>
          </w:rPr>
          <w:delText>וידאו</w:delText>
        </w:r>
        <w:r w:rsidRPr="00E713FD" w:rsidDel="008D3B9E">
          <w:rPr>
            <w:rFonts w:cs="Arial"/>
            <w:rtl/>
          </w:rPr>
          <w:delText xml:space="preserve"> דו כיוו</w:delText>
        </w:r>
        <w:r w:rsidDel="008D3B9E">
          <w:rPr>
            <w:rFonts w:cs="Arial" w:hint="cs"/>
            <w:rtl/>
          </w:rPr>
          <w:delText>נית</w:delText>
        </w:r>
        <w:r w:rsidRPr="00E713FD" w:rsidDel="008D3B9E">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66F516A5" w14:textId="76A229E1" w:rsidTr="00BF7758">
        <w:trPr>
          <w:del w:id="2848" w:author="Amos Baranes" w:date="2020-03-22T09:38:00Z"/>
        </w:trPr>
        <w:tc>
          <w:tcPr>
            <w:tcW w:w="425" w:type="dxa"/>
          </w:tcPr>
          <w:p w14:paraId="50C8FA68" w14:textId="37F0B7E5" w:rsidR="00657244" w:rsidDel="008D3B9E" w:rsidRDefault="00657244" w:rsidP="00BF7758">
            <w:pPr>
              <w:bidi/>
              <w:rPr>
                <w:del w:id="2849" w:author="Amos Baranes" w:date="2020-03-22T09:38:00Z"/>
                <w:rtl/>
              </w:rPr>
            </w:pPr>
            <w:del w:id="2850" w:author="Amos Baranes" w:date="2020-03-22T09:38:00Z">
              <w:r w:rsidDel="008D3B9E">
                <w:rPr>
                  <w:rFonts w:hint="cs"/>
                  <w:rtl/>
                </w:rPr>
                <w:delText>#</w:delText>
              </w:r>
            </w:del>
          </w:p>
        </w:tc>
        <w:tc>
          <w:tcPr>
            <w:tcW w:w="2846" w:type="dxa"/>
          </w:tcPr>
          <w:p w14:paraId="493B4C69" w14:textId="278AD422" w:rsidR="00657244" w:rsidDel="008D3B9E" w:rsidRDefault="00657244" w:rsidP="00BF7758">
            <w:pPr>
              <w:bidi/>
              <w:rPr>
                <w:del w:id="2851" w:author="Amos Baranes" w:date="2020-03-22T09:38:00Z"/>
                <w:rtl/>
              </w:rPr>
            </w:pPr>
            <w:del w:id="2852" w:author="Amos Baranes" w:date="2020-03-22T09:38:00Z">
              <w:r w:rsidDel="008D3B9E">
                <w:rPr>
                  <w:rFonts w:hint="cs"/>
                  <w:rtl/>
                </w:rPr>
                <w:delText>שלבי ביצוע ההפעלה</w:delText>
              </w:r>
            </w:del>
          </w:p>
        </w:tc>
        <w:tc>
          <w:tcPr>
            <w:tcW w:w="2966" w:type="dxa"/>
          </w:tcPr>
          <w:p w14:paraId="02EF2FD1" w14:textId="4CE1F753" w:rsidR="00657244" w:rsidDel="008D3B9E" w:rsidRDefault="00657244" w:rsidP="00BF7758">
            <w:pPr>
              <w:bidi/>
              <w:rPr>
                <w:del w:id="2853" w:author="Amos Baranes" w:date="2020-03-22T09:38:00Z"/>
                <w:rtl/>
              </w:rPr>
            </w:pPr>
            <w:del w:id="2854" w:author="Amos Baranes" w:date="2020-03-22T09:38:00Z">
              <w:r w:rsidDel="008D3B9E">
                <w:rPr>
                  <w:rFonts w:hint="cs"/>
                  <w:rtl/>
                </w:rPr>
                <w:delText>תוצאה צפויה</w:delText>
              </w:r>
            </w:del>
          </w:p>
        </w:tc>
        <w:tc>
          <w:tcPr>
            <w:tcW w:w="2913" w:type="dxa"/>
          </w:tcPr>
          <w:p w14:paraId="2D0A05F8" w14:textId="2C776789" w:rsidR="00657244" w:rsidDel="008D3B9E" w:rsidRDefault="00657244" w:rsidP="00BF7758">
            <w:pPr>
              <w:bidi/>
              <w:rPr>
                <w:del w:id="2855" w:author="Amos Baranes" w:date="2020-03-22T09:38:00Z"/>
                <w:rtl/>
              </w:rPr>
            </w:pPr>
            <w:del w:id="2856" w:author="Amos Baranes" w:date="2020-03-22T09:38:00Z">
              <w:r w:rsidDel="008D3B9E">
                <w:rPr>
                  <w:rFonts w:hint="cs"/>
                  <w:rtl/>
                </w:rPr>
                <w:delText>סטטוס</w:delText>
              </w:r>
            </w:del>
          </w:p>
        </w:tc>
        <w:tc>
          <w:tcPr>
            <w:tcW w:w="773" w:type="dxa"/>
          </w:tcPr>
          <w:p w14:paraId="7493D8E7" w14:textId="522528FC" w:rsidR="00657244" w:rsidDel="008D3B9E" w:rsidRDefault="00657244" w:rsidP="00BF7758">
            <w:pPr>
              <w:bidi/>
              <w:rPr>
                <w:del w:id="2857" w:author="Amos Baranes" w:date="2020-03-22T09:38:00Z"/>
                <w:rtl/>
              </w:rPr>
            </w:pPr>
            <w:del w:id="2858" w:author="Amos Baranes" w:date="2020-03-22T09:38:00Z">
              <w:r w:rsidDel="008D3B9E">
                <w:rPr>
                  <w:rFonts w:hint="cs"/>
                  <w:rtl/>
                </w:rPr>
                <w:delText>הערות</w:delText>
              </w:r>
            </w:del>
          </w:p>
        </w:tc>
      </w:tr>
      <w:tr w:rsidR="00657244" w:rsidDel="008D3B9E" w14:paraId="7C34282A" w14:textId="4115EA36" w:rsidTr="00BF7758">
        <w:trPr>
          <w:del w:id="2859" w:author="Amos Baranes" w:date="2020-03-22T09:38:00Z"/>
        </w:trPr>
        <w:tc>
          <w:tcPr>
            <w:tcW w:w="425" w:type="dxa"/>
          </w:tcPr>
          <w:p w14:paraId="6372942D" w14:textId="5D1BD031" w:rsidR="00657244" w:rsidDel="008D3B9E" w:rsidRDefault="00657244" w:rsidP="00BF7758">
            <w:pPr>
              <w:bidi/>
              <w:rPr>
                <w:del w:id="2860" w:author="Amos Baranes" w:date="2020-03-22T09:38:00Z"/>
                <w:rtl/>
              </w:rPr>
            </w:pPr>
            <w:del w:id="2861" w:author="Amos Baranes" w:date="2020-03-22T09:38:00Z">
              <w:r w:rsidDel="008D3B9E">
                <w:rPr>
                  <w:rFonts w:hint="cs"/>
                  <w:rtl/>
                </w:rPr>
                <w:delText>1</w:delText>
              </w:r>
            </w:del>
          </w:p>
        </w:tc>
        <w:tc>
          <w:tcPr>
            <w:tcW w:w="2846" w:type="dxa"/>
          </w:tcPr>
          <w:p w14:paraId="3DAB7331" w14:textId="3CFC1B6A" w:rsidR="00657244" w:rsidRPr="00715337" w:rsidDel="008D3B9E" w:rsidRDefault="00657244" w:rsidP="00BF7758">
            <w:pPr>
              <w:bidi/>
              <w:rPr>
                <w:del w:id="2862" w:author="Amos Baranes" w:date="2020-03-22T09:38:00Z"/>
                <w:rtl/>
              </w:rPr>
            </w:pPr>
            <w:del w:id="2863"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756EE767" w14:textId="1545C523" w:rsidR="00657244" w:rsidRPr="00715337" w:rsidDel="008D3B9E" w:rsidRDefault="00657244" w:rsidP="00BF7758">
            <w:pPr>
              <w:bidi/>
              <w:rPr>
                <w:del w:id="2864" w:author="Amos Baranes" w:date="2020-03-22T09:38:00Z"/>
                <w:rtl/>
              </w:rPr>
            </w:pPr>
            <w:del w:id="2865"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3AB05AFF" w14:textId="30A879D3" w:rsidR="00657244" w:rsidRPr="00715337" w:rsidDel="008D3B9E" w:rsidRDefault="00657244" w:rsidP="00BF7758">
            <w:pPr>
              <w:bidi/>
              <w:rPr>
                <w:del w:id="2866" w:author="Amos Baranes" w:date="2020-03-22T09:38:00Z"/>
                <w:rtl/>
              </w:rPr>
            </w:pPr>
          </w:p>
        </w:tc>
        <w:tc>
          <w:tcPr>
            <w:tcW w:w="773" w:type="dxa"/>
          </w:tcPr>
          <w:p w14:paraId="1A9FB6CA" w14:textId="712C0703" w:rsidR="00657244" w:rsidDel="008D3B9E" w:rsidRDefault="00657244" w:rsidP="00BF7758">
            <w:pPr>
              <w:bidi/>
              <w:rPr>
                <w:del w:id="2867" w:author="Amos Baranes" w:date="2020-03-22T09:38:00Z"/>
                <w:rtl/>
              </w:rPr>
            </w:pPr>
            <w:del w:id="2868" w:author="Amos Baranes" w:date="2020-03-22T09:38:00Z">
              <w:r w:rsidDel="008D3B9E">
                <w:rPr>
                  <w:rFonts w:hint="cs"/>
                  <w:rtl/>
                </w:rPr>
                <w:delText>בוצע</w:delText>
              </w:r>
            </w:del>
          </w:p>
        </w:tc>
      </w:tr>
      <w:tr w:rsidR="00657244" w:rsidDel="008D3B9E" w14:paraId="696E8EFB" w14:textId="398F4233" w:rsidTr="00BF7758">
        <w:trPr>
          <w:del w:id="2869" w:author="Amos Baranes" w:date="2020-03-22T09:38:00Z"/>
        </w:trPr>
        <w:tc>
          <w:tcPr>
            <w:tcW w:w="425" w:type="dxa"/>
          </w:tcPr>
          <w:p w14:paraId="77F5C9B7" w14:textId="6C1799EE" w:rsidR="00657244" w:rsidDel="008D3B9E" w:rsidRDefault="00657244" w:rsidP="00BF7758">
            <w:pPr>
              <w:bidi/>
              <w:rPr>
                <w:del w:id="2870" w:author="Amos Baranes" w:date="2020-03-22T09:38:00Z"/>
                <w:rtl/>
              </w:rPr>
            </w:pPr>
            <w:del w:id="2871" w:author="Amos Baranes" w:date="2020-03-22T09:38:00Z">
              <w:r w:rsidDel="008D3B9E">
                <w:rPr>
                  <w:rFonts w:hint="cs"/>
                  <w:rtl/>
                </w:rPr>
                <w:delText>2</w:delText>
              </w:r>
            </w:del>
          </w:p>
        </w:tc>
        <w:tc>
          <w:tcPr>
            <w:tcW w:w="2846" w:type="dxa"/>
          </w:tcPr>
          <w:p w14:paraId="2B48786E" w14:textId="417E602F" w:rsidR="00657244" w:rsidRPr="00715337" w:rsidDel="008D3B9E" w:rsidRDefault="00657244" w:rsidP="00BF7758">
            <w:pPr>
              <w:bidi/>
              <w:rPr>
                <w:del w:id="2872" w:author="Amos Baranes" w:date="2020-03-22T09:38:00Z"/>
                <w:rFonts w:cs="Arial"/>
                <w:rtl/>
              </w:rPr>
            </w:pPr>
            <w:del w:id="2873" w:author="Amos Baranes" w:date="2020-03-22T09:38:00Z">
              <w:r w:rsidDel="008D3B9E">
                <w:rPr>
                  <w:rFonts w:cs="Arial" w:hint="cs"/>
                  <w:rtl/>
                </w:rPr>
                <w:delText>מתפריט ה "</w:delText>
              </w:r>
              <w:r w:rsidDel="008D3B9E">
                <w:rPr>
                  <w:rFonts w:cs="Arial" w:hint="cs"/>
                </w:rPr>
                <w:delText>L</w:delText>
              </w:r>
              <w:r w:rsidDel="008D3B9E">
                <w:rPr>
                  <w:rFonts w:cs="Arial"/>
                </w:rPr>
                <w:delText>ive</w:delText>
              </w:r>
              <w:r w:rsidDel="008D3B9E">
                <w:rPr>
                  <w:rFonts w:cs="Arial" w:hint="cs"/>
                  <w:rtl/>
                </w:rPr>
                <w:delText>"</w:delText>
              </w:r>
              <w:r w:rsidDel="008D3B9E">
                <w:rPr>
                  <w:rFonts w:cs="Arial"/>
                </w:rPr>
                <w:delText xml:space="preserve"> </w:delText>
              </w:r>
              <w:r w:rsidDel="008D3B9E">
                <w:rPr>
                  <w:rFonts w:cs="Arial" w:hint="cs"/>
                  <w:rtl/>
                </w:rPr>
                <w:delText xml:space="preserve"> לחץ על כפתור הוידאו</w:delText>
              </w:r>
            </w:del>
          </w:p>
        </w:tc>
        <w:tc>
          <w:tcPr>
            <w:tcW w:w="2966" w:type="dxa"/>
          </w:tcPr>
          <w:p w14:paraId="1640CCAF" w14:textId="24288E4B" w:rsidR="00657244" w:rsidDel="008D3B9E" w:rsidRDefault="00657244" w:rsidP="00BF7758">
            <w:pPr>
              <w:bidi/>
              <w:rPr>
                <w:del w:id="2874" w:author="Amos Baranes" w:date="2020-03-22T09:38:00Z"/>
                <w:rFonts w:cs="Arial"/>
                <w:rtl/>
              </w:rPr>
            </w:pPr>
            <w:del w:id="2875" w:author="Amos Baranes" w:date="2020-03-22T09:38:00Z">
              <w:r w:rsidDel="008D3B9E">
                <w:rPr>
                  <w:rFonts w:cs="Arial"/>
                  <w:rtl/>
                </w:rPr>
                <w:delText>צריך לראות את עצמ</w:delText>
              </w:r>
              <w:r w:rsidDel="008D3B9E">
                <w:rPr>
                  <w:rFonts w:cs="Arial" w:hint="cs"/>
                  <w:rtl/>
                </w:rPr>
                <w:delText>ך</w:delText>
              </w:r>
              <w:r w:rsidRPr="00E07F7C" w:rsidDel="008D3B9E">
                <w:rPr>
                  <w:rFonts w:cs="Arial"/>
                  <w:rtl/>
                </w:rPr>
                <w:delText xml:space="preserve"> במסך קטן</w:delText>
              </w:r>
              <w:r w:rsidDel="008D3B9E">
                <w:rPr>
                  <w:rFonts w:cs="Arial"/>
                  <w:rtl/>
                </w:rPr>
                <w:delText xml:space="preserve"> במכשיר הנייד.  האדם ליד המצלמה</w:delText>
              </w:r>
              <w:r w:rsidDel="008D3B9E">
                <w:rPr>
                  <w:rFonts w:cs="Arial" w:hint="cs"/>
                  <w:rtl/>
                </w:rPr>
                <w:delText>,</w:delText>
              </w:r>
              <w:r w:rsidDel="008D3B9E">
                <w:rPr>
                  <w:rFonts w:cs="Arial"/>
                  <w:rtl/>
                </w:rPr>
                <w:delText xml:space="preserve"> אמור לראות אות</w:delText>
              </w:r>
              <w:r w:rsidDel="008D3B9E">
                <w:rPr>
                  <w:rFonts w:cs="Arial" w:hint="cs"/>
                  <w:rtl/>
                </w:rPr>
                <w:delText>ך</w:delText>
              </w:r>
            </w:del>
          </w:p>
        </w:tc>
        <w:tc>
          <w:tcPr>
            <w:tcW w:w="2913" w:type="dxa"/>
          </w:tcPr>
          <w:p w14:paraId="4EF91C4E" w14:textId="1F61F9FC" w:rsidR="00657244" w:rsidRPr="00715337" w:rsidDel="008D3B9E" w:rsidRDefault="00657244" w:rsidP="00BF7758">
            <w:pPr>
              <w:bidi/>
              <w:rPr>
                <w:del w:id="2876" w:author="Amos Baranes" w:date="2020-03-22T09:38:00Z"/>
                <w:rtl/>
              </w:rPr>
            </w:pPr>
            <w:del w:id="2877" w:author="Amos Baranes" w:date="2020-03-22T09:38:00Z">
              <w:r w:rsidDel="008D3B9E">
                <w:rPr>
                  <w:rFonts w:cs="Arial"/>
                  <w:rtl/>
                </w:rPr>
                <w:delText>אתה רואה את עצמך</w:delText>
              </w:r>
              <w:r w:rsidRPr="00E07F7C" w:rsidDel="008D3B9E">
                <w:rPr>
                  <w:rFonts w:cs="Arial"/>
                  <w:rtl/>
                </w:rPr>
                <w:delText xml:space="preserve"> במסך קטן</w:delText>
              </w:r>
              <w:r w:rsidDel="008D3B9E">
                <w:rPr>
                  <w:rFonts w:cs="Arial"/>
                </w:rPr>
                <w:delText>.</w:delText>
              </w:r>
              <w:r w:rsidRPr="00E07F7C" w:rsidDel="008D3B9E">
                <w:rPr>
                  <w:rFonts w:cs="Arial"/>
                  <w:rtl/>
                </w:rPr>
                <w:delText xml:space="preserve">  האדם שליד המצלמה רואה תמונ</w:delText>
              </w:r>
              <w:r w:rsidDel="008D3B9E">
                <w:rPr>
                  <w:rFonts w:cs="Arial"/>
                  <w:rtl/>
                </w:rPr>
                <w:delText>ה מטושטשת.   לפעמים התמונה הופ</w:delText>
              </w:r>
              <w:r w:rsidDel="008D3B9E">
                <w:rPr>
                  <w:rFonts w:cs="Arial" w:hint="cs"/>
                  <w:rtl/>
                </w:rPr>
                <w:delText>כת</w:delText>
              </w:r>
              <w:r w:rsidRPr="00E07F7C" w:rsidDel="008D3B9E">
                <w:rPr>
                  <w:rFonts w:cs="Arial"/>
                  <w:rtl/>
                </w:rPr>
                <w:delText xml:space="preserve"> להיות מאוד מטושטשת</w:delText>
              </w:r>
              <w:r w:rsidDel="008D3B9E">
                <w:rPr>
                  <w:rFonts w:cs="Arial" w:hint="cs"/>
                  <w:rtl/>
                </w:rPr>
                <w:delText>.</w:delText>
              </w:r>
              <w:r w:rsidRPr="00E07F7C" w:rsidDel="008D3B9E">
                <w:rPr>
                  <w:rFonts w:cs="Arial"/>
                  <w:rtl/>
                </w:rPr>
                <w:delText xml:space="preserve"> </w:delText>
              </w:r>
              <w:r w:rsidDel="008D3B9E">
                <w:rPr>
                  <w:rFonts w:cs="Arial" w:hint="cs"/>
                  <w:rtl/>
                </w:rPr>
                <w:delText>כמו כן,</w:delText>
              </w:r>
              <w:r w:rsidRPr="00E07F7C" w:rsidDel="008D3B9E">
                <w:rPr>
                  <w:rFonts w:cs="Arial"/>
                  <w:rtl/>
                </w:rPr>
                <w:delText xml:space="preserve"> מעגל המציג עיבוד מופיע פעמים רבות.</w:delText>
              </w:r>
            </w:del>
          </w:p>
        </w:tc>
        <w:tc>
          <w:tcPr>
            <w:tcW w:w="773" w:type="dxa"/>
          </w:tcPr>
          <w:p w14:paraId="45BFC828" w14:textId="0CBFEA61" w:rsidR="00657244" w:rsidDel="008D3B9E" w:rsidRDefault="00657244" w:rsidP="00BF7758">
            <w:pPr>
              <w:bidi/>
              <w:rPr>
                <w:del w:id="2878" w:author="Amos Baranes" w:date="2020-03-22T09:38:00Z"/>
                <w:rtl/>
              </w:rPr>
            </w:pPr>
          </w:p>
        </w:tc>
      </w:tr>
      <w:tr w:rsidR="00657244" w:rsidDel="008D3B9E" w14:paraId="6619DF62" w14:textId="0A38D059" w:rsidTr="00BF7758">
        <w:trPr>
          <w:del w:id="2879" w:author="Amos Baranes" w:date="2020-03-22T09:38:00Z"/>
        </w:trPr>
        <w:tc>
          <w:tcPr>
            <w:tcW w:w="425" w:type="dxa"/>
          </w:tcPr>
          <w:p w14:paraId="517014F7" w14:textId="2DED2183" w:rsidR="00657244" w:rsidDel="008D3B9E" w:rsidRDefault="00657244" w:rsidP="00BF7758">
            <w:pPr>
              <w:bidi/>
              <w:rPr>
                <w:del w:id="2880" w:author="Amos Baranes" w:date="2020-03-22T09:38:00Z"/>
                <w:rtl/>
              </w:rPr>
            </w:pPr>
            <w:del w:id="2881" w:author="Amos Baranes" w:date="2020-03-22T09:38:00Z">
              <w:r w:rsidDel="008D3B9E">
                <w:rPr>
                  <w:rFonts w:hint="cs"/>
                  <w:rtl/>
                </w:rPr>
                <w:delText>3</w:delText>
              </w:r>
            </w:del>
          </w:p>
        </w:tc>
        <w:tc>
          <w:tcPr>
            <w:tcW w:w="2846" w:type="dxa"/>
          </w:tcPr>
          <w:p w14:paraId="53E12324" w14:textId="063C76B5" w:rsidR="00657244" w:rsidDel="008D3B9E" w:rsidRDefault="00657244" w:rsidP="00BF7758">
            <w:pPr>
              <w:bidi/>
              <w:rPr>
                <w:del w:id="2882" w:author="Amos Baranes" w:date="2020-03-22T09:38:00Z"/>
                <w:rFonts w:cs="Arial"/>
                <w:rtl/>
              </w:rPr>
            </w:pPr>
            <w:del w:id="2883" w:author="Amos Baranes" w:date="2020-03-22T09:38:00Z">
              <w:r w:rsidDel="008D3B9E">
                <w:rPr>
                  <w:rFonts w:cs="Arial" w:hint="cs"/>
                  <w:rtl/>
                </w:rPr>
                <w:delText>לחץ על כפתור המיקרופון והחזק אותו. התחל לדבר</w:delText>
              </w:r>
            </w:del>
          </w:p>
        </w:tc>
        <w:tc>
          <w:tcPr>
            <w:tcW w:w="2966" w:type="dxa"/>
          </w:tcPr>
          <w:p w14:paraId="7F0E0CFE" w14:textId="25AD5BAC" w:rsidR="00657244" w:rsidDel="008D3B9E" w:rsidRDefault="00657244" w:rsidP="00BF7758">
            <w:pPr>
              <w:bidi/>
              <w:rPr>
                <w:del w:id="2884" w:author="Amos Baranes" w:date="2020-03-22T09:38:00Z"/>
                <w:rFonts w:cs="Arial"/>
                <w:rtl/>
              </w:rPr>
            </w:pPr>
            <w:del w:id="2885" w:author="Amos Baranes" w:date="2020-03-22T09:38:00Z">
              <w:r w:rsidDel="008D3B9E">
                <w:rPr>
                  <w:rFonts w:cs="Arial" w:hint="cs"/>
                  <w:rtl/>
                </w:rPr>
                <w:delText xml:space="preserve">אפשר לדבר לאדם ליד מכשיר ה </w:delText>
              </w:r>
              <w:r w:rsidDel="008D3B9E">
                <w:rPr>
                  <w:rFonts w:cs="Arial" w:hint="cs"/>
                </w:rPr>
                <w:delText>HIP</w:delText>
              </w:r>
            </w:del>
          </w:p>
        </w:tc>
        <w:tc>
          <w:tcPr>
            <w:tcW w:w="2913" w:type="dxa"/>
          </w:tcPr>
          <w:p w14:paraId="59156236" w14:textId="387E34D9" w:rsidR="00657244" w:rsidRPr="00715337" w:rsidDel="008D3B9E" w:rsidRDefault="00657244" w:rsidP="00BF7758">
            <w:pPr>
              <w:bidi/>
              <w:rPr>
                <w:del w:id="2886" w:author="Amos Baranes" w:date="2020-03-22T09:38:00Z"/>
                <w:rtl/>
              </w:rPr>
            </w:pPr>
            <w:del w:id="2887" w:author="Amos Baranes" w:date="2020-03-22T09:38:00Z">
              <w:r w:rsidDel="008D3B9E">
                <w:rPr>
                  <w:rFonts w:hint="cs"/>
                  <w:rtl/>
                </w:rPr>
                <w:delText xml:space="preserve">מכשיר ה </w:delText>
              </w:r>
              <w:r w:rsidDel="008D3B9E">
                <w:rPr>
                  <w:rFonts w:hint="cs"/>
                </w:rPr>
                <w:delText>HIP</w:delText>
              </w:r>
              <w:r w:rsidDel="008D3B9E">
                <w:rPr>
                  <w:rFonts w:hint="cs"/>
                  <w:rtl/>
                </w:rPr>
                <w:delText xml:space="preserve"> מראה הודעת התקשרות. האדם העומד ליד המכשיר לא שומע בבהירות</w:delText>
              </w:r>
            </w:del>
          </w:p>
        </w:tc>
        <w:tc>
          <w:tcPr>
            <w:tcW w:w="773" w:type="dxa"/>
          </w:tcPr>
          <w:p w14:paraId="246587DD" w14:textId="5CBE43B8" w:rsidR="00657244" w:rsidDel="008D3B9E" w:rsidRDefault="00657244" w:rsidP="00BF7758">
            <w:pPr>
              <w:bidi/>
              <w:rPr>
                <w:del w:id="2888" w:author="Amos Baranes" w:date="2020-03-22T09:38:00Z"/>
                <w:rtl/>
              </w:rPr>
            </w:pPr>
          </w:p>
        </w:tc>
      </w:tr>
      <w:tr w:rsidR="00657244" w:rsidDel="008D3B9E" w14:paraId="10DD4CB3" w14:textId="1ADC1528" w:rsidTr="00BF7758">
        <w:trPr>
          <w:del w:id="2889" w:author="Amos Baranes" w:date="2020-03-22T09:38:00Z"/>
        </w:trPr>
        <w:tc>
          <w:tcPr>
            <w:tcW w:w="425" w:type="dxa"/>
          </w:tcPr>
          <w:p w14:paraId="099B91FD" w14:textId="7BEB4BCB" w:rsidR="00657244" w:rsidDel="008D3B9E" w:rsidRDefault="00657244" w:rsidP="00BF7758">
            <w:pPr>
              <w:bidi/>
              <w:rPr>
                <w:del w:id="2890" w:author="Amos Baranes" w:date="2020-03-22T09:38:00Z"/>
                <w:rtl/>
              </w:rPr>
            </w:pPr>
            <w:del w:id="2891" w:author="Amos Baranes" w:date="2020-03-22T09:38:00Z">
              <w:r w:rsidDel="008D3B9E">
                <w:rPr>
                  <w:rFonts w:hint="cs"/>
                  <w:rtl/>
                </w:rPr>
                <w:delText>4</w:delText>
              </w:r>
            </w:del>
          </w:p>
        </w:tc>
        <w:tc>
          <w:tcPr>
            <w:tcW w:w="2846" w:type="dxa"/>
          </w:tcPr>
          <w:p w14:paraId="303C5327" w14:textId="17409855" w:rsidR="00657244" w:rsidDel="008D3B9E" w:rsidRDefault="00657244" w:rsidP="00BF7758">
            <w:pPr>
              <w:bidi/>
              <w:rPr>
                <w:del w:id="2892" w:author="Amos Baranes" w:date="2020-03-22T09:38:00Z"/>
                <w:rFonts w:cs="Arial"/>
                <w:rtl/>
              </w:rPr>
            </w:pPr>
            <w:del w:id="2893" w:author="Amos Baranes" w:date="2020-03-22T09:38:00Z">
              <w:r w:rsidDel="008D3B9E">
                <w:rPr>
                  <w:rFonts w:cs="Arial" w:hint="cs"/>
                  <w:rtl/>
                </w:rPr>
                <w:delText>שחרר את כפתור המ</w:delText>
              </w:r>
              <w:r w:rsidR="0001521C" w:rsidDel="008D3B9E">
                <w:rPr>
                  <w:rFonts w:cs="Arial" w:hint="cs"/>
                  <w:rtl/>
                </w:rPr>
                <w:delText>י</w:delText>
              </w:r>
              <w:r w:rsidDel="008D3B9E">
                <w:rPr>
                  <w:rFonts w:cs="Arial" w:hint="cs"/>
                  <w:rtl/>
                </w:rPr>
                <w:delText>קרופון</w:delText>
              </w:r>
            </w:del>
          </w:p>
        </w:tc>
        <w:tc>
          <w:tcPr>
            <w:tcW w:w="2966" w:type="dxa"/>
          </w:tcPr>
          <w:p w14:paraId="154EDA82" w14:textId="774B085F" w:rsidR="00657244" w:rsidDel="008D3B9E" w:rsidRDefault="00657244" w:rsidP="00BF7758">
            <w:pPr>
              <w:bidi/>
              <w:rPr>
                <w:del w:id="2894" w:author="Amos Baranes" w:date="2020-03-22T09:38:00Z"/>
                <w:rFonts w:cs="Arial"/>
                <w:rtl/>
              </w:rPr>
            </w:pPr>
            <w:del w:id="2895" w:author="Amos Baranes" w:date="2020-03-22T09:38:00Z">
              <w:r w:rsidDel="008D3B9E">
                <w:rPr>
                  <w:rFonts w:cs="Arial" w:hint="cs"/>
                  <w:rtl/>
                </w:rPr>
                <w:delText xml:space="preserve">אפשר לשמוע את האדם ליד ה </w:delText>
              </w:r>
              <w:r w:rsidDel="008D3B9E">
                <w:rPr>
                  <w:rFonts w:cs="Arial" w:hint="cs"/>
                </w:rPr>
                <w:delText>HIP</w:delText>
              </w:r>
            </w:del>
          </w:p>
        </w:tc>
        <w:tc>
          <w:tcPr>
            <w:tcW w:w="2913" w:type="dxa"/>
          </w:tcPr>
          <w:p w14:paraId="0D2170D1" w14:textId="2A02079F" w:rsidR="00657244" w:rsidRPr="00715337" w:rsidDel="008D3B9E" w:rsidRDefault="00657244" w:rsidP="00BF7758">
            <w:pPr>
              <w:bidi/>
              <w:rPr>
                <w:del w:id="2896" w:author="Amos Baranes" w:date="2020-03-22T09:38:00Z"/>
                <w:rtl/>
              </w:rPr>
            </w:pPr>
            <w:del w:id="2897" w:author="Amos Baranes" w:date="2020-03-22T09:38:00Z">
              <w:r w:rsidDel="008D3B9E">
                <w:rPr>
                  <w:rFonts w:hint="cs"/>
                  <w:rtl/>
                </w:rPr>
                <w:delText xml:space="preserve">אי אפשר לשמוע את הדובר העומד ליד ה </w:delText>
              </w:r>
              <w:r w:rsidDel="008D3B9E">
                <w:rPr>
                  <w:rFonts w:hint="cs"/>
                </w:rPr>
                <w:delText>HIP</w:delText>
              </w:r>
            </w:del>
          </w:p>
        </w:tc>
        <w:tc>
          <w:tcPr>
            <w:tcW w:w="773" w:type="dxa"/>
          </w:tcPr>
          <w:p w14:paraId="56F1AF42" w14:textId="2AEB2AF7" w:rsidR="00657244" w:rsidDel="008D3B9E" w:rsidRDefault="00657244" w:rsidP="00BF7758">
            <w:pPr>
              <w:bidi/>
              <w:rPr>
                <w:del w:id="2898" w:author="Amos Baranes" w:date="2020-03-22T09:38:00Z"/>
                <w:rtl/>
              </w:rPr>
            </w:pPr>
          </w:p>
        </w:tc>
      </w:tr>
      <w:tr w:rsidR="00657244" w:rsidDel="008D3B9E" w14:paraId="3A397429" w14:textId="59326B88" w:rsidTr="00BF7758">
        <w:trPr>
          <w:del w:id="2899" w:author="Amos Baranes" w:date="2020-03-22T09:38:00Z"/>
        </w:trPr>
        <w:tc>
          <w:tcPr>
            <w:tcW w:w="425" w:type="dxa"/>
          </w:tcPr>
          <w:p w14:paraId="14D41AB7" w14:textId="77AAA1B4" w:rsidR="00657244" w:rsidDel="008D3B9E" w:rsidRDefault="00657244" w:rsidP="00BF7758">
            <w:pPr>
              <w:bidi/>
              <w:rPr>
                <w:del w:id="2900" w:author="Amos Baranes" w:date="2020-03-22T09:38:00Z"/>
                <w:rtl/>
              </w:rPr>
            </w:pPr>
            <w:del w:id="2901" w:author="Amos Baranes" w:date="2020-03-22T09:38:00Z">
              <w:r w:rsidDel="008D3B9E">
                <w:rPr>
                  <w:rFonts w:hint="cs"/>
                  <w:rtl/>
                </w:rPr>
                <w:delText>5</w:delText>
              </w:r>
            </w:del>
          </w:p>
        </w:tc>
        <w:tc>
          <w:tcPr>
            <w:tcW w:w="2846" w:type="dxa"/>
          </w:tcPr>
          <w:p w14:paraId="28118DFD" w14:textId="70A8E2AD" w:rsidR="00657244" w:rsidDel="008D3B9E" w:rsidRDefault="00657244" w:rsidP="00BF7758">
            <w:pPr>
              <w:bidi/>
              <w:rPr>
                <w:del w:id="2902" w:author="Amos Baranes" w:date="2020-03-22T09:38:00Z"/>
                <w:rFonts w:cs="Arial"/>
                <w:rtl/>
              </w:rPr>
            </w:pPr>
            <w:del w:id="2903" w:author="Amos Baranes" w:date="2020-03-22T09:38:00Z">
              <w:r w:rsidDel="008D3B9E">
                <w:rPr>
                  <w:rFonts w:cs="Arial" w:hint="cs"/>
                  <w:rtl/>
                </w:rPr>
                <w:delText>לחץ על כפתור סיום שיחה</w:delText>
              </w:r>
            </w:del>
          </w:p>
        </w:tc>
        <w:tc>
          <w:tcPr>
            <w:tcW w:w="2966" w:type="dxa"/>
          </w:tcPr>
          <w:p w14:paraId="4480DC88" w14:textId="1A0CF30C" w:rsidR="00657244" w:rsidDel="008D3B9E" w:rsidRDefault="00657244" w:rsidP="00BF7758">
            <w:pPr>
              <w:bidi/>
              <w:rPr>
                <w:del w:id="2904" w:author="Amos Baranes" w:date="2020-03-22T09:38:00Z"/>
                <w:rFonts w:cs="Arial"/>
                <w:rtl/>
              </w:rPr>
            </w:pPr>
          </w:p>
        </w:tc>
        <w:tc>
          <w:tcPr>
            <w:tcW w:w="2913" w:type="dxa"/>
          </w:tcPr>
          <w:p w14:paraId="1E991B09" w14:textId="7DD4D1EC" w:rsidR="00657244" w:rsidDel="008D3B9E" w:rsidRDefault="00657244" w:rsidP="00BF7758">
            <w:pPr>
              <w:bidi/>
              <w:rPr>
                <w:del w:id="2905" w:author="Amos Baranes" w:date="2020-03-22T09:38:00Z"/>
                <w:rFonts w:cs="Arial"/>
                <w:rtl/>
              </w:rPr>
            </w:pPr>
          </w:p>
        </w:tc>
        <w:tc>
          <w:tcPr>
            <w:tcW w:w="773" w:type="dxa"/>
          </w:tcPr>
          <w:p w14:paraId="72AEE2A3" w14:textId="010FE0DF" w:rsidR="00657244" w:rsidDel="008D3B9E" w:rsidRDefault="00657244" w:rsidP="00BF7758">
            <w:pPr>
              <w:bidi/>
              <w:rPr>
                <w:del w:id="2906" w:author="Amos Baranes" w:date="2020-03-22T09:38:00Z"/>
                <w:rtl/>
              </w:rPr>
            </w:pPr>
            <w:del w:id="2907" w:author="Amos Baranes" w:date="2020-03-22T09:38:00Z">
              <w:r w:rsidDel="008D3B9E">
                <w:rPr>
                  <w:rFonts w:hint="cs"/>
                  <w:rtl/>
                </w:rPr>
                <w:delText>בוצע</w:delText>
              </w:r>
            </w:del>
          </w:p>
        </w:tc>
      </w:tr>
    </w:tbl>
    <w:p w14:paraId="492A26EE" w14:textId="7E5413CD" w:rsidR="00657244" w:rsidDel="008D3B9E" w:rsidRDefault="00657244" w:rsidP="00657244">
      <w:pPr>
        <w:rPr>
          <w:del w:id="2908" w:author="Amos Baranes" w:date="2020-03-22T09:38:00Z"/>
          <w:rtl/>
        </w:rPr>
      </w:pPr>
    </w:p>
    <w:p w14:paraId="712450B9" w14:textId="7FA97CEC" w:rsidR="00657244" w:rsidDel="008D3B9E" w:rsidRDefault="00657244" w:rsidP="00657244">
      <w:pPr>
        <w:bidi/>
        <w:ind w:firstLine="360"/>
        <w:rPr>
          <w:del w:id="2909" w:author="Amos Baranes" w:date="2020-03-22T09:38:00Z"/>
          <w:rtl/>
        </w:rPr>
      </w:pPr>
      <w:del w:id="2910" w:author="Amos Baranes" w:date="2020-03-22T09:38:00Z">
        <w:r w:rsidDel="008D3B9E">
          <w:delText>5.1.12</w:delText>
        </w:r>
        <w:r w:rsidDel="008D3B9E">
          <w:tab/>
        </w:r>
        <w:r w:rsidRPr="00BC4544" w:rsidDel="008D3B9E">
          <w:rPr>
            <w:rFonts w:cs="Arial"/>
            <w:rtl/>
          </w:rPr>
          <w:delText>בד</w:delText>
        </w:r>
        <w:r w:rsidDel="008D3B9E">
          <w:rPr>
            <w:rFonts w:cs="Arial" w:hint="cs"/>
            <w:rtl/>
          </w:rPr>
          <w:delText>יקת</w:delText>
        </w:r>
        <w:r w:rsidRPr="00BC4544" w:rsidDel="008D3B9E">
          <w:rPr>
            <w:rFonts w:cs="Arial"/>
            <w:rtl/>
          </w:rPr>
          <w:delText xml:space="preserve"> אזור חכם (0018, 0063)</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472BB5E4" w14:textId="1B87215D" w:rsidTr="00BF7758">
        <w:trPr>
          <w:del w:id="2911" w:author="Amos Baranes" w:date="2020-03-22T09:38:00Z"/>
        </w:trPr>
        <w:tc>
          <w:tcPr>
            <w:tcW w:w="425" w:type="dxa"/>
          </w:tcPr>
          <w:p w14:paraId="1939C85D" w14:textId="0899A03F" w:rsidR="00657244" w:rsidDel="008D3B9E" w:rsidRDefault="00657244" w:rsidP="00BF7758">
            <w:pPr>
              <w:bidi/>
              <w:rPr>
                <w:del w:id="2912" w:author="Amos Baranes" w:date="2020-03-22T09:38:00Z"/>
                <w:rtl/>
              </w:rPr>
            </w:pPr>
            <w:del w:id="2913" w:author="Amos Baranes" w:date="2020-03-22T09:38:00Z">
              <w:r w:rsidDel="008D3B9E">
                <w:rPr>
                  <w:rFonts w:hint="cs"/>
                  <w:rtl/>
                </w:rPr>
                <w:delText>#</w:delText>
              </w:r>
            </w:del>
          </w:p>
        </w:tc>
        <w:tc>
          <w:tcPr>
            <w:tcW w:w="2846" w:type="dxa"/>
          </w:tcPr>
          <w:p w14:paraId="58C854B3" w14:textId="4A19747B" w:rsidR="00657244" w:rsidDel="008D3B9E" w:rsidRDefault="00657244" w:rsidP="00BF7758">
            <w:pPr>
              <w:bidi/>
              <w:rPr>
                <w:del w:id="2914" w:author="Amos Baranes" w:date="2020-03-22T09:38:00Z"/>
                <w:rtl/>
              </w:rPr>
            </w:pPr>
            <w:del w:id="2915" w:author="Amos Baranes" w:date="2020-03-22T09:38:00Z">
              <w:r w:rsidDel="008D3B9E">
                <w:rPr>
                  <w:rFonts w:hint="cs"/>
                  <w:rtl/>
                </w:rPr>
                <w:delText>שלבי ביצוע ההפעלה</w:delText>
              </w:r>
            </w:del>
          </w:p>
        </w:tc>
        <w:tc>
          <w:tcPr>
            <w:tcW w:w="2966" w:type="dxa"/>
          </w:tcPr>
          <w:p w14:paraId="18664AB8" w14:textId="1C7B1D20" w:rsidR="00657244" w:rsidDel="008D3B9E" w:rsidRDefault="00657244" w:rsidP="00BF7758">
            <w:pPr>
              <w:bidi/>
              <w:rPr>
                <w:del w:id="2916" w:author="Amos Baranes" w:date="2020-03-22T09:38:00Z"/>
                <w:rtl/>
              </w:rPr>
            </w:pPr>
            <w:del w:id="2917" w:author="Amos Baranes" w:date="2020-03-22T09:38:00Z">
              <w:r w:rsidDel="008D3B9E">
                <w:rPr>
                  <w:rFonts w:hint="cs"/>
                  <w:rtl/>
                </w:rPr>
                <w:delText>תוצאה צפויה</w:delText>
              </w:r>
            </w:del>
          </w:p>
        </w:tc>
        <w:tc>
          <w:tcPr>
            <w:tcW w:w="2913" w:type="dxa"/>
          </w:tcPr>
          <w:p w14:paraId="274D39B4" w14:textId="6EA3303E" w:rsidR="00657244" w:rsidDel="008D3B9E" w:rsidRDefault="00657244" w:rsidP="00BF7758">
            <w:pPr>
              <w:bidi/>
              <w:rPr>
                <w:del w:id="2918" w:author="Amos Baranes" w:date="2020-03-22T09:38:00Z"/>
                <w:rtl/>
              </w:rPr>
            </w:pPr>
            <w:del w:id="2919" w:author="Amos Baranes" w:date="2020-03-22T09:38:00Z">
              <w:r w:rsidDel="008D3B9E">
                <w:rPr>
                  <w:rFonts w:hint="cs"/>
                  <w:rtl/>
                </w:rPr>
                <w:delText>סטטוס</w:delText>
              </w:r>
            </w:del>
          </w:p>
        </w:tc>
        <w:tc>
          <w:tcPr>
            <w:tcW w:w="773" w:type="dxa"/>
          </w:tcPr>
          <w:p w14:paraId="58AB8575" w14:textId="67B4BB6D" w:rsidR="00657244" w:rsidDel="008D3B9E" w:rsidRDefault="00657244" w:rsidP="00BF7758">
            <w:pPr>
              <w:bidi/>
              <w:rPr>
                <w:del w:id="2920" w:author="Amos Baranes" w:date="2020-03-22T09:38:00Z"/>
                <w:rtl/>
              </w:rPr>
            </w:pPr>
            <w:del w:id="2921" w:author="Amos Baranes" w:date="2020-03-22T09:38:00Z">
              <w:r w:rsidDel="008D3B9E">
                <w:rPr>
                  <w:rFonts w:hint="cs"/>
                  <w:rtl/>
                </w:rPr>
                <w:delText>הערות</w:delText>
              </w:r>
            </w:del>
          </w:p>
        </w:tc>
      </w:tr>
      <w:tr w:rsidR="00657244" w:rsidDel="008D3B9E" w14:paraId="4994E14B" w14:textId="6DB09B91" w:rsidTr="00BF7758">
        <w:trPr>
          <w:del w:id="2922" w:author="Amos Baranes" w:date="2020-03-22T09:38:00Z"/>
        </w:trPr>
        <w:tc>
          <w:tcPr>
            <w:tcW w:w="425" w:type="dxa"/>
          </w:tcPr>
          <w:p w14:paraId="72EDC43E" w14:textId="66AE448C" w:rsidR="00657244" w:rsidDel="008D3B9E" w:rsidRDefault="00657244" w:rsidP="00BF7758">
            <w:pPr>
              <w:bidi/>
              <w:rPr>
                <w:del w:id="2923" w:author="Amos Baranes" w:date="2020-03-22T09:38:00Z"/>
                <w:rtl/>
              </w:rPr>
            </w:pPr>
            <w:del w:id="2924" w:author="Amos Baranes" w:date="2020-03-22T09:38:00Z">
              <w:r w:rsidDel="008D3B9E">
                <w:rPr>
                  <w:rFonts w:hint="cs"/>
                  <w:rtl/>
                </w:rPr>
                <w:delText>1</w:delText>
              </w:r>
            </w:del>
          </w:p>
        </w:tc>
        <w:tc>
          <w:tcPr>
            <w:tcW w:w="2846" w:type="dxa"/>
          </w:tcPr>
          <w:p w14:paraId="268E6541" w14:textId="6EC2DA6C" w:rsidR="00657244" w:rsidRPr="00715337" w:rsidDel="008D3B9E" w:rsidRDefault="00657244" w:rsidP="00BF7758">
            <w:pPr>
              <w:bidi/>
              <w:rPr>
                <w:del w:id="2925" w:author="Amos Baranes" w:date="2020-03-22T09:38:00Z"/>
                <w:rtl/>
              </w:rPr>
            </w:pPr>
            <w:del w:id="2926"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Del="008D3B9E">
                <w:rPr>
                  <w:rtl/>
                </w:rPr>
                <w:delText xml:space="preserve"> </w:delText>
              </w:r>
              <w:r w:rsidRPr="00F239E5" w:rsidDel="008D3B9E">
                <w:rPr>
                  <w:rFonts w:cs="Arial"/>
                  <w:rtl/>
                </w:rPr>
                <w:delText>הגדר את האזור החכם במחצית הימנית של המסך והפעל את הלחצן. לחץ על לחצן ' שמור '</w:delText>
              </w:r>
              <w:r w:rsidRPr="00715337" w:rsidDel="008D3B9E">
                <w:delText xml:space="preserve"> </w:delText>
              </w:r>
            </w:del>
          </w:p>
        </w:tc>
        <w:tc>
          <w:tcPr>
            <w:tcW w:w="2966" w:type="dxa"/>
          </w:tcPr>
          <w:p w14:paraId="3FCF234A" w14:textId="444248B6" w:rsidR="00657244" w:rsidRPr="00715337" w:rsidDel="008D3B9E" w:rsidRDefault="00657244" w:rsidP="00BF7758">
            <w:pPr>
              <w:bidi/>
              <w:rPr>
                <w:del w:id="2927" w:author="Amos Baranes" w:date="2020-03-22T09:38:00Z"/>
                <w:rtl/>
              </w:rPr>
            </w:pPr>
          </w:p>
        </w:tc>
        <w:tc>
          <w:tcPr>
            <w:tcW w:w="2913" w:type="dxa"/>
          </w:tcPr>
          <w:p w14:paraId="08899BF6" w14:textId="3DEC421D" w:rsidR="00657244" w:rsidRPr="00715337" w:rsidDel="008D3B9E" w:rsidRDefault="00657244" w:rsidP="00BF7758">
            <w:pPr>
              <w:bidi/>
              <w:rPr>
                <w:del w:id="2928" w:author="Amos Baranes" w:date="2020-03-22T09:38:00Z"/>
                <w:rtl/>
              </w:rPr>
            </w:pPr>
          </w:p>
        </w:tc>
        <w:tc>
          <w:tcPr>
            <w:tcW w:w="773" w:type="dxa"/>
          </w:tcPr>
          <w:p w14:paraId="2230EA2F" w14:textId="44CFA9C4" w:rsidR="00657244" w:rsidDel="008D3B9E" w:rsidRDefault="00657244" w:rsidP="00BF7758">
            <w:pPr>
              <w:bidi/>
              <w:rPr>
                <w:del w:id="2929" w:author="Amos Baranes" w:date="2020-03-22T09:38:00Z"/>
                <w:rtl/>
              </w:rPr>
            </w:pPr>
            <w:del w:id="2930" w:author="Amos Baranes" w:date="2020-03-22T09:38:00Z">
              <w:r w:rsidDel="008D3B9E">
                <w:rPr>
                  <w:rFonts w:hint="cs"/>
                  <w:rtl/>
                </w:rPr>
                <w:delText>בוצע</w:delText>
              </w:r>
            </w:del>
          </w:p>
        </w:tc>
      </w:tr>
      <w:tr w:rsidR="00657244" w:rsidDel="008D3B9E" w14:paraId="3E17C9BC" w14:textId="5E20C3E9" w:rsidTr="00BF7758">
        <w:trPr>
          <w:del w:id="2931" w:author="Amos Baranes" w:date="2020-03-22T09:38:00Z"/>
        </w:trPr>
        <w:tc>
          <w:tcPr>
            <w:tcW w:w="425" w:type="dxa"/>
          </w:tcPr>
          <w:p w14:paraId="6F93DA60" w14:textId="44501C32" w:rsidR="00657244" w:rsidDel="008D3B9E" w:rsidRDefault="00657244" w:rsidP="00BF7758">
            <w:pPr>
              <w:bidi/>
              <w:rPr>
                <w:del w:id="2932" w:author="Amos Baranes" w:date="2020-03-22T09:38:00Z"/>
                <w:rtl/>
              </w:rPr>
            </w:pPr>
            <w:del w:id="2933" w:author="Amos Baranes" w:date="2020-03-22T09:38:00Z">
              <w:r w:rsidDel="008D3B9E">
                <w:rPr>
                  <w:rFonts w:hint="cs"/>
                  <w:rtl/>
                </w:rPr>
                <w:delText>2</w:delText>
              </w:r>
            </w:del>
          </w:p>
        </w:tc>
        <w:tc>
          <w:tcPr>
            <w:tcW w:w="2846" w:type="dxa"/>
          </w:tcPr>
          <w:p w14:paraId="162D96CE" w14:textId="5A252EE5" w:rsidR="00657244" w:rsidRPr="00715337" w:rsidDel="008D3B9E" w:rsidRDefault="00657244" w:rsidP="00BF7758">
            <w:pPr>
              <w:bidi/>
              <w:rPr>
                <w:del w:id="2934" w:author="Amos Baranes" w:date="2020-03-22T09:38:00Z"/>
                <w:rtl/>
              </w:rPr>
            </w:pPr>
            <w:del w:id="2935" w:author="Amos Baranes" w:date="2020-03-22T09:38:00Z">
              <w:r w:rsidDel="008D3B9E">
                <w:rPr>
                  <w:rFonts w:cs="Arial"/>
                  <w:rtl/>
                </w:rPr>
                <w:delText>מההגדר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RPr="00715337" w:rsidDel="008D3B9E">
                <w:delText xml:space="preserve"> </w:delText>
              </w:r>
              <w:r w:rsidRPr="00715337" w:rsidDel="008D3B9E">
                <w:rPr>
                  <w:rFonts w:cs="Arial"/>
                  <w:rtl/>
                </w:rPr>
                <w:delText>השבת את מצב הפרטיות</w:delText>
              </w:r>
            </w:del>
          </w:p>
        </w:tc>
        <w:tc>
          <w:tcPr>
            <w:tcW w:w="2966" w:type="dxa"/>
          </w:tcPr>
          <w:p w14:paraId="6DFF0F1C" w14:textId="0CB65529" w:rsidR="00657244" w:rsidRPr="00715337" w:rsidDel="008D3B9E" w:rsidRDefault="00657244" w:rsidP="00BF7758">
            <w:pPr>
              <w:bidi/>
              <w:rPr>
                <w:del w:id="2936" w:author="Amos Baranes" w:date="2020-03-22T09:38:00Z"/>
                <w:rtl/>
              </w:rPr>
            </w:pPr>
            <w:del w:id="2937" w:author="Amos Baranes" w:date="2020-03-22T09:38:00Z">
              <w:r w:rsidRPr="00715337" w:rsidDel="008D3B9E">
                <w:rPr>
                  <w:rFonts w:cs="Arial"/>
                  <w:rtl/>
                </w:rPr>
                <w:delText>אפשר</w:delText>
              </w:r>
              <w:r w:rsidRPr="00715337" w:rsidDel="008D3B9E">
                <w:rPr>
                  <w:rFonts w:cs="Arial" w:hint="cs"/>
                  <w:rtl/>
                </w:rPr>
                <w:delText xml:space="preserve"> צפייה ישירה</w:delText>
              </w:r>
              <w:r w:rsidRPr="00715337" w:rsidDel="008D3B9E">
                <w:rPr>
                  <w:rFonts w:cs="Arial"/>
                  <w:rtl/>
                </w:rPr>
                <w:delText xml:space="preserve"> </w:delText>
              </w:r>
              <w:r w:rsidRPr="00715337" w:rsidDel="008D3B9E">
                <w:rPr>
                  <w:rFonts w:cs="Arial" w:hint="cs"/>
                  <w:rtl/>
                </w:rPr>
                <w:delText>(</w:delText>
              </w:r>
              <w:r w:rsidRPr="00715337" w:rsidDel="008D3B9E">
                <w:rPr>
                  <w:rFonts w:cs="Arial"/>
                  <w:rtl/>
                </w:rPr>
                <w:delText>סטרימינג</w:delText>
              </w:r>
              <w:r w:rsidRPr="00715337" w:rsidDel="008D3B9E">
                <w:rPr>
                  <w:rFonts w:cs="Arial" w:hint="cs"/>
                  <w:rtl/>
                </w:rPr>
                <w:delText>)</w:delText>
              </w:r>
            </w:del>
          </w:p>
        </w:tc>
        <w:tc>
          <w:tcPr>
            <w:tcW w:w="2913" w:type="dxa"/>
          </w:tcPr>
          <w:p w14:paraId="6CF3A0CD" w14:textId="49EDC5BC" w:rsidR="00657244" w:rsidRPr="00715337" w:rsidDel="008D3B9E" w:rsidRDefault="00657244" w:rsidP="00BF7758">
            <w:pPr>
              <w:bidi/>
              <w:rPr>
                <w:del w:id="2938" w:author="Amos Baranes" w:date="2020-03-22T09:38:00Z"/>
                <w:rtl/>
              </w:rPr>
            </w:pPr>
          </w:p>
        </w:tc>
        <w:tc>
          <w:tcPr>
            <w:tcW w:w="773" w:type="dxa"/>
          </w:tcPr>
          <w:p w14:paraId="596CCD96" w14:textId="1F997B6D" w:rsidR="00657244" w:rsidDel="008D3B9E" w:rsidRDefault="00657244" w:rsidP="00BF7758">
            <w:pPr>
              <w:bidi/>
              <w:rPr>
                <w:del w:id="2939" w:author="Amos Baranes" w:date="2020-03-22T09:38:00Z"/>
                <w:rtl/>
              </w:rPr>
            </w:pPr>
            <w:del w:id="2940" w:author="Amos Baranes" w:date="2020-03-22T09:38:00Z">
              <w:r w:rsidDel="008D3B9E">
                <w:rPr>
                  <w:rFonts w:hint="cs"/>
                  <w:rtl/>
                </w:rPr>
                <w:delText>בוצע</w:delText>
              </w:r>
            </w:del>
          </w:p>
        </w:tc>
      </w:tr>
      <w:tr w:rsidR="00657244" w:rsidDel="008D3B9E" w14:paraId="68401E48" w14:textId="5C535739" w:rsidTr="00BF7758">
        <w:trPr>
          <w:del w:id="2941" w:author="Amos Baranes" w:date="2020-03-22T09:38:00Z"/>
        </w:trPr>
        <w:tc>
          <w:tcPr>
            <w:tcW w:w="425" w:type="dxa"/>
          </w:tcPr>
          <w:p w14:paraId="31A30DC2" w14:textId="2A0D7585" w:rsidR="00657244" w:rsidDel="008D3B9E" w:rsidRDefault="00657244" w:rsidP="00BF7758">
            <w:pPr>
              <w:bidi/>
              <w:rPr>
                <w:del w:id="2942" w:author="Amos Baranes" w:date="2020-03-22T09:38:00Z"/>
                <w:rtl/>
              </w:rPr>
            </w:pPr>
            <w:del w:id="2943" w:author="Amos Baranes" w:date="2020-03-22T09:38:00Z">
              <w:r w:rsidDel="008D3B9E">
                <w:rPr>
                  <w:rFonts w:hint="cs"/>
                  <w:rtl/>
                </w:rPr>
                <w:delText>3</w:delText>
              </w:r>
            </w:del>
          </w:p>
        </w:tc>
        <w:tc>
          <w:tcPr>
            <w:tcW w:w="2846" w:type="dxa"/>
          </w:tcPr>
          <w:p w14:paraId="5753AADC" w14:textId="27DB9DD0" w:rsidR="00657244" w:rsidDel="008D3B9E" w:rsidRDefault="00657244" w:rsidP="00BF7758">
            <w:pPr>
              <w:bidi/>
              <w:rPr>
                <w:del w:id="2944" w:author="Amos Baranes" w:date="2020-03-22T09:38:00Z"/>
                <w:rFonts w:cs="Arial"/>
                <w:rtl/>
              </w:rPr>
            </w:pPr>
            <w:del w:id="2945" w:author="Amos Baranes" w:date="2020-03-22T09:38:00Z">
              <w:r w:rsidDel="008D3B9E">
                <w:rPr>
                  <w:rFonts w:cs="Arial" w:hint="cs"/>
                  <w:rtl/>
                </w:rPr>
                <w:delText>זוז למקום מחוץ המקום המסומן כאזור חכם</w:delText>
              </w:r>
            </w:del>
          </w:p>
        </w:tc>
        <w:tc>
          <w:tcPr>
            <w:tcW w:w="2966" w:type="dxa"/>
          </w:tcPr>
          <w:p w14:paraId="3FCE9C87" w14:textId="1399DDD1" w:rsidR="00657244" w:rsidDel="008D3B9E" w:rsidRDefault="00657244" w:rsidP="00BF7758">
            <w:pPr>
              <w:bidi/>
              <w:rPr>
                <w:del w:id="2946" w:author="Amos Baranes" w:date="2020-03-22T09:38:00Z"/>
                <w:rFonts w:cs="Arial"/>
                <w:rtl/>
              </w:rPr>
            </w:pPr>
            <w:del w:id="2947" w:author="Amos Baranes" w:date="2020-03-22T09:38:00Z">
              <w:r w:rsidDel="008D3B9E">
                <w:rPr>
                  <w:rFonts w:cs="Arial" w:hint="cs"/>
                  <w:rtl/>
                </w:rPr>
                <w:delText>אין שום השפעה (אין שום התראה)</w:delText>
              </w:r>
            </w:del>
          </w:p>
        </w:tc>
        <w:tc>
          <w:tcPr>
            <w:tcW w:w="2913" w:type="dxa"/>
          </w:tcPr>
          <w:p w14:paraId="7457C261" w14:textId="651CB111" w:rsidR="00657244" w:rsidRPr="00715337" w:rsidDel="008D3B9E" w:rsidRDefault="00657244" w:rsidP="00BF7758">
            <w:pPr>
              <w:bidi/>
              <w:rPr>
                <w:del w:id="2948" w:author="Amos Baranes" w:date="2020-03-22T09:38:00Z"/>
                <w:rtl/>
              </w:rPr>
            </w:pPr>
            <w:del w:id="2949" w:author="Amos Baranes" w:date="2020-03-22T09:38:00Z">
              <w:r w:rsidDel="008D3B9E">
                <w:rPr>
                  <w:rFonts w:hint="cs"/>
                  <w:rtl/>
                </w:rPr>
                <w:delText>עובד כצפוי</w:delText>
              </w:r>
            </w:del>
          </w:p>
        </w:tc>
        <w:tc>
          <w:tcPr>
            <w:tcW w:w="773" w:type="dxa"/>
          </w:tcPr>
          <w:p w14:paraId="65C8ED2F" w14:textId="18C1C29A" w:rsidR="00657244" w:rsidDel="008D3B9E" w:rsidRDefault="00657244" w:rsidP="00BF7758">
            <w:pPr>
              <w:bidi/>
              <w:rPr>
                <w:del w:id="2950" w:author="Amos Baranes" w:date="2020-03-22T09:38:00Z"/>
                <w:rtl/>
              </w:rPr>
            </w:pPr>
          </w:p>
        </w:tc>
      </w:tr>
      <w:tr w:rsidR="00657244" w:rsidDel="008D3B9E" w14:paraId="71438706" w14:textId="5D6690A9" w:rsidTr="00BF7758">
        <w:trPr>
          <w:del w:id="2951" w:author="Amos Baranes" w:date="2020-03-22T09:38:00Z"/>
        </w:trPr>
        <w:tc>
          <w:tcPr>
            <w:tcW w:w="425" w:type="dxa"/>
          </w:tcPr>
          <w:p w14:paraId="7ED693CF" w14:textId="101E04DB" w:rsidR="00657244" w:rsidDel="008D3B9E" w:rsidRDefault="00657244" w:rsidP="00BF7758">
            <w:pPr>
              <w:bidi/>
              <w:rPr>
                <w:del w:id="2952" w:author="Amos Baranes" w:date="2020-03-22T09:38:00Z"/>
                <w:rtl/>
              </w:rPr>
            </w:pPr>
            <w:del w:id="2953" w:author="Amos Baranes" w:date="2020-03-22T09:38:00Z">
              <w:r w:rsidDel="008D3B9E">
                <w:rPr>
                  <w:rFonts w:hint="cs"/>
                  <w:rtl/>
                </w:rPr>
                <w:delText>4</w:delText>
              </w:r>
            </w:del>
          </w:p>
        </w:tc>
        <w:tc>
          <w:tcPr>
            <w:tcW w:w="2846" w:type="dxa"/>
          </w:tcPr>
          <w:p w14:paraId="08F15C5F" w14:textId="0BF3FC40" w:rsidR="00657244" w:rsidDel="008D3B9E" w:rsidRDefault="00657244" w:rsidP="00BF7758">
            <w:pPr>
              <w:bidi/>
              <w:rPr>
                <w:del w:id="2954" w:author="Amos Baranes" w:date="2020-03-22T09:38:00Z"/>
                <w:rFonts w:cs="Arial"/>
                <w:rtl/>
              </w:rPr>
            </w:pPr>
            <w:del w:id="2955" w:author="Amos Baranes" w:date="2020-03-22T09:38:00Z">
              <w:r w:rsidDel="008D3B9E">
                <w:rPr>
                  <w:rFonts w:cs="Arial" w:hint="cs"/>
                  <w:rtl/>
                </w:rPr>
                <w:delText>זוז למקום בתוך המקום המסומן כאזור חכם</w:delText>
              </w:r>
            </w:del>
          </w:p>
        </w:tc>
        <w:tc>
          <w:tcPr>
            <w:tcW w:w="2966" w:type="dxa"/>
          </w:tcPr>
          <w:p w14:paraId="2E7158D8" w14:textId="4ACE98BD" w:rsidR="00657244" w:rsidDel="008D3B9E" w:rsidRDefault="00657244" w:rsidP="00BF7758">
            <w:pPr>
              <w:bidi/>
              <w:rPr>
                <w:del w:id="2956" w:author="Amos Baranes" w:date="2020-03-22T09:38:00Z"/>
                <w:rFonts w:cs="Arial"/>
                <w:rtl/>
              </w:rPr>
            </w:pPr>
            <w:del w:id="2957" w:author="Amos Baranes" w:date="2020-03-22T09:38:00Z">
              <w:r w:rsidDel="008D3B9E">
                <w:rPr>
                  <w:rFonts w:cs="Arial" w:hint="cs"/>
                  <w:rtl/>
                </w:rPr>
                <w:delText>קבלת התראה באימייל</w:delText>
              </w:r>
            </w:del>
          </w:p>
        </w:tc>
        <w:tc>
          <w:tcPr>
            <w:tcW w:w="2913" w:type="dxa"/>
          </w:tcPr>
          <w:p w14:paraId="4D6A1003" w14:textId="41BF4084" w:rsidR="00657244" w:rsidRPr="00715337" w:rsidDel="008D3B9E" w:rsidRDefault="00657244" w:rsidP="00BF7758">
            <w:pPr>
              <w:bidi/>
              <w:rPr>
                <w:del w:id="2958" w:author="Amos Baranes" w:date="2020-03-22T09:38:00Z"/>
                <w:rtl/>
              </w:rPr>
            </w:pPr>
            <w:del w:id="2959" w:author="Amos Baranes" w:date="2020-03-22T09:38:00Z">
              <w:r w:rsidDel="008D3B9E">
                <w:rPr>
                  <w:rFonts w:hint="cs"/>
                  <w:rtl/>
                </w:rPr>
                <w:delText>קבלת התראה אחרי 30 שניות</w:delText>
              </w:r>
            </w:del>
          </w:p>
        </w:tc>
        <w:tc>
          <w:tcPr>
            <w:tcW w:w="773" w:type="dxa"/>
          </w:tcPr>
          <w:p w14:paraId="78F5301B" w14:textId="611AD4E7" w:rsidR="00657244" w:rsidDel="008D3B9E" w:rsidRDefault="00657244" w:rsidP="00BF7758">
            <w:pPr>
              <w:bidi/>
              <w:rPr>
                <w:del w:id="2960" w:author="Amos Baranes" w:date="2020-03-22T09:38:00Z"/>
                <w:rtl/>
              </w:rPr>
            </w:pPr>
          </w:p>
        </w:tc>
      </w:tr>
      <w:tr w:rsidR="00657244" w:rsidDel="008D3B9E" w14:paraId="02A01C36" w14:textId="194779C8" w:rsidTr="00BF7758">
        <w:trPr>
          <w:del w:id="2961" w:author="Amos Baranes" w:date="2020-03-22T09:38:00Z"/>
        </w:trPr>
        <w:tc>
          <w:tcPr>
            <w:tcW w:w="425" w:type="dxa"/>
          </w:tcPr>
          <w:p w14:paraId="469FDDE7" w14:textId="232559B1" w:rsidR="00657244" w:rsidDel="008D3B9E" w:rsidRDefault="00657244" w:rsidP="00BF7758">
            <w:pPr>
              <w:bidi/>
              <w:rPr>
                <w:del w:id="2962" w:author="Amos Baranes" w:date="2020-03-22T09:38:00Z"/>
                <w:rtl/>
              </w:rPr>
            </w:pPr>
            <w:del w:id="2963" w:author="Amos Baranes" w:date="2020-03-22T09:38:00Z">
              <w:r w:rsidDel="008D3B9E">
                <w:rPr>
                  <w:rFonts w:hint="cs"/>
                  <w:rtl/>
                </w:rPr>
                <w:delText>5</w:delText>
              </w:r>
            </w:del>
          </w:p>
        </w:tc>
        <w:tc>
          <w:tcPr>
            <w:tcW w:w="2846" w:type="dxa"/>
          </w:tcPr>
          <w:p w14:paraId="7E10AFF8" w14:textId="5F551E07" w:rsidR="00657244" w:rsidDel="008D3B9E" w:rsidRDefault="00657244" w:rsidP="00BF7758">
            <w:pPr>
              <w:bidi/>
              <w:rPr>
                <w:del w:id="2964" w:author="Amos Baranes" w:date="2020-03-22T09:38:00Z"/>
                <w:rFonts w:cs="Arial"/>
                <w:rtl/>
              </w:rPr>
            </w:pPr>
            <w:del w:id="2965" w:author="Amos Baranes" w:date="2020-03-22T09:38:00Z">
              <w:r w:rsidDel="008D3B9E">
                <w:rPr>
                  <w:rFonts w:cs="Arial" w:hint="cs"/>
                  <w:rtl/>
                </w:rPr>
                <w:delText>הפעל התראה על ידי אזעקה</w:delText>
              </w:r>
            </w:del>
          </w:p>
        </w:tc>
        <w:tc>
          <w:tcPr>
            <w:tcW w:w="2966" w:type="dxa"/>
          </w:tcPr>
          <w:p w14:paraId="613BC11E" w14:textId="5F6DEAA7" w:rsidR="00657244" w:rsidDel="008D3B9E" w:rsidRDefault="00657244" w:rsidP="00BF7758">
            <w:pPr>
              <w:bidi/>
              <w:rPr>
                <w:del w:id="2966" w:author="Amos Baranes" w:date="2020-03-22T09:38:00Z"/>
                <w:rFonts w:cs="Arial"/>
                <w:rtl/>
              </w:rPr>
            </w:pPr>
          </w:p>
        </w:tc>
        <w:tc>
          <w:tcPr>
            <w:tcW w:w="2913" w:type="dxa"/>
          </w:tcPr>
          <w:p w14:paraId="4C6C77D6" w14:textId="16CFE907" w:rsidR="00657244" w:rsidDel="008D3B9E" w:rsidRDefault="00657244" w:rsidP="00BF7758">
            <w:pPr>
              <w:bidi/>
              <w:rPr>
                <w:del w:id="2967" w:author="Amos Baranes" w:date="2020-03-22T09:38:00Z"/>
                <w:rFonts w:cs="Arial"/>
                <w:rtl/>
              </w:rPr>
            </w:pPr>
          </w:p>
        </w:tc>
        <w:tc>
          <w:tcPr>
            <w:tcW w:w="773" w:type="dxa"/>
          </w:tcPr>
          <w:p w14:paraId="783E21B5" w14:textId="3C335B6F" w:rsidR="00657244" w:rsidDel="008D3B9E" w:rsidRDefault="00657244" w:rsidP="00BF7758">
            <w:pPr>
              <w:bidi/>
              <w:rPr>
                <w:del w:id="2968" w:author="Amos Baranes" w:date="2020-03-22T09:38:00Z"/>
                <w:rtl/>
              </w:rPr>
            </w:pPr>
            <w:del w:id="2969" w:author="Amos Baranes" w:date="2020-03-22T09:38:00Z">
              <w:r w:rsidDel="008D3B9E">
                <w:rPr>
                  <w:rFonts w:hint="cs"/>
                  <w:rtl/>
                </w:rPr>
                <w:delText>בוצע</w:delText>
              </w:r>
            </w:del>
          </w:p>
        </w:tc>
      </w:tr>
      <w:tr w:rsidR="00657244" w:rsidDel="008D3B9E" w14:paraId="3A60DBC8" w14:textId="6E9B29F0" w:rsidTr="00BF7758">
        <w:trPr>
          <w:del w:id="2970" w:author="Amos Baranes" w:date="2020-03-22T09:38:00Z"/>
        </w:trPr>
        <w:tc>
          <w:tcPr>
            <w:tcW w:w="425" w:type="dxa"/>
          </w:tcPr>
          <w:p w14:paraId="5366F60B" w14:textId="3744DC38" w:rsidR="00657244" w:rsidDel="008D3B9E" w:rsidRDefault="00657244" w:rsidP="00BF7758">
            <w:pPr>
              <w:bidi/>
              <w:rPr>
                <w:del w:id="2971" w:author="Amos Baranes" w:date="2020-03-22T09:38:00Z"/>
                <w:rtl/>
              </w:rPr>
            </w:pPr>
            <w:del w:id="2972" w:author="Amos Baranes" w:date="2020-03-22T09:38:00Z">
              <w:r w:rsidDel="008D3B9E">
                <w:rPr>
                  <w:rFonts w:hint="cs"/>
                  <w:rtl/>
                </w:rPr>
                <w:delText>6</w:delText>
              </w:r>
            </w:del>
          </w:p>
        </w:tc>
        <w:tc>
          <w:tcPr>
            <w:tcW w:w="2846" w:type="dxa"/>
          </w:tcPr>
          <w:p w14:paraId="2FF9E734" w14:textId="7537A461" w:rsidR="00657244" w:rsidDel="008D3B9E" w:rsidRDefault="00657244" w:rsidP="00BF7758">
            <w:pPr>
              <w:bidi/>
              <w:rPr>
                <w:del w:id="2973" w:author="Amos Baranes" w:date="2020-03-22T09:38:00Z"/>
                <w:rFonts w:cs="Arial"/>
                <w:rtl/>
              </w:rPr>
            </w:pPr>
            <w:del w:id="2974" w:author="Amos Baranes" w:date="2020-03-22T09:38:00Z">
              <w:r w:rsidDel="008D3B9E">
                <w:rPr>
                  <w:rFonts w:cs="Arial" w:hint="cs"/>
                  <w:rtl/>
                </w:rPr>
                <w:delText>זוז בתוך המקום המסומן כאזור חכם</w:delText>
              </w:r>
            </w:del>
          </w:p>
        </w:tc>
        <w:tc>
          <w:tcPr>
            <w:tcW w:w="2966" w:type="dxa"/>
          </w:tcPr>
          <w:p w14:paraId="21279341" w14:textId="7EE59BA9" w:rsidR="00657244" w:rsidDel="008D3B9E" w:rsidRDefault="00657244" w:rsidP="00BF7758">
            <w:pPr>
              <w:bidi/>
              <w:rPr>
                <w:del w:id="2975" w:author="Amos Baranes" w:date="2020-03-22T09:38:00Z"/>
                <w:rFonts w:cs="Arial"/>
                <w:rtl/>
              </w:rPr>
            </w:pPr>
            <w:del w:id="2976" w:author="Amos Baranes" w:date="2020-03-22T09:38:00Z">
              <w:r w:rsidDel="008D3B9E">
                <w:rPr>
                  <w:rFonts w:cs="Arial" w:hint="cs"/>
                  <w:rtl/>
                </w:rPr>
                <w:delText>האזעקה אמורה לפעול</w:delText>
              </w:r>
            </w:del>
          </w:p>
        </w:tc>
        <w:tc>
          <w:tcPr>
            <w:tcW w:w="2913" w:type="dxa"/>
          </w:tcPr>
          <w:p w14:paraId="0648E488" w14:textId="2AACD40F" w:rsidR="00657244" w:rsidDel="008D3B9E" w:rsidRDefault="00657244" w:rsidP="00BF7758">
            <w:pPr>
              <w:bidi/>
              <w:rPr>
                <w:del w:id="2977" w:author="Amos Baranes" w:date="2020-03-22T09:38:00Z"/>
                <w:rFonts w:cs="Arial"/>
                <w:rtl/>
              </w:rPr>
            </w:pPr>
            <w:del w:id="2978" w:author="Amos Baranes" w:date="2020-03-22T09:38:00Z">
              <w:r w:rsidDel="008D3B9E">
                <w:rPr>
                  <w:rFonts w:cs="Arial" w:hint="cs"/>
                  <w:rtl/>
                </w:rPr>
                <w:delText>האזעקה התחילה לעבוד לאחר 22.5 שניות</w:delText>
              </w:r>
            </w:del>
          </w:p>
        </w:tc>
        <w:tc>
          <w:tcPr>
            <w:tcW w:w="773" w:type="dxa"/>
          </w:tcPr>
          <w:p w14:paraId="3573E68F" w14:textId="434FFC9F" w:rsidR="00657244" w:rsidDel="008D3B9E" w:rsidRDefault="00657244" w:rsidP="00BF7758">
            <w:pPr>
              <w:bidi/>
              <w:rPr>
                <w:del w:id="2979" w:author="Amos Baranes" w:date="2020-03-22T09:38:00Z"/>
                <w:rtl/>
              </w:rPr>
            </w:pPr>
          </w:p>
        </w:tc>
      </w:tr>
    </w:tbl>
    <w:p w14:paraId="30DC6DB6" w14:textId="51A4D5A5" w:rsidR="00657244" w:rsidDel="008D3B9E" w:rsidRDefault="00657244" w:rsidP="00657244">
      <w:pPr>
        <w:bidi/>
        <w:ind w:firstLine="360"/>
        <w:rPr>
          <w:del w:id="2980" w:author="Amos Baranes" w:date="2020-03-22T09:38:00Z"/>
        </w:rPr>
      </w:pPr>
    </w:p>
    <w:p w14:paraId="1369A1BB" w14:textId="55D8A26F" w:rsidR="00657244" w:rsidDel="008D3B9E" w:rsidRDefault="00657244" w:rsidP="00657244">
      <w:pPr>
        <w:bidi/>
        <w:ind w:firstLine="360"/>
        <w:rPr>
          <w:del w:id="2981" w:author="Amos Baranes" w:date="2020-03-22T09:38:00Z"/>
          <w:rtl/>
        </w:rPr>
      </w:pPr>
      <w:del w:id="2982" w:author="Amos Baranes" w:date="2020-03-22T09:38:00Z">
        <w:r w:rsidDel="008D3B9E">
          <w:delText>5.1.13</w:delText>
        </w:r>
        <w:r w:rsidDel="008D3B9E">
          <w:tab/>
        </w:r>
        <w:r w:rsidRPr="00BC4544" w:rsidDel="008D3B9E">
          <w:rPr>
            <w:rFonts w:cs="Arial"/>
            <w:rtl/>
          </w:rPr>
          <w:delText>בד</w:delText>
        </w:r>
        <w:r w:rsidDel="008D3B9E">
          <w:rPr>
            <w:rFonts w:cs="Arial" w:hint="cs"/>
            <w:rtl/>
          </w:rPr>
          <w:delText>יקת</w:delText>
        </w:r>
        <w:r w:rsidRPr="00BC4544" w:rsidDel="008D3B9E">
          <w:rPr>
            <w:rFonts w:cs="Arial"/>
            <w:rtl/>
          </w:rPr>
          <w:delText xml:space="preserve"> </w:delText>
        </w:r>
        <w:r w:rsidDel="008D3B9E">
          <w:rPr>
            <w:rFonts w:cs="Arial" w:hint="cs"/>
            <w:rtl/>
          </w:rPr>
          <w:delText xml:space="preserve">סייע של מערכת ה </w:delText>
        </w:r>
        <w:r w:rsidDel="008D3B9E">
          <w:rPr>
            <w:rFonts w:cs="Arial" w:hint="cs"/>
          </w:rPr>
          <w:delText>HIP</w:delText>
        </w:r>
        <w:r w:rsidRPr="00BC4544" w:rsidDel="008D3B9E">
          <w:rPr>
            <w:rFonts w:cs="Arial"/>
            <w:rtl/>
          </w:rPr>
          <w:delText xml:space="preserve">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3F95784A" w14:textId="37B91CD6" w:rsidTr="00BF7758">
        <w:trPr>
          <w:del w:id="2983" w:author="Amos Baranes" w:date="2020-03-22T09:38:00Z"/>
        </w:trPr>
        <w:tc>
          <w:tcPr>
            <w:tcW w:w="425" w:type="dxa"/>
          </w:tcPr>
          <w:p w14:paraId="566E48C4" w14:textId="09A31DC7" w:rsidR="00657244" w:rsidDel="008D3B9E" w:rsidRDefault="00657244" w:rsidP="00BF7758">
            <w:pPr>
              <w:bidi/>
              <w:rPr>
                <w:del w:id="2984" w:author="Amos Baranes" w:date="2020-03-22T09:38:00Z"/>
                <w:rtl/>
              </w:rPr>
            </w:pPr>
            <w:del w:id="2985" w:author="Amos Baranes" w:date="2020-03-22T09:38:00Z">
              <w:r w:rsidDel="008D3B9E">
                <w:rPr>
                  <w:rFonts w:hint="cs"/>
                  <w:rtl/>
                </w:rPr>
                <w:delText>#</w:delText>
              </w:r>
            </w:del>
          </w:p>
        </w:tc>
        <w:tc>
          <w:tcPr>
            <w:tcW w:w="2846" w:type="dxa"/>
          </w:tcPr>
          <w:p w14:paraId="5FEA6C21" w14:textId="6BDAD5F5" w:rsidR="00657244" w:rsidDel="008D3B9E" w:rsidRDefault="00657244" w:rsidP="00BF7758">
            <w:pPr>
              <w:bidi/>
              <w:rPr>
                <w:del w:id="2986" w:author="Amos Baranes" w:date="2020-03-22T09:38:00Z"/>
                <w:rtl/>
              </w:rPr>
            </w:pPr>
            <w:del w:id="2987" w:author="Amos Baranes" w:date="2020-03-22T09:38:00Z">
              <w:r w:rsidDel="008D3B9E">
                <w:rPr>
                  <w:rFonts w:hint="cs"/>
                  <w:rtl/>
                </w:rPr>
                <w:delText>שלבי ביצוע ההפעלה</w:delText>
              </w:r>
            </w:del>
          </w:p>
        </w:tc>
        <w:tc>
          <w:tcPr>
            <w:tcW w:w="2966" w:type="dxa"/>
          </w:tcPr>
          <w:p w14:paraId="3F432187" w14:textId="0460D206" w:rsidR="00657244" w:rsidDel="008D3B9E" w:rsidRDefault="00657244" w:rsidP="00BF7758">
            <w:pPr>
              <w:bidi/>
              <w:rPr>
                <w:del w:id="2988" w:author="Amos Baranes" w:date="2020-03-22T09:38:00Z"/>
                <w:rtl/>
              </w:rPr>
            </w:pPr>
            <w:del w:id="2989" w:author="Amos Baranes" w:date="2020-03-22T09:38:00Z">
              <w:r w:rsidDel="008D3B9E">
                <w:rPr>
                  <w:rFonts w:hint="cs"/>
                  <w:rtl/>
                </w:rPr>
                <w:delText>תוצאה צפויה</w:delText>
              </w:r>
            </w:del>
          </w:p>
        </w:tc>
        <w:tc>
          <w:tcPr>
            <w:tcW w:w="2913" w:type="dxa"/>
          </w:tcPr>
          <w:p w14:paraId="0D6A1555" w14:textId="0E87C270" w:rsidR="00657244" w:rsidDel="008D3B9E" w:rsidRDefault="00657244" w:rsidP="00BF7758">
            <w:pPr>
              <w:bidi/>
              <w:rPr>
                <w:del w:id="2990" w:author="Amos Baranes" w:date="2020-03-22T09:38:00Z"/>
                <w:rtl/>
              </w:rPr>
            </w:pPr>
            <w:del w:id="2991" w:author="Amos Baranes" w:date="2020-03-22T09:38:00Z">
              <w:r w:rsidDel="008D3B9E">
                <w:rPr>
                  <w:rFonts w:hint="cs"/>
                  <w:rtl/>
                </w:rPr>
                <w:delText>סטטוס</w:delText>
              </w:r>
            </w:del>
          </w:p>
        </w:tc>
        <w:tc>
          <w:tcPr>
            <w:tcW w:w="773" w:type="dxa"/>
          </w:tcPr>
          <w:p w14:paraId="39C116D3" w14:textId="35E89C18" w:rsidR="00657244" w:rsidDel="008D3B9E" w:rsidRDefault="00657244" w:rsidP="00BF7758">
            <w:pPr>
              <w:bidi/>
              <w:rPr>
                <w:del w:id="2992" w:author="Amos Baranes" w:date="2020-03-22T09:38:00Z"/>
                <w:rtl/>
              </w:rPr>
            </w:pPr>
            <w:del w:id="2993" w:author="Amos Baranes" w:date="2020-03-22T09:38:00Z">
              <w:r w:rsidDel="008D3B9E">
                <w:rPr>
                  <w:rFonts w:hint="cs"/>
                  <w:rtl/>
                </w:rPr>
                <w:delText>הערות</w:delText>
              </w:r>
            </w:del>
          </w:p>
        </w:tc>
      </w:tr>
      <w:tr w:rsidR="00657244" w:rsidDel="008D3B9E" w14:paraId="5319FE42" w14:textId="051DA457" w:rsidTr="00BF7758">
        <w:trPr>
          <w:del w:id="2994" w:author="Amos Baranes" w:date="2020-03-22T09:38:00Z"/>
        </w:trPr>
        <w:tc>
          <w:tcPr>
            <w:tcW w:w="425" w:type="dxa"/>
          </w:tcPr>
          <w:p w14:paraId="64348E57" w14:textId="711A9AAA" w:rsidR="00657244" w:rsidDel="008D3B9E" w:rsidRDefault="00657244" w:rsidP="00BF7758">
            <w:pPr>
              <w:bidi/>
              <w:rPr>
                <w:del w:id="2995" w:author="Amos Baranes" w:date="2020-03-22T09:38:00Z"/>
                <w:rtl/>
              </w:rPr>
            </w:pPr>
            <w:del w:id="2996" w:author="Amos Baranes" w:date="2020-03-22T09:38:00Z">
              <w:r w:rsidDel="008D3B9E">
                <w:rPr>
                  <w:rFonts w:hint="cs"/>
                  <w:rtl/>
                </w:rPr>
                <w:delText>1</w:delText>
              </w:r>
            </w:del>
          </w:p>
        </w:tc>
        <w:tc>
          <w:tcPr>
            <w:tcW w:w="2846" w:type="dxa"/>
          </w:tcPr>
          <w:p w14:paraId="4F45892E" w14:textId="62AE242B" w:rsidR="00657244" w:rsidRPr="00715337" w:rsidDel="008D3B9E" w:rsidRDefault="00657244" w:rsidP="00BF7758">
            <w:pPr>
              <w:bidi/>
              <w:rPr>
                <w:del w:id="2997" w:author="Amos Baranes" w:date="2020-03-22T09:38:00Z"/>
                <w:rtl/>
              </w:rPr>
            </w:pPr>
            <w:del w:id="2998" w:author="Amos Baranes" w:date="2020-03-22T09:38:00Z">
              <w:r w:rsidDel="008D3B9E">
                <w:rPr>
                  <w:rFonts w:cs="Arial" w:hint="cs"/>
                  <w:rtl/>
                </w:rPr>
                <w:delText>ב</w:delText>
              </w:r>
              <w:r w:rsidDel="008D3B9E">
                <w:rPr>
                  <w:rFonts w:cs="Arial"/>
                  <w:rtl/>
                </w:rPr>
                <w:delText>ההגדר</w:delText>
              </w:r>
              <w:r w:rsidDel="008D3B9E">
                <w:rPr>
                  <w:rFonts w:cs="Arial" w:hint="cs"/>
                  <w:rtl/>
                </w:rPr>
                <w:delText>ות</w:delText>
              </w:r>
              <w:r w:rsidRPr="00715337" w:rsidDel="008D3B9E">
                <w:rPr>
                  <w:rFonts w:cs="Arial"/>
                  <w:rtl/>
                </w:rPr>
                <w:delText xml:space="preserve"> של</w:delText>
              </w:r>
              <w:r w:rsidRPr="00715337" w:rsidDel="008D3B9E">
                <w:rPr>
                  <w:rFonts w:cs="Arial" w:hint="cs"/>
                  <w:rtl/>
                </w:rPr>
                <w:delText xml:space="preserve"> </w:delText>
              </w:r>
              <w:r w:rsidRPr="00715337" w:rsidDel="008D3B9E">
                <w:delText xml:space="preserve"> </w:delText>
              </w:r>
              <w:r w:rsidRPr="00715337" w:rsidDel="008D3B9E">
                <w:rPr>
                  <w:rFonts w:hint="cs"/>
                </w:rPr>
                <w:delText>HIP</w:delText>
              </w:r>
              <w:r w:rsidRPr="00715337" w:rsidDel="008D3B9E">
                <w:rPr>
                  <w:rFonts w:hint="cs"/>
                  <w:rtl/>
                </w:rPr>
                <w:delText>,</w:delText>
              </w:r>
              <w:r w:rsidDel="008D3B9E">
                <w:rPr>
                  <w:rtl/>
                </w:rPr>
                <w:delText xml:space="preserve"> </w:delText>
              </w:r>
              <w:r w:rsidRPr="00F239E5" w:rsidDel="008D3B9E">
                <w:rPr>
                  <w:rFonts w:cs="Arial"/>
                  <w:rtl/>
                </w:rPr>
                <w:delText xml:space="preserve">הגדר </w:delText>
              </w:r>
              <w:r w:rsidDel="008D3B9E">
                <w:rPr>
                  <w:rFonts w:cs="Arial" w:hint="cs"/>
                  <w:rtl/>
                </w:rPr>
                <w:delText>שם כינוי</w:delText>
              </w:r>
              <w:r w:rsidDel="008D3B9E">
                <w:rPr>
                  <w:rFonts w:cs="Arial"/>
                </w:rPr>
                <w:delText>Amos</w:delText>
              </w:r>
              <w:r w:rsidRPr="00715337" w:rsidDel="008D3B9E">
                <w:delText xml:space="preserve"> </w:delText>
              </w:r>
            </w:del>
          </w:p>
        </w:tc>
        <w:tc>
          <w:tcPr>
            <w:tcW w:w="2966" w:type="dxa"/>
          </w:tcPr>
          <w:p w14:paraId="39AC80EE" w14:textId="4DAE6B4C" w:rsidR="00657244" w:rsidRPr="00715337" w:rsidDel="008D3B9E" w:rsidRDefault="00657244" w:rsidP="00BF7758">
            <w:pPr>
              <w:bidi/>
              <w:rPr>
                <w:del w:id="2999" w:author="Amos Baranes" w:date="2020-03-22T09:38:00Z"/>
                <w:rtl/>
              </w:rPr>
            </w:pPr>
          </w:p>
        </w:tc>
        <w:tc>
          <w:tcPr>
            <w:tcW w:w="2913" w:type="dxa"/>
          </w:tcPr>
          <w:p w14:paraId="29DAEE6C" w14:textId="37572F1B" w:rsidR="00657244" w:rsidRPr="00715337" w:rsidDel="008D3B9E" w:rsidRDefault="00657244" w:rsidP="00BF7758">
            <w:pPr>
              <w:bidi/>
              <w:rPr>
                <w:del w:id="3000" w:author="Amos Baranes" w:date="2020-03-22T09:38:00Z"/>
                <w:rtl/>
              </w:rPr>
            </w:pPr>
          </w:p>
        </w:tc>
        <w:tc>
          <w:tcPr>
            <w:tcW w:w="773" w:type="dxa"/>
          </w:tcPr>
          <w:p w14:paraId="4EF97568" w14:textId="5484C8F1" w:rsidR="00657244" w:rsidDel="008D3B9E" w:rsidRDefault="00657244" w:rsidP="00BF7758">
            <w:pPr>
              <w:bidi/>
              <w:rPr>
                <w:del w:id="3001" w:author="Amos Baranes" w:date="2020-03-22T09:38:00Z"/>
                <w:rtl/>
              </w:rPr>
            </w:pPr>
            <w:del w:id="3002" w:author="Amos Baranes" w:date="2020-03-22T09:38:00Z">
              <w:r w:rsidDel="008D3B9E">
                <w:rPr>
                  <w:rFonts w:hint="cs"/>
                  <w:rtl/>
                </w:rPr>
                <w:delText>בוצע</w:delText>
              </w:r>
            </w:del>
          </w:p>
        </w:tc>
      </w:tr>
      <w:tr w:rsidR="00657244" w:rsidDel="008D3B9E" w14:paraId="143853E3" w14:textId="1926B76E" w:rsidTr="00BF7758">
        <w:trPr>
          <w:del w:id="3003" w:author="Amos Baranes" w:date="2020-03-22T09:38:00Z"/>
        </w:trPr>
        <w:tc>
          <w:tcPr>
            <w:tcW w:w="425" w:type="dxa"/>
          </w:tcPr>
          <w:p w14:paraId="273BFDE6" w14:textId="0686D32D" w:rsidR="00657244" w:rsidDel="008D3B9E" w:rsidRDefault="00657244" w:rsidP="00BF7758">
            <w:pPr>
              <w:bidi/>
              <w:rPr>
                <w:del w:id="3004" w:author="Amos Baranes" w:date="2020-03-22T09:38:00Z"/>
                <w:rtl/>
              </w:rPr>
            </w:pPr>
            <w:del w:id="3005" w:author="Amos Baranes" w:date="2020-03-22T09:38:00Z">
              <w:r w:rsidDel="008D3B9E">
                <w:rPr>
                  <w:rFonts w:hint="cs"/>
                  <w:rtl/>
                </w:rPr>
                <w:delText>2</w:delText>
              </w:r>
            </w:del>
          </w:p>
        </w:tc>
        <w:tc>
          <w:tcPr>
            <w:tcW w:w="2846" w:type="dxa"/>
          </w:tcPr>
          <w:p w14:paraId="438824D1" w14:textId="1DB9A389" w:rsidR="00657244" w:rsidRPr="00715337" w:rsidDel="008D3B9E" w:rsidRDefault="00657244" w:rsidP="00BF7758">
            <w:pPr>
              <w:bidi/>
              <w:rPr>
                <w:del w:id="3006" w:author="Amos Baranes" w:date="2020-03-22T09:38:00Z"/>
                <w:rtl/>
              </w:rPr>
            </w:pPr>
            <w:del w:id="3007" w:author="Amos Baranes" w:date="2020-03-22T09:38:00Z">
              <w:r w:rsidDel="008D3B9E">
                <w:rPr>
                  <w:rFonts w:hint="cs"/>
                  <w:rtl/>
                </w:rPr>
                <w:delText xml:space="preserve">גש ליד מכשיר ה </w:delText>
              </w:r>
              <w:r w:rsidDel="008D3B9E">
                <w:rPr>
                  <w:rFonts w:hint="cs"/>
                </w:rPr>
                <w:delText>HIP</w:delText>
              </w:r>
              <w:r w:rsidDel="008D3B9E">
                <w:rPr>
                  <w:rFonts w:hint="cs"/>
                  <w:rtl/>
                </w:rPr>
                <w:delText xml:space="preserve"> וא</w:delText>
              </w:r>
              <w:r w:rsidR="004C0921" w:rsidDel="008D3B9E">
                <w:rPr>
                  <w:rFonts w:hint="cs"/>
                  <w:rtl/>
                </w:rPr>
                <w:delText>מו</w:delText>
              </w:r>
              <w:r w:rsidDel="008D3B9E">
                <w:rPr>
                  <w:rFonts w:hint="cs"/>
                  <w:rtl/>
                </w:rPr>
                <w:delText>ר "</w:delText>
              </w:r>
              <w:r w:rsidDel="008D3B9E">
                <w:delText>Hello Hipcam</w:delText>
              </w:r>
              <w:r w:rsidDel="008D3B9E">
                <w:rPr>
                  <w:rFonts w:hint="cs"/>
                  <w:rtl/>
                </w:rPr>
                <w:delText>"</w:delText>
              </w:r>
            </w:del>
          </w:p>
        </w:tc>
        <w:tc>
          <w:tcPr>
            <w:tcW w:w="2966" w:type="dxa"/>
          </w:tcPr>
          <w:p w14:paraId="58F92B9C" w14:textId="5E5C4392" w:rsidR="00657244" w:rsidRPr="00715337" w:rsidDel="008D3B9E" w:rsidRDefault="00657244" w:rsidP="00BF7758">
            <w:pPr>
              <w:bidi/>
              <w:rPr>
                <w:del w:id="3008" w:author="Amos Baranes" w:date="2020-03-22T09:38:00Z"/>
                <w:rtl/>
              </w:rPr>
            </w:pPr>
            <w:del w:id="3009" w:author="Amos Baranes" w:date="2020-03-22T09:38:00Z">
              <w:r w:rsidDel="008D3B9E">
                <w:rPr>
                  <w:rFonts w:hint="cs"/>
                  <w:rtl/>
                </w:rPr>
                <w:delText xml:space="preserve">מכשיר ה </w:delText>
              </w:r>
              <w:r w:rsidDel="008D3B9E">
                <w:rPr>
                  <w:rFonts w:hint="cs"/>
                </w:rPr>
                <w:delText>HIP</w:delText>
              </w:r>
              <w:r w:rsidDel="008D3B9E">
                <w:rPr>
                  <w:rFonts w:hint="cs"/>
                  <w:rtl/>
                </w:rPr>
                <w:delText xml:space="preserve"> אמור לענות: </w:delText>
              </w:r>
              <w:r w:rsidDel="008D3B9E">
                <w:delText>“How may I assist you”</w:delText>
              </w:r>
            </w:del>
          </w:p>
        </w:tc>
        <w:tc>
          <w:tcPr>
            <w:tcW w:w="2913" w:type="dxa"/>
          </w:tcPr>
          <w:p w14:paraId="6A0AD6A9" w14:textId="1EA8887D" w:rsidR="00657244" w:rsidRPr="00715337" w:rsidDel="008D3B9E" w:rsidRDefault="00657244" w:rsidP="00BF7758">
            <w:pPr>
              <w:bidi/>
              <w:rPr>
                <w:del w:id="3010" w:author="Amos Baranes" w:date="2020-03-22T09:38:00Z"/>
                <w:rtl/>
              </w:rPr>
            </w:pPr>
            <w:del w:id="3011" w:author="Amos Baranes" w:date="2020-03-22T09:38:00Z">
              <w:r w:rsidDel="008D3B9E">
                <w:rPr>
                  <w:rFonts w:hint="cs"/>
                  <w:rtl/>
                </w:rPr>
                <w:delText xml:space="preserve">תהליך זה התבצע מספר פעמים. במרבית המקרים המכשיר לא הגיב.  אכן כשהמכשיר הגיב הוא ענה: </w:delText>
              </w:r>
              <w:r w:rsidDel="008D3B9E">
                <w:delText>“How may I assist you”</w:delText>
              </w:r>
            </w:del>
          </w:p>
        </w:tc>
        <w:tc>
          <w:tcPr>
            <w:tcW w:w="773" w:type="dxa"/>
          </w:tcPr>
          <w:p w14:paraId="3CDA0D2D" w14:textId="4288E785" w:rsidR="00657244" w:rsidDel="008D3B9E" w:rsidRDefault="00657244" w:rsidP="00BF7758">
            <w:pPr>
              <w:bidi/>
              <w:rPr>
                <w:del w:id="3012" w:author="Amos Baranes" w:date="2020-03-22T09:38:00Z"/>
                <w:rtl/>
              </w:rPr>
            </w:pPr>
          </w:p>
        </w:tc>
      </w:tr>
      <w:tr w:rsidR="00657244" w:rsidDel="008D3B9E" w14:paraId="2424FBA5" w14:textId="67FFAD2D" w:rsidTr="00BF7758">
        <w:trPr>
          <w:del w:id="3013" w:author="Amos Baranes" w:date="2020-03-22T09:38:00Z"/>
        </w:trPr>
        <w:tc>
          <w:tcPr>
            <w:tcW w:w="425" w:type="dxa"/>
          </w:tcPr>
          <w:p w14:paraId="4FF6EB74" w14:textId="2801530D" w:rsidR="00657244" w:rsidDel="008D3B9E" w:rsidRDefault="00657244" w:rsidP="00BF7758">
            <w:pPr>
              <w:bidi/>
              <w:rPr>
                <w:del w:id="3014" w:author="Amos Baranes" w:date="2020-03-22T09:38:00Z"/>
                <w:rtl/>
              </w:rPr>
            </w:pPr>
            <w:del w:id="3015" w:author="Amos Baranes" w:date="2020-03-22T09:38:00Z">
              <w:r w:rsidDel="008D3B9E">
                <w:rPr>
                  <w:rFonts w:hint="cs"/>
                  <w:rtl/>
                </w:rPr>
                <w:delText>3</w:delText>
              </w:r>
            </w:del>
          </w:p>
        </w:tc>
        <w:tc>
          <w:tcPr>
            <w:tcW w:w="2846" w:type="dxa"/>
          </w:tcPr>
          <w:p w14:paraId="4EB39FA0" w14:textId="7A42EA7B" w:rsidR="00657244" w:rsidDel="008D3B9E" w:rsidRDefault="00657244" w:rsidP="00BF7758">
            <w:pPr>
              <w:bidi/>
              <w:rPr>
                <w:del w:id="3016" w:author="Amos Baranes" w:date="2020-03-22T09:38:00Z"/>
                <w:rFonts w:cs="Arial"/>
                <w:rtl/>
              </w:rPr>
            </w:pPr>
            <w:del w:id="3017" w:author="Amos Baranes" w:date="2020-03-22T09:38:00Z">
              <w:r w:rsidDel="008D3B9E">
                <w:rPr>
                  <w:rFonts w:cs="Arial" w:hint="cs"/>
                  <w:rtl/>
                </w:rPr>
                <w:delText xml:space="preserve">אמור: </w:delText>
              </w:r>
              <w:r w:rsidDel="008D3B9E">
                <w:delText>“Please call Amos”</w:delText>
              </w:r>
            </w:del>
          </w:p>
        </w:tc>
        <w:tc>
          <w:tcPr>
            <w:tcW w:w="2966" w:type="dxa"/>
          </w:tcPr>
          <w:p w14:paraId="5BFF98D6" w14:textId="485EC14A" w:rsidR="00657244" w:rsidDel="008D3B9E" w:rsidRDefault="00657244" w:rsidP="00BF7758">
            <w:pPr>
              <w:bidi/>
              <w:rPr>
                <w:del w:id="3018" w:author="Amos Baranes" w:date="2020-03-22T09:38:00Z"/>
                <w:rFonts w:cs="Arial"/>
                <w:rtl/>
              </w:rPr>
            </w:pPr>
            <w:del w:id="3019" w:author="Amos Baranes" w:date="2020-03-22T09:38:00Z">
              <w:r w:rsidDel="008D3B9E">
                <w:rPr>
                  <w:rFonts w:cs="Arial" w:hint="cs"/>
                  <w:rtl/>
                </w:rPr>
                <w:delText xml:space="preserve">מכשיר ה </w:delText>
              </w:r>
              <w:r w:rsidDel="008D3B9E">
                <w:rPr>
                  <w:rFonts w:cs="Arial" w:hint="cs"/>
                </w:rPr>
                <w:delText>HIP</w:delText>
              </w:r>
              <w:r w:rsidDel="008D3B9E">
                <w:rPr>
                  <w:rFonts w:cs="Arial" w:hint="cs"/>
                  <w:rtl/>
                </w:rPr>
                <w:delText xml:space="preserve"> אמור להתקשר ל </w:delText>
              </w:r>
              <w:r w:rsidDel="008D3B9E">
                <w:rPr>
                  <w:rFonts w:cs="Arial"/>
                </w:rPr>
                <w:delText>Amos</w:delText>
              </w:r>
              <w:r w:rsidDel="008D3B9E">
                <w:rPr>
                  <w:rFonts w:cs="Arial" w:hint="cs"/>
                  <w:rtl/>
                </w:rPr>
                <w:delText xml:space="preserve">. </w:delText>
              </w:r>
            </w:del>
          </w:p>
        </w:tc>
        <w:tc>
          <w:tcPr>
            <w:tcW w:w="2913" w:type="dxa"/>
          </w:tcPr>
          <w:p w14:paraId="7797302B" w14:textId="3BDD557A" w:rsidR="00657244" w:rsidRPr="00715337" w:rsidDel="008D3B9E" w:rsidRDefault="00657244" w:rsidP="00BF7758">
            <w:pPr>
              <w:bidi/>
              <w:rPr>
                <w:del w:id="3020" w:author="Amos Baranes" w:date="2020-03-22T09:38:00Z"/>
                <w:rtl/>
              </w:rPr>
            </w:pPr>
            <w:del w:id="3021" w:author="Amos Baranes" w:date="2020-03-22T09:38:00Z">
              <w:r w:rsidDel="008D3B9E">
                <w:rPr>
                  <w:rFonts w:hint="cs"/>
                  <w:rtl/>
                </w:rPr>
                <w:delText xml:space="preserve">המכשיר משיב: </w:delText>
              </w:r>
              <w:r w:rsidDel="008D3B9E">
                <w:delText>“Sorry I can’t make calls yet.”</w:delText>
              </w:r>
            </w:del>
          </w:p>
        </w:tc>
        <w:tc>
          <w:tcPr>
            <w:tcW w:w="773" w:type="dxa"/>
          </w:tcPr>
          <w:p w14:paraId="7E1FC712" w14:textId="35250363" w:rsidR="00657244" w:rsidDel="008D3B9E" w:rsidRDefault="00657244" w:rsidP="00BF7758">
            <w:pPr>
              <w:bidi/>
              <w:rPr>
                <w:del w:id="3022" w:author="Amos Baranes" w:date="2020-03-22T09:38:00Z"/>
                <w:rtl/>
              </w:rPr>
            </w:pPr>
          </w:p>
        </w:tc>
      </w:tr>
    </w:tbl>
    <w:p w14:paraId="39D6B764" w14:textId="5B0E4402" w:rsidR="00657244" w:rsidDel="008D3B9E" w:rsidRDefault="00657244" w:rsidP="00657244">
      <w:pPr>
        <w:ind w:firstLine="360"/>
        <w:rPr>
          <w:del w:id="3023" w:author="Amos Baranes" w:date="2020-03-22T09:38:00Z"/>
        </w:rPr>
      </w:pPr>
      <w:del w:id="3024" w:author="Amos Baranes" w:date="2020-03-22T09:38:00Z">
        <w:r w:rsidDel="008D3B9E">
          <w:delText xml:space="preserve"> </w:delText>
        </w:r>
      </w:del>
    </w:p>
    <w:p w14:paraId="7D4657FB" w14:textId="34494083" w:rsidR="00657244" w:rsidDel="008D3B9E" w:rsidRDefault="00657244" w:rsidP="00657244">
      <w:pPr>
        <w:bidi/>
        <w:ind w:firstLine="360"/>
        <w:rPr>
          <w:del w:id="3025" w:author="Amos Baranes" w:date="2020-03-22T09:38:00Z"/>
        </w:rPr>
      </w:pPr>
      <w:del w:id="3026" w:author="Amos Baranes" w:date="2020-03-22T09:38:00Z">
        <w:r w:rsidDel="008D3B9E">
          <w:delText>5.1.14</w:delText>
        </w:r>
        <w:r w:rsidDel="008D3B9E">
          <w:tab/>
        </w:r>
        <w:r w:rsidDel="008D3B9E">
          <w:rPr>
            <w:rFonts w:cs="Arial"/>
            <w:rtl/>
          </w:rPr>
          <w:delText>בד</w:delText>
        </w:r>
        <w:r w:rsidDel="008D3B9E">
          <w:rPr>
            <w:rFonts w:cs="Arial" w:hint="cs"/>
            <w:rtl/>
          </w:rPr>
          <w:delText>י</w:delText>
        </w:r>
        <w:r w:rsidRPr="004757AA" w:rsidDel="008D3B9E">
          <w:rPr>
            <w:rFonts w:cs="Arial"/>
            <w:rtl/>
          </w:rPr>
          <w:delText>ק</w:delText>
        </w:r>
        <w:r w:rsidDel="008D3B9E">
          <w:rPr>
            <w:rFonts w:cs="Arial" w:hint="cs"/>
            <w:rtl/>
          </w:rPr>
          <w:delText>ת</w:delText>
        </w:r>
        <w:r w:rsidRPr="004757AA" w:rsidDel="008D3B9E">
          <w:rPr>
            <w:rFonts w:cs="Arial"/>
            <w:rtl/>
          </w:rPr>
          <w:delText xml:space="preserve"> מחוון מיפוי </w:delText>
        </w:r>
        <w:r w:rsidDel="008D3B9E">
          <w:rPr>
            <w:rFonts w:cs="Arial" w:hint="cs"/>
            <w:rtl/>
          </w:rPr>
          <w:delText>גלובלי (0059)</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8D3B9E" w14:paraId="3FFC0ADF" w14:textId="158A3B6F" w:rsidTr="00BF7758">
        <w:trPr>
          <w:del w:id="3027" w:author="Amos Baranes" w:date="2020-03-22T09:38:00Z"/>
        </w:trPr>
        <w:tc>
          <w:tcPr>
            <w:tcW w:w="425" w:type="dxa"/>
          </w:tcPr>
          <w:p w14:paraId="0EAA4487" w14:textId="25ED0ACE" w:rsidR="00657244" w:rsidDel="008D3B9E" w:rsidRDefault="00657244" w:rsidP="00BF7758">
            <w:pPr>
              <w:bidi/>
              <w:rPr>
                <w:del w:id="3028" w:author="Amos Baranes" w:date="2020-03-22T09:38:00Z"/>
                <w:rtl/>
              </w:rPr>
            </w:pPr>
            <w:del w:id="3029" w:author="Amos Baranes" w:date="2020-03-22T09:38:00Z">
              <w:r w:rsidDel="008D3B9E">
                <w:rPr>
                  <w:rFonts w:hint="cs"/>
                  <w:rtl/>
                </w:rPr>
                <w:delText>#</w:delText>
              </w:r>
            </w:del>
          </w:p>
        </w:tc>
        <w:tc>
          <w:tcPr>
            <w:tcW w:w="2846" w:type="dxa"/>
          </w:tcPr>
          <w:p w14:paraId="3513AAC3" w14:textId="310BDC3C" w:rsidR="00657244" w:rsidDel="008D3B9E" w:rsidRDefault="00657244" w:rsidP="00BF7758">
            <w:pPr>
              <w:bidi/>
              <w:rPr>
                <w:del w:id="3030" w:author="Amos Baranes" w:date="2020-03-22T09:38:00Z"/>
                <w:rtl/>
              </w:rPr>
            </w:pPr>
            <w:del w:id="3031" w:author="Amos Baranes" w:date="2020-03-22T09:38:00Z">
              <w:r w:rsidDel="008D3B9E">
                <w:rPr>
                  <w:rFonts w:hint="cs"/>
                  <w:rtl/>
                </w:rPr>
                <w:delText>שלבי ביצוע ההפעלה</w:delText>
              </w:r>
            </w:del>
          </w:p>
        </w:tc>
        <w:tc>
          <w:tcPr>
            <w:tcW w:w="2966" w:type="dxa"/>
          </w:tcPr>
          <w:p w14:paraId="4E8ACBC3" w14:textId="13AF4472" w:rsidR="00657244" w:rsidDel="008D3B9E" w:rsidRDefault="00657244" w:rsidP="00BF7758">
            <w:pPr>
              <w:bidi/>
              <w:rPr>
                <w:del w:id="3032" w:author="Amos Baranes" w:date="2020-03-22T09:38:00Z"/>
                <w:rtl/>
              </w:rPr>
            </w:pPr>
            <w:del w:id="3033" w:author="Amos Baranes" w:date="2020-03-22T09:38:00Z">
              <w:r w:rsidDel="008D3B9E">
                <w:rPr>
                  <w:rFonts w:hint="cs"/>
                  <w:rtl/>
                </w:rPr>
                <w:delText>תוצאה צפויה</w:delText>
              </w:r>
            </w:del>
          </w:p>
        </w:tc>
        <w:tc>
          <w:tcPr>
            <w:tcW w:w="2913" w:type="dxa"/>
          </w:tcPr>
          <w:p w14:paraId="3DB7D846" w14:textId="7A4C9CC9" w:rsidR="00657244" w:rsidDel="008D3B9E" w:rsidRDefault="00657244" w:rsidP="00BF7758">
            <w:pPr>
              <w:bidi/>
              <w:rPr>
                <w:del w:id="3034" w:author="Amos Baranes" w:date="2020-03-22T09:38:00Z"/>
                <w:rtl/>
              </w:rPr>
            </w:pPr>
            <w:del w:id="3035" w:author="Amos Baranes" w:date="2020-03-22T09:38:00Z">
              <w:r w:rsidDel="008D3B9E">
                <w:rPr>
                  <w:rFonts w:hint="cs"/>
                  <w:rtl/>
                </w:rPr>
                <w:delText>סטטוס</w:delText>
              </w:r>
            </w:del>
          </w:p>
        </w:tc>
        <w:tc>
          <w:tcPr>
            <w:tcW w:w="773" w:type="dxa"/>
          </w:tcPr>
          <w:p w14:paraId="50F0C680" w14:textId="57D4B0AA" w:rsidR="00657244" w:rsidDel="008D3B9E" w:rsidRDefault="00657244" w:rsidP="00BF7758">
            <w:pPr>
              <w:bidi/>
              <w:rPr>
                <w:del w:id="3036" w:author="Amos Baranes" w:date="2020-03-22T09:38:00Z"/>
                <w:rtl/>
              </w:rPr>
            </w:pPr>
            <w:del w:id="3037" w:author="Amos Baranes" w:date="2020-03-22T09:38:00Z">
              <w:r w:rsidDel="008D3B9E">
                <w:rPr>
                  <w:rFonts w:hint="cs"/>
                  <w:rtl/>
                </w:rPr>
                <w:delText>הערות</w:delText>
              </w:r>
            </w:del>
          </w:p>
        </w:tc>
      </w:tr>
      <w:tr w:rsidR="00657244" w:rsidDel="008D3B9E" w14:paraId="2EFD7110" w14:textId="1B7C20B0" w:rsidTr="00BF7758">
        <w:trPr>
          <w:del w:id="3038" w:author="Amos Baranes" w:date="2020-03-22T09:38:00Z"/>
        </w:trPr>
        <w:tc>
          <w:tcPr>
            <w:tcW w:w="425" w:type="dxa"/>
          </w:tcPr>
          <w:p w14:paraId="4339D5D8" w14:textId="4B777EEC" w:rsidR="00657244" w:rsidDel="008D3B9E" w:rsidRDefault="00657244" w:rsidP="00BF7758">
            <w:pPr>
              <w:bidi/>
              <w:rPr>
                <w:del w:id="3039" w:author="Amos Baranes" w:date="2020-03-22T09:38:00Z"/>
                <w:rtl/>
              </w:rPr>
            </w:pPr>
            <w:del w:id="3040" w:author="Amos Baranes" w:date="2020-03-22T09:38:00Z">
              <w:r w:rsidDel="008D3B9E">
                <w:rPr>
                  <w:rFonts w:hint="cs"/>
                  <w:rtl/>
                </w:rPr>
                <w:delText>1</w:delText>
              </w:r>
            </w:del>
          </w:p>
        </w:tc>
        <w:tc>
          <w:tcPr>
            <w:tcW w:w="2846" w:type="dxa"/>
          </w:tcPr>
          <w:p w14:paraId="1CCD883A" w14:textId="4AAB87AF" w:rsidR="00657244" w:rsidRPr="00715337" w:rsidDel="008D3B9E" w:rsidRDefault="00657244" w:rsidP="00BF7758">
            <w:pPr>
              <w:bidi/>
              <w:rPr>
                <w:del w:id="3041" w:author="Amos Baranes" w:date="2020-03-22T09:38:00Z"/>
              </w:rPr>
            </w:pPr>
            <w:del w:id="3042" w:author="Amos Baranes" w:date="2020-03-22T09:38:00Z">
              <w:r w:rsidDel="008D3B9E">
                <w:rPr>
                  <w:rFonts w:hint="cs"/>
                  <w:rtl/>
                </w:rPr>
                <w:delText>במסך "</w:delText>
              </w:r>
              <w:r w:rsidDel="008D3B9E">
                <w:rPr>
                  <w:rFonts w:hint="cs"/>
                </w:rPr>
                <w:delText>L</w:delText>
              </w:r>
              <w:r w:rsidDel="008D3B9E">
                <w:delText>ive</w:delText>
              </w:r>
              <w:r w:rsidDel="008D3B9E">
                <w:rPr>
                  <w:rFonts w:hint="cs"/>
                  <w:rtl/>
                </w:rPr>
                <w:delText xml:space="preserve">" לחץ על סמל </w:delText>
              </w:r>
              <w:r w:rsidDel="008D3B9E">
                <w:delText>“Location”</w:delText>
              </w:r>
            </w:del>
          </w:p>
        </w:tc>
        <w:tc>
          <w:tcPr>
            <w:tcW w:w="2966" w:type="dxa"/>
          </w:tcPr>
          <w:p w14:paraId="13EFDADC" w14:textId="3D6C4414" w:rsidR="00657244" w:rsidRPr="00715337" w:rsidDel="008D3B9E" w:rsidRDefault="00657244" w:rsidP="00BF7758">
            <w:pPr>
              <w:bidi/>
              <w:rPr>
                <w:del w:id="3043" w:author="Amos Baranes" w:date="2020-03-22T09:38:00Z"/>
                <w:rtl/>
              </w:rPr>
            </w:pPr>
            <w:del w:id="3044" w:author="Amos Baranes" w:date="2020-03-22T09:38:00Z">
              <w:r w:rsidDel="008D3B9E">
                <w:rPr>
                  <w:rFonts w:hint="cs"/>
                  <w:rtl/>
                </w:rPr>
                <w:delText xml:space="preserve">סימול מיקום המכשיר </w:delText>
              </w:r>
              <w:r w:rsidDel="008D3B9E">
                <w:rPr>
                  <w:rFonts w:hint="cs"/>
                </w:rPr>
                <w:delText>HIP</w:delText>
              </w:r>
              <w:r w:rsidDel="008D3B9E">
                <w:rPr>
                  <w:rFonts w:hint="cs"/>
                  <w:rtl/>
                </w:rPr>
                <w:delText xml:space="preserve"> על מפה</w:delText>
              </w:r>
            </w:del>
          </w:p>
        </w:tc>
        <w:tc>
          <w:tcPr>
            <w:tcW w:w="2913" w:type="dxa"/>
          </w:tcPr>
          <w:p w14:paraId="73ABEFD4" w14:textId="2B137AF4" w:rsidR="00657244" w:rsidRPr="00715337" w:rsidDel="008D3B9E" w:rsidRDefault="00657244" w:rsidP="00BF7758">
            <w:pPr>
              <w:bidi/>
              <w:rPr>
                <w:del w:id="3045" w:author="Amos Baranes" w:date="2020-03-22T09:38:00Z"/>
                <w:rtl/>
              </w:rPr>
            </w:pPr>
            <w:del w:id="3046" w:author="Amos Baranes" w:date="2020-03-22T09:38:00Z">
              <w:r w:rsidDel="008D3B9E">
                <w:rPr>
                  <w:rFonts w:hint="cs"/>
                  <w:rtl/>
                </w:rPr>
                <w:delText>עובד כמתוכנן</w:delText>
              </w:r>
            </w:del>
          </w:p>
        </w:tc>
        <w:tc>
          <w:tcPr>
            <w:tcW w:w="773" w:type="dxa"/>
          </w:tcPr>
          <w:p w14:paraId="261C83EA" w14:textId="0709BBF3" w:rsidR="00657244" w:rsidDel="008D3B9E" w:rsidRDefault="00657244" w:rsidP="00BF7758">
            <w:pPr>
              <w:bidi/>
              <w:rPr>
                <w:del w:id="3047" w:author="Amos Baranes" w:date="2020-03-22T09:38:00Z"/>
                <w:rtl/>
              </w:rPr>
            </w:pPr>
            <w:del w:id="3048" w:author="Amos Baranes" w:date="2020-03-22T09:38:00Z">
              <w:r w:rsidDel="008D3B9E">
                <w:rPr>
                  <w:rFonts w:hint="cs"/>
                  <w:rtl/>
                </w:rPr>
                <w:delText>בוצע</w:delText>
              </w:r>
            </w:del>
          </w:p>
        </w:tc>
      </w:tr>
    </w:tbl>
    <w:p w14:paraId="4BE75079" w14:textId="03FEB763" w:rsidR="00657244" w:rsidDel="008D3B9E" w:rsidRDefault="00657244" w:rsidP="00657244">
      <w:pPr>
        <w:bidi/>
        <w:ind w:firstLine="360"/>
        <w:rPr>
          <w:del w:id="3049" w:author="Amos Baranes" w:date="2020-03-22T09:38:00Z"/>
          <w:rtl/>
        </w:rPr>
      </w:pPr>
    </w:p>
    <w:p w14:paraId="04070DC0" w14:textId="041F086B" w:rsidR="006962CA" w:rsidDel="008D3B9E" w:rsidRDefault="006962CA" w:rsidP="00CA40A8">
      <w:pPr>
        <w:pStyle w:val="ListParagraph"/>
        <w:numPr>
          <w:ilvl w:val="0"/>
          <w:numId w:val="13"/>
        </w:numPr>
        <w:bidi/>
        <w:spacing w:after="0" w:line="360" w:lineRule="auto"/>
        <w:rPr>
          <w:del w:id="3050" w:author="Amos Baranes" w:date="2020-03-22T09:38:00Z"/>
        </w:rPr>
      </w:pPr>
      <w:del w:id="3051" w:author="Amos Baranes" w:date="2020-03-22T09:38:00Z">
        <w:r w:rsidDel="008D3B9E">
          <w:rPr>
            <w:rFonts w:hint="cs"/>
            <w:rtl/>
          </w:rPr>
          <w:delText>תרשים זרימה של רישום</w:delText>
        </w:r>
        <w:r w:rsidDel="008D3B9E">
          <w:delText xml:space="preserve">, </w:delText>
        </w:r>
        <w:r w:rsidDel="008D3B9E">
          <w:rPr>
            <w:rFonts w:hint="cs"/>
            <w:rtl/>
          </w:rPr>
          <w:delText>אימות</w:delText>
        </w:r>
        <w:r w:rsidDel="008D3B9E">
          <w:delText xml:space="preserve"> </w:delText>
        </w:r>
        <w:r w:rsidDel="008D3B9E">
          <w:rPr>
            <w:rFonts w:hint="cs"/>
            <w:rtl/>
          </w:rPr>
          <w:delText xml:space="preserve"> וסנכרון מכשיר </w:delText>
        </w:r>
        <w:r w:rsidDel="008D3B9E">
          <w:rPr>
            <w:rFonts w:hint="cs"/>
          </w:rPr>
          <w:delText>HIP</w:delText>
        </w:r>
        <w:r w:rsidR="00DF1003" w:rsidDel="008D3B9E">
          <w:rPr>
            <w:rFonts w:hint="cs"/>
            <w:rtl/>
          </w:rPr>
          <w:delText xml:space="preserve"> </w:delText>
        </w:r>
        <w:r w:rsidR="00A82B9B" w:rsidDel="008D3B9E">
          <w:rPr>
            <w:rFonts w:hint="cs"/>
            <w:rtl/>
          </w:rPr>
          <w:delText>(ראה נספח ב)</w:delText>
        </w:r>
      </w:del>
    </w:p>
    <w:p w14:paraId="1DA71F6C" w14:textId="2B0975BD" w:rsidR="006E74E2" w:rsidDel="008D3B9E" w:rsidRDefault="006962CA" w:rsidP="00E34E68">
      <w:pPr>
        <w:bidi/>
        <w:spacing w:after="0" w:line="360" w:lineRule="auto"/>
        <w:ind w:left="360"/>
        <w:rPr>
          <w:del w:id="3052" w:author="Amos Baranes" w:date="2020-03-22T09:38:00Z"/>
          <w:rtl/>
        </w:rPr>
      </w:pPr>
      <w:del w:id="3053" w:author="Amos Baranes" w:date="2020-03-22T09:38:00Z">
        <w:r w:rsidDel="008D3B9E">
          <w:delText>6.1</w:delText>
        </w:r>
        <w:r w:rsidDel="008D3B9E">
          <w:rPr>
            <w:rFonts w:hint="cs"/>
            <w:rtl/>
          </w:rPr>
          <w:tab/>
        </w:r>
        <w:r w:rsidR="006E74E2" w:rsidDel="008D3B9E">
          <w:rPr>
            <w:rFonts w:hint="cs"/>
            <w:rtl/>
          </w:rPr>
          <w:delText>תהליכים</w:delText>
        </w:r>
        <w:r w:rsidR="00E34E68" w:rsidDel="008D3B9E">
          <w:rPr>
            <w:rFonts w:hint="cs"/>
            <w:rtl/>
          </w:rPr>
          <w:delText xml:space="preserve"> בתרשים הזרימה</w:delText>
        </w:r>
        <w:r w:rsidR="006E74E2" w:rsidDel="008D3B9E">
          <w:rPr>
            <w:rFonts w:hint="cs"/>
            <w:rtl/>
          </w:rPr>
          <w:delText>:</w:delText>
        </w:r>
      </w:del>
    </w:p>
    <w:p w14:paraId="2F6D2D34" w14:textId="21ADF5B8" w:rsidR="006E74E2" w:rsidDel="008D3B9E" w:rsidRDefault="006E74E2" w:rsidP="006962CA">
      <w:pPr>
        <w:bidi/>
        <w:spacing w:after="0" w:line="360" w:lineRule="auto"/>
        <w:ind w:left="720"/>
        <w:rPr>
          <w:del w:id="3054" w:author="Amos Baranes" w:date="2020-03-22T09:38:00Z"/>
          <w:rtl/>
        </w:rPr>
      </w:pPr>
      <w:del w:id="3055" w:author="Amos Baranes" w:date="2020-03-22T09:38:00Z">
        <w:r w:rsidDel="008D3B9E">
          <w:rPr>
            <w:rFonts w:hint="cs"/>
            <w:rtl/>
          </w:rPr>
          <w:delText>א.</w:delText>
        </w:r>
        <w:r w:rsidDel="008D3B9E">
          <w:rPr>
            <w:rFonts w:hint="cs"/>
            <w:rtl/>
          </w:rPr>
          <w:tab/>
          <w:delText>רישום (</w:delText>
        </w:r>
        <w:r w:rsidDel="008D3B9E">
          <w:delText>Sign up</w:delText>
        </w:r>
        <w:r w:rsidDel="008D3B9E">
          <w:rPr>
            <w:rFonts w:hint="cs"/>
            <w:rtl/>
          </w:rPr>
          <w:delText>)</w:delText>
        </w:r>
      </w:del>
    </w:p>
    <w:p w14:paraId="0A6BFBDC" w14:textId="2A33C5B7" w:rsidR="006E74E2" w:rsidDel="008D3B9E" w:rsidRDefault="006E74E2" w:rsidP="006962CA">
      <w:pPr>
        <w:bidi/>
        <w:spacing w:after="0" w:line="360" w:lineRule="auto"/>
        <w:ind w:left="720"/>
        <w:rPr>
          <w:del w:id="3056" w:author="Amos Baranes" w:date="2020-03-22T09:38:00Z"/>
          <w:rtl/>
        </w:rPr>
      </w:pPr>
      <w:del w:id="3057" w:author="Amos Baranes" w:date="2020-03-22T09:38:00Z">
        <w:r w:rsidDel="008D3B9E">
          <w:rPr>
            <w:rFonts w:hint="cs"/>
            <w:rtl/>
          </w:rPr>
          <w:delText>ב.</w:delText>
        </w:r>
        <w:r w:rsidDel="008D3B9E">
          <w:rPr>
            <w:rtl/>
          </w:rPr>
          <w:tab/>
        </w:r>
        <w:r w:rsidDel="008D3B9E">
          <w:rPr>
            <w:rFonts w:hint="cs"/>
            <w:rtl/>
          </w:rPr>
          <w:delText>זיהו בכניסה למערכת</w:delText>
        </w:r>
        <w:r w:rsidDel="008D3B9E">
          <w:delText xml:space="preserve"> </w:delText>
        </w:r>
        <w:r w:rsidDel="008D3B9E">
          <w:rPr>
            <w:rFonts w:hint="cs"/>
            <w:rtl/>
          </w:rPr>
          <w:delText xml:space="preserve"> (</w:delText>
        </w:r>
        <w:r w:rsidDel="008D3B9E">
          <w:delText>Login</w:delText>
        </w:r>
        <w:r w:rsidDel="008D3B9E">
          <w:rPr>
            <w:rFonts w:hint="cs"/>
            <w:rtl/>
          </w:rPr>
          <w:delText>)</w:delText>
        </w:r>
      </w:del>
    </w:p>
    <w:p w14:paraId="6BA9E3D6" w14:textId="4187B26C" w:rsidR="00764784" w:rsidDel="008D3B9E" w:rsidRDefault="006E74E2" w:rsidP="006962CA">
      <w:pPr>
        <w:bidi/>
        <w:spacing w:after="0" w:line="360" w:lineRule="auto"/>
        <w:ind w:left="720"/>
        <w:rPr>
          <w:del w:id="3058" w:author="Amos Baranes" w:date="2020-03-22T09:38:00Z"/>
        </w:rPr>
      </w:pPr>
      <w:del w:id="3059" w:author="Amos Baranes" w:date="2020-03-22T09:38:00Z">
        <w:r w:rsidDel="008D3B9E">
          <w:rPr>
            <w:rFonts w:hint="cs"/>
            <w:rtl/>
          </w:rPr>
          <w:delText>ג.</w:delText>
        </w:r>
        <w:r w:rsidDel="008D3B9E">
          <w:rPr>
            <w:rtl/>
          </w:rPr>
          <w:tab/>
        </w:r>
        <w:r w:rsidDel="008D3B9E">
          <w:rPr>
            <w:rFonts w:hint="cs"/>
            <w:rtl/>
          </w:rPr>
          <w:delText xml:space="preserve">תהליך סריקה </w:delText>
        </w:r>
        <w:r w:rsidR="00764784" w:rsidDel="008D3B9E">
          <w:rPr>
            <w:rFonts w:hint="cs"/>
            <w:rtl/>
          </w:rPr>
          <w:delText xml:space="preserve">של קוד </w:delText>
        </w:r>
        <w:r w:rsidR="00764784" w:rsidDel="008D3B9E">
          <w:delText>QR</w:delText>
        </w:r>
      </w:del>
    </w:p>
    <w:p w14:paraId="6F967C6E" w14:textId="33B2F3E7" w:rsidR="00764784" w:rsidDel="008D3B9E" w:rsidRDefault="00764784" w:rsidP="006962CA">
      <w:pPr>
        <w:bidi/>
        <w:spacing w:after="0" w:line="360" w:lineRule="auto"/>
        <w:ind w:left="720"/>
        <w:rPr>
          <w:del w:id="3060" w:author="Amos Baranes" w:date="2020-03-22T09:38:00Z"/>
          <w:rtl/>
        </w:rPr>
      </w:pPr>
      <w:del w:id="3061" w:author="Amos Baranes" w:date="2020-03-22T09:38:00Z">
        <w:r w:rsidDel="008D3B9E">
          <w:rPr>
            <w:rFonts w:hint="cs"/>
            <w:rtl/>
          </w:rPr>
          <w:delText>ד.</w:delText>
        </w:r>
        <w:r w:rsidDel="008D3B9E">
          <w:rPr>
            <w:rFonts w:hint="cs"/>
            <w:rtl/>
          </w:rPr>
          <w:tab/>
          <w:delText>הוספת מכשיר</w:delText>
        </w:r>
      </w:del>
    </w:p>
    <w:p w14:paraId="7B30732E" w14:textId="5186BD05" w:rsidR="006962CA" w:rsidDel="008D3B9E" w:rsidRDefault="00597285" w:rsidP="006962CA">
      <w:pPr>
        <w:bidi/>
        <w:spacing w:after="0" w:line="360" w:lineRule="auto"/>
        <w:ind w:left="720"/>
        <w:rPr>
          <w:del w:id="3062" w:author="Amos Baranes" w:date="2020-03-22T09:38:00Z"/>
          <w:rtl/>
        </w:rPr>
      </w:pPr>
      <w:del w:id="3063" w:author="Amos Baranes" w:date="2020-03-22T09:38:00Z">
        <w:r w:rsidDel="008D3B9E">
          <w:rPr>
            <w:rFonts w:hint="cs"/>
            <w:rtl/>
          </w:rPr>
          <w:delText>ה.</w:delText>
        </w:r>
        <w:r w:rsidDel="008D3B9E">
          <w:rPr>
            <w:rtl/>
          </w:rPr>
          <w:tab/>
        </w:r>
        <w:r w:rsidR="006962CA" w:rsidDel="008D3B9E">
          <w:rPr>
            <w:rFonts w:hint="cs"/>
            <w:rtl/>
          </w:rPr>
          <w:delText>הוספת נתוני משתמש</w:delText>
        </w:r>
      </w:del>
    </w:p>
    <w:p w14:paraId="0CBFA938" w14:textId="0BB3E4C7" w:rsidR="00A82B9B" w:rsidDel="008D3B9E" w:rsidRDefault="006962CA" w:rsidP="00A82B9B">
      <w:pPr>
        <w:bidi/>
        <w:spacing w:after="0" w:line="360" w:lineRule="auto"/>
        <w:ind w:left="720"/>
        <w:rPr>
          <w:del w:id="3064" w:author="Amos Baranes" w:date="2020-03-22T09:38:00Z"/>
        </w:rPr>
      </w:pPr>
      <w:del w:id="3065" w:author="Amos Baranes" w:date="2020-03-22T09:38:00Z">
        <w:r w:rsidDel="008D3B9E">
          <w:rPr>
            <w:rFonts w:hint="cs"/>
            <w:rtl/>
          </w:rPr>
          <w:delText>ו.</w:delText>
        </w:r>
        <w:r w:rsidDel="008D3B9E">
          <w:rPr>
            <w:rtl/>
          </w:rPr>
          <w:tab/>
        </w:r>
        <w:r w:rsidDel="008D3B9E">
          <w:rPr>
            <w:rFonts w:hint="cs"/>
            <w:rtl/>
          </w:rPr>
          <w:delText>סנכרון מצלמה</w:delText>
        </w:r>
        <w:r w:rsidR="006E74E2" w:rsidDel="008D3B9E">
          <w:rPr>
            <w:rFonts w:hint="cs"/>
            <w:rtl/>
          </w:rPr>
          <w:delText xml:space="preserve"> </w:delText>
        </w:r>
      </w:del>
    </w:p>
    <w:p w14:paraId="2FCB8669" w14:textId="1246C803" w:rsidR="00E34E68" w:rsidDel="008D3B9E" w:rsidRDefault="00A82B9B" w:rsidP="00A82B9B">
      <w:pPr>
        <w:bidi/>
        <w:spacing w:after="0" w:line="360" w:lineRule="auto"/>
        <w:ind w:left="360"/>
        <w:rPr>
          <w:del w:id="3066" w:author="Amos Baranes" w:date="2020-03-22T09:38:00Z"/>
          <w:rtl/>
        </w:rPr>
      </w:pPr>
      <w:del w:id="3067" w:author="Amos Baranes" w:date="2020-03-22T09:38:00Z">
        <w:r w:rsidDel="008D3B9E">
          <w:delText>6.2</w:delText>
        </w:r>
        <w:r w:rsidDel="008D3B9E">
          <w:rPr>
            <w:rFonts w:hint="cs"/>
            <w:rtl/>
          </w:rPr>
          <w:tab/>
        </w:r>
        <w:r w:rsidR="00E34E68" w:rsidDel="008D3B9E">
          <w:rPr>
            <w:rFonts w:hint="cs"/>
            <w:rtl/>
          </w:rPr>
          <w:delText>שרתים ע</w:delText>
        </w:r>
        <w:r w:rsidR="004A0FBA" w:rsidDel="008D3B9E">
          <w:rPr>
            <w:rFonts w:hint="cs"/>
            <w:rtl/>
          </w:rPr>
          <w:delText>י</w:delText>
        </w:r>
        <w:r w:rsidR="00E34E68" w:rsidDel="008D3B9E">
          <w:rPr>
            <w:rFonts w:hint="cs"/>
            <w:rtl/>
          </w:rPr>
          <w:delText>קריים בתרשים הזרימה:</w:delText>
        </w:r>
      </w:del>
    </w:p>
    <w:p w14:paraId="2DF04569" w14:textId="3E60620D" w:rsidR="006962CA" w:rsidDel="008D3B9E" w:rsidRDefault="006962CA" w:rsidP="00E34E68">
      <w:pPr>
        <w:bidi/>
        <w:spacing w:after="0" w:line="360" w:lineRule="auto"/>
        <w:ind w:left="360" w:firstLine="360"/>
        <w:rPr>
          <w:del w:id="3068" w:author="Amos Baranes" w:date="2020-03-22T09:38:00Z"/>
          <w:rtl/>
        </w:rPr>
      </w:pPr>
      <w:del w:id="3069" w:author="Amos Baranes" w:date="2020-03-22T09:38:00Z">
        <w:r w:rsidDel="008D3B9E">
          <w:rPr>
            <w:rFonts w:hint="cs"/>
            <w:rtl/>
          </w:rPr>
          <w:delText>תהליכים אלו נעשים על מספר שרתים (למרות שההתיחסות אל</w:delText>
        </w:r>
        <w:r w:rsidR="00C4015B" w:rsidDel="008D3B9E">
          <w:rPr>
            <w:rFonts w:hint="cs"/>
            <w:rtl/>
          </w:rPr>
          <w:delText>י</w:delText>
        </w:r>
        <w:r w:rsidDel="008D3B9E">
          <w:rPr>
            <w:rFonts w:hint="cs"/>
            <w:rtl/>
          </w:rPr>
          <w:delText>הם בפטנט הינה: שרת מדיה) וכוללים:</w:delText>
        </w:r>
      </w:del>
    </w:p>
    <w:p w14:paraId="75A389C2" w14:textId="593B0422" w:rsidR="009307AE" w:rsidDel="008D3B9E" w:rsidRDefault="006962CA" w:rsidP="008C4B39">
      <w:pPr>
        <w:bidi/>
        <w:spacing w:after="0" w:line="360" w:lineRule="auto"/>
        <w:ind w:left="720"/>
        <w:rPr>
          <w:del w:id="3070" w:author="Amos Baranes" w:date="2020-03-22T09:38:00Z"/>
          <w:rtl/>
        </w:rPr>
      </w:pPr>
      <w:del w:id="3071" w:author="Amos Baranes" w:date="2020-03-22T09:38:00Z">
        <w:r w:rsidDel="008D3B9E">
          <w:rPr>
            <w:rFonts w:hint="cs"/>
            <w:rtl/>
          </w:rPr>
          <w:delText xml:space="preserve">א.שרת </w:delText>
        </w:r>
        <w:r w:rsidR="00B11CED" w:rsidDel="008D3B9E">
          <w:delText>Facer</w:delText>
        </w:r>
        <w:r w:rsidDel="008D3B9E">
          <w:rPr>
            <w:rFonts w:hint="cs"/>
            <w:rtl/>
          </w:rPr>
          <w:delText xml:space="preserve"> </w:delText>
        </w:r>
        <w:r w:rsidR="00A82B9B" w:rsidDel="008D3B9E">
          <w:rPr>
            <w:rFonts w:hint="cs"/>
            <w:rtl/>
          </w:rPr>
          <w:delText>הכתוב</w:delText>
        </w:r>
        <w:r w:rsidDel="008D3B9E">
          <w:rPr>
            <w:rFonts w:hint="cs"/>
            <w:rtl/>
          </w:rPr>
          <w:delText xml:space="preserve"> בשפת </w:delText>
        </w:r>
        <w:r w:rsidDel="008D3B9E">
          <w:rPr>
            <w:rFonts w:hint="cs"/>
          </w:rPr>
          <w:delText>P</w:delText>
        </w:r>
        <w:r w:rsidDel="008D3B9E">
          <w:delText>ython</w:delText>
        </w:r>
        <w:r w:rsidR="00A82B9B" w:rsidDel="008D3B9E">
          <w:delText xml:space="preserve"> 2.7</w:delText>
        </w:r>
        <w:r w:rsidDel="008D3B9E">
          <w:rPr>
            <w:rFonts w:hint="cs"/>
            <w:rtl/>
          </w:rPr>
          <w:delText xml:space="preserve"> </w:delText>
        </w:r>
        <w:r w:rsidR="00A82B9B" w:rsidDel="008D3B9E">
          <w:rPr>
            <w:rFonts w:hint="cs"/>
            <w:rtl/>
          </w:rPr>
          <w:delText>(</w:delText>
        </w:r>
        <w:r w:rsidR="00C4015B" w:rsidDel="008D3B9E">
          <w:rPr>
            <w:rFonts w:hint="cs"/>
            <w:rtl/>
          </w:rPr>
          <w:delText>ורציה שפג תוקפה ב 1/1/2020</w:delText>
        </w:r>
        <w:r w:rsidR="00A82B9B" w:rsidDel="008D3B9E">
          <w:rPr>
            <w:rFonts w:hint="cs"/>
            <w:rtl/>
          </w:rPr>
          <w:delText xml:space="preserve">) ומספר ספריות </w:delText>
        </w:r>
        <w:r w:rsidR="0099382E" w:rsidDel="008D3B9E">
          <w:rPr>
            <w:rFonts w:hint="cs"/>
            <w:rtl/>
          </w:rPr>
          <w:delText>הכוללת ספריה</w:delText>
        </w:r>
        <w:r w:rsidR="00C4015B" w:rsidDel="008D3B9E">
          <w:rPr>
            <w:rFonts w:hint="cs"/>
            <w:rtl/>
          </w:rPr>
          <w:delText xml:space="preserve"> </w:delText>
        </w:r>
        <w:r w:rsidR="00C4015B" w:rsidRPr="00C4015B" w:rsidDel="008D3B9E">
          <w:delText>face-recognition</w:delText>
        </w:r>
        <w:r w:rsidR="00C4015B" w:rsidDel="008D3B9E">
          <w:rPr>
            <w:rFonts w:hint="cs"/>
            <w:rtl/>
          </w:rPr>
          <w:delText xml:space="preserve"> </w:delText>
        </w:r>
        <w:r w:rsidR="0099382E" w:rsidDel="008D3B9E">
          <w:rPr>
            <w:rFonts w:hint="cs"/>
            <w:rtl/>
          </w:rPr>
          <w:delText>לזיהוי תמונה.</w:delText>
        </w:r>
        <w:r w:rsidR="00E312FC" w:rsidDel="008D3B9E">
          <w:delText xml:space="preserve">   </w:delText>
        </w:r>
        <w:r w:rsidR="00E312FC" w:rsidDel="008D3B9E">
          <w:rPr>
            <w:rFonts w:hint="cs"/>
            <w:rtl/>
          </w:rPr>
          <w:delText>ספריה זו</w:delText>
        </w:r>
        <w:r w:rsidR="008C4B39" w:rsidDel="008D3B9E">
          <w:rPr>
            <w:rFonts w:hint="cs"/>
            <w:rtl/>
          </w:rPr>
          <w:delText xml:space="preserve"> וכן ספריות אחרות המותקנות על שרת זה</w:delText>
        </w:r>
        <w:r w:rsidR="00E312FC" w:rsidDel="008D3B9E">
          <w:rPr>
            <w:rFonts w:hint="cs"/>
            <w:rtl/>
          </w:rPr>
          <w:delText xml:space="preserve"> הינ</w:delText>
        </w:r>
        <w:r w:rsidR="008C4B39" w:rsidDel="008D3B9E">
          <w:rPr>
            <w:rFonts w:hint="cs"/>
            <w:rtl/>
          </w:rPr>
          <w:delText>ם קוד פתוח</w:delText>
        </w:r>
        <w:r w:rsidR="00E312FC" w:rsidDel="008D3B9E">
          <w:rPr>
            <w:rFonts w:hint="cs"/>
            <w:rtl/>
          </w:rPr>
          <w:delText xml:space="preserve"> </w:delText>
        </w:r>
        <w:r w:rsidR="008C4B39" w:rsidDel="008D3B9E">
          <w:rPr>
            <w:rFonts w:hint="cs"/>
            <w:rtl/>
          </w:rPr>
          <w:delText>(</w:delText>
        </w:r>
        <w:r w:rsidR="00E312FC" w:rsidDel="008D3B9E">
          <w:delText>Open source</w:delText>
        </w:r>
        <w:r w:rsidR="008C4B39" w:rsidDel="008D3B9E">
          <w:rPr>
            <w:rFonts w:hint="cs"/>
            <w:rtl/>
          </w:rPr>
          <w:delText>)</w:delText>
        </w:r>
        <w:r w:rsidR="00E312FC" w:rsidDel="008D3B9E">
          <w:rPr>
            <w:rFonts w:hint="cs"/>
            <w:rtl/>
          </w:rPr>
          <w:delText xml:space="preserve"> </w:delText>
        </w:r>
        <w:r w:rsidR="008C4B39" w:rsidDel="008D3B9E">
          <w:rPr>
            <w:rFonts w:hint="cs"/>
            <w:rtl/>
          </w:rPr>
          <w:delText>ש</w:delText>
        </w:r>
        <w:r w:rsidR="00E312FC" w:rsidDel="008D3B9E">
          <w:rPr>
            <w:rFonts w:hint="cs"/>
            <w:rtl/>
          </w:rPr>
          <w:delText>כל משתמש</w:delText>
        </w:r>
        <w:r w:rsidR="008C4B39" w:rsidDel="008D3B9E">
          <w:rPr>
            <w:rFonts w:hint="cs"/>
            <w:rtl/>
          </w:rPr>
          <w:delText xml:space="preserve"> יכול להוריד מרשת האינטרנט</w:delText>
        </w:r>
        <w:r w:rsidR="00E312FC" w:rsidDel="008D3B9E">
          <w:rPr>
            <w:rFonts w:hint="cs"/>
            <w:rtl/>
          </w:rPr>
          <w:delText>.</w:delText>
        </w:r>
        <w:r w:rsidR="009307AE" w:rsidDel="008D3B9E">
          <w:rPr>
            <w:rFonts w:hint="cs"/>
            <w:rtl/>
          </w:rPr>
          <w:delText xml:space="preserve"> </w:delText>
        </w:r>
        <w:r w:rsidR="00D51FD3" w:rsidDel="008D3B9E">
          <w:rPr>
            <w:rFonts w:hint="cs"/>
            <w:rtl/>
          </w:rPr>
          <w:delText xml:space="preserve">בתרשים זה, שרת ה </w:delText>
        </w:r>
        <w:r w:rsidR="00D51FD3" w:rsidDel="008D3B9E">
          <w:delText>Facer</w:delText>
        </w:r>
        <w:r w:rsidR="00D51FD3" w:rsidDel="008D3B9E">
          <w:rPr>
            <w:rFonts w:hint="cs"/>
            <w:rtl/>
          </w:rPr>
          <w:delText xml:space="preserve"> משמש לשליפת א</w:delText>
        </w:r>
        <w:r w:rsidR="008C4B39" w:rsidDel="008D3B9E">
          <w:rPr>
            <w:rFonts w:hint="cs"/>
            <w:rtl/>
          </w:rPr>
          <w:delText>י</w:delText>
        </w:r>
        <w:r w:rsidR="00D51FD3" w:rsidDel="008D3B9E">
          <w:rPr>
            <w:rFonts w:hint="cs"/>
            <w:rtl/>
          </w:rPr>
          <w:delText xml:space="preserve">נפורמציה לתמונות שזוהו </w:delText>
        </w:r>
        <w:r w:rsidR="008C4B39" w:rsidDel="008D3B9E">
          <w:rPr>
            <w:rFonts w:hint="cs"/>
            <w:rtl/>
          </w:rPr>
          <w:delText>ו</w:delText>
        </w:r>
        <w:r w:rsidR="00D51FD3" w:rsidDel="008D3B9E">
          <w:rPr>
            <w:rFonts w:hint="cs"/>
            <w:rtl/>
          </w:rPr>
          <w:delText xml:space="preserve">עודכנו </w:delText>
        </w:r>
        <w:r w:rsidR="008C4B39" w:rsidDel="008D3B9E">
          <w:rPr>
            <w:rFonts w:hint="cs"/>
            <w:rtl/>
          </w:rPr>
          <w:delText>ב</w:delText>
        </w:r>
        <w:r w:rsidR="00D51FD3" w:rsidDel="008D3B9E">
          <w:rPr>
            <w:rFonts w:hint="cs"/>
            <w:rtl/>
          </w:rPr>
          <w:delText xml:space="preserve">בסיס הנתונים </w:delText>
        </w:r>
        <w:r w:rsidR="00D51FD3" w:rsidDel="008D3B9E">
          <w:delText>MongoDB</w:delText>
        </w:r>
        <w:r w:rsidR="00217EBA" w:rsidDel="008D3B9E">
          <w:rPr>
            <w:rFonts w:hint="cs"/>
            <w:rtl/>
          </w:rPr>
          <w:delText>.  אנחנו התקנו את כל הספריות המרכיבות שרת זה</w:delText>
        </w:r>
        <w:r w:rsidR="00D70D0F" w:rsidDel="008D3B9E">
          <w:rPr>
            <w:rFonts w:hint="cs"/>
            <w:rtl/>
          </w:rPr>
          <w:delText xml:space="preserve"> באופן אוטומטי מהאינטרנט</w:delText>
        </w:r>
        <w:r w:rsidR="00217EBA" w:rsidDel="008D3B9E">
          <w:rPr>
            <w:rFonts w:hint="cs"/>
            <w:rtl/>
          </w:rPr>
          <w:delText>.</w:delText>
        </w:r>
      </w:del>
    </w:p>
    <w:p w14:paraId="1DE8D5A9" w14:textId="76A77D8B" w:rsidR="00B201FE" w:rsidDel="008D3B9E" w:rsidRDefault="00E312FC" w:rsidP="00D70D0F">
      <w:pPr>
        <w:bidi/>
        <w:spacing w:after="0" w:line="360" w:lineRule="auto"/>
        <w:ind w:left="720"/>
        <w:rPr>
          <w:del w:id="3072" w:author="Amos Baranes" w:date="2020-03-22T09:38:00Z"/>
          <w:rtl/>
        </w:rPr>
      </w:pPr>
      <w:del w:id="3073" w:author="Amos Baranes" w:date="2020-03-22T09:38:00Z">
        <w:r w:rsidDel="008D3B9E">
          <w:rPr>
            <w:rFonts w:hint="cs"/>
            <w:rtl/>
          </w:rPr>
          <w:delText>ב.</w:delText>
        </w:r>
        <w:r w:rsidR="00B201FE" w:rsidDel="008D3B9E">
          <w:rPr>
            <w:rFonts w:hint="cs"/>
            <w:rtl/>
          </w:rPr>
          <w:delText xml:space="preserve">שרת ה </w:delText>
        </w:r>
        <w:r w:rsidR="00B201FE" w:rsidDel="008D3B9E">
          <w:delText>API</w:delText>
        </w:r>
        <w:r w:rsidR="00B201FE" w:rsidDel="008D3B9E">
          <w:rPr>
            <w:rFonts w:hint="cs"/>
            <w:rtl/>
          </w:rPr>
          <w:delText xml:space="preserve"> כתוב בשפת </w:delText>
        </w:r>
        <w:r w:rsidR="00B201FE" w:rsidDel="008D3B9E">
          <w:delText>Python</w:delText>
        </w:r>
        <w:r w:rsidR="00B201FE" w:rsidDel="008D3B9E">
          <w:rPr>
            <w:rFonts w:hint="cs"/>
            <w:rtl/>
          </w:rPr>
          <w:delText xml:space="preserve"> ומבוסס על תשתית </w:delText>
        </w:r>
        <w:r w:rsidR="00B201FE" w:rsidDel="008D3B9E">
          <w:delText>Django</w:delText>
        </w:r>
        <w:r w:rsidR="00B201FE" w:rsidDel="008D3B9E">
          <w:rPr>
            <w:rFonts w:hint="cs"/>
            <w:rtl/>
          </w:rPr>
          <w:delText xml:space="preserve"> הכוללת ספריה בשם </w:delText>
        </w:r>
        <w:r w:rsidR="008C4B39" w:rsidDel="008D3B9E">
          <w:rPr>
            <w:rFonts w:hint="cs"/>
            <w:rtl/>
          </w:rPr>
          <w:delText xml:space="preserve"> </w:delText>
        </w:r>
        <w:r w:rsidR="008C4B39" w:rsidDel="008D3B9E">
          <w:delText xml:space="preserve">  </w:delText>
        </w:r>
        <w:r w:rsidR="00B201FE" w:rsidRPr="00B201FE" w:rsidDel="008D3B9E">
          <w:delText>djangorestframework</w:delText>
        </w:r>
        <w:r w:rsidR="008C4B39" w:rsidDel="008D3B9E">
          <w:rPr>
            <w:rFonts w:hint="cs"/>
            <w:rtl/>
          </w:rPr>
          <w:delText xml:space="preserve"> למתן שירותים </w:delText>
        </w:r>
        <w:r w:rsidR="00D70D0F" w:rsidDel="008D3B9E">
          <w:rPr>
            <w:rFonts w:hint="cs"/>
            <w:rtl/>
          </w:rPr>
          <w:delText xml:space="preserve">של </w:delText>
        </w:r>
        <w:r w:rsidR="00D70D0F" w:rsidDel="008D3B9E">
          <w:delText>api</w:delText>
        </w:r>
        <w:r w:rsidR="00B201FE" w:rsidDel="008D3B9E">
          <w:rPr>
            <w:rFonts w:hint="cs"/>
            <w:rtl/>
          </w:rPr>
          <w:delText xml:space="preserve">. שרת זה מהווה את הממשק העיקרי בין המשתמש ומכשיר </w:delText>
        </w:r>
        <w:r w:rsidR="00B201FE" w:rsidDel="008D3B9E">
          <w:rPr>
            <w:rFonts w:hint="cs"/>
          </w:rPr>
          <w:delText>HIP</w:delText>
        </w:r>
        <w:r w:rsidR="00B201FE" w:rsidDel="008D3B9E">
          <w:rPr>
            <w:rFonts w:hint="cs"/>
            <w:rtl/>
          </w:rPr>
          <w:delText xml:space="preserve"> </w:delText>
        </w:r>
        <w:r w:rsidR="008C4B39" w:rsidDel="008D3B9E">
          <w:rPr>
            <w:rFonts w:hint="cs"/>
            <w:rtl/>
          </w:rPr>
          <w:delText>לפונקציות המנוהלות ב</w:delText>
        </w:r>
        <w:r w:rsidR="00420E4E" w:rsidDel="008D3B9E">
          <w:rPr>
            <w:rFonts w:hint="cs"/>
            <w:rtl/>
          </w:rPr>
          <w:delText>שרתים</w:delText>
        </w:r>
        <w:r w:rsidR="008C4B39" w:rsidDel="008D3B9E">
          <w:rPr>
            <w:rFonts w:hint="cs"/>
            <w:rtl/>
          </w:rPr>
          <w:delText xml:space="preserve"> אחרים</w:delText>
        </w:r>
        <w:r w:rsidR="00420E4E" w:rsidDel="008D3B9E">
          <w:rPr>
            <w:rFonts w:hint="cs"/>
            <w:rtl/>
          </w:rPr>
          <w:delText xml:space="preserve"> המותקנים על </w:delText>
        </w:r>
        <w:r w:rsidR="00420E4E" w:rsidDel="008D3B9E">
          <w:delText>Amazon Web Services</w:delText>
        </w:r>
        <w:r w:rsidR="00420E4E" w:rsidDel="008D3B9E">
          <w:rPr>
            <w:rFonts w:hint="cs"/>
            <w:rtl/>
          </w:rPr>
          <w:delText xml:space="preserve"> </w:delText>
        </w:r>
        <w:r w:rsidR="00420E4E" w:rsidDel="008D3B9E">
          <w:delText>(</w:delText>
        </w:r>
        <w:r w:rsidR="00420E4E" w:rsidDel="008D3B9E">
          <w:rPr>
            <w:rFonts w:hint="cs"/>
          </w:rPr>
          <w:delText>AWS</w:delText>
        </w:r>
        <w:r w:rsidR="00420E4E" w:rsidDel="008D3B9E">
          <w:delText>)</w:delText>
        </w:r>
        <w:r w:rsidR="00420E4E" w:rsidDel="008D3B9E">
          <w:rPr>
            <w:rFonts w:hint="cs"/>
            <w:rtl/>
          </w:rPr>
          <w:delText>.</w:delText>
        </w:r>
        <w:r w:rsidR="00217EBA" w:rsidDel="008D3B9E">
          <w:rPr>
            <w:rFonts w:hint="cs"/>
            <w:rtl/>
          </w:rPr>
          <w:delText xml:space="preserve"> אנחנו התקנו את כל הספריות המרכיבות שרת זה</w:delText>
        </w:r>
        <w:r w:rsidR="00D70D0F" w:rsidRPr="00D70D0F" w:rsidDel="008D3B9E">
          <w:rPr>
            <w:rFonts w:hint="cs"/>
            <w:rtl/>
          </w:rPr>
          <w:delText xml:space="preserve"> </w:delText>
        </w:r>
        <w:r w:rsidR="00D70D0F" w:rsidDel="008D3B9E">
          <w:rPr>
            <w:rFonts w:hint="cs"/>
            <w:rtl/>
          </w:rPr>
          <w:delText>באופן אוטומטי מהאינטרנט</w:delText>
        </w:r>
        <w:r w:rsidR="00217EBA" w:rsidDel="008D3B9E">
          <w:rPr>
            <w:rFonts w:hint="cs"/>
            <w:rtl/>
          </w:rPr>
          <w:delText>.</w:delText>
        </w:r>
      </w:del>
    </w:p>
    <w:p w14:paraId="08596361" w14:textId="777EA245" w:rsidR="006962CA" w:rsidDel="008D3B9E" w:rsidRDefault="00B201FE" w:rsidP="00420E4E">
      <w:pPr>
        <w:bidi/>
        <w:spacing w:after="0" w:line="360" w:lineRule="auto"/>
        <w:ind w:left="720"/>
        <w:rPr>
          <w:del w:id="3074" w:author="Amos Baranes" w:date="2020-03-22T09:38:00Z"/>
        </w:rPr>
      </w:pPr>
      <w:del w:id="3075" w:author="Amos Baranes" w:date="2020-03-22T09:38:00Z">
        <w:r w:rsidDel="008D3B9E">
          <w:rPr>
            <w:rFonts w:hint="cs"/>
            <w:rtl/>
          </w:rPr>
          <w:delText>ג.</w:delText>
        </w:r>
        <w:r w:rsidR="00E312FC" w:rsidDel="008D3B9E">
          <w:rPr>
            <w:rFonts w:hint="cs"/>
            <w:rtl/>
          </w:rPr>
          <w:delText xml:space="preserve">בסיסי נתונים: </w:delText>
        </w:r>
        <w:r w:rsidR="00E312FC" w:rsidDel="008D3B9E">
          <w:delText>MySQL</w:delText>
        </w:r>
        <w:r w:rsidR="00E312FC" w:rsidDel="008D3B9E">
          <w:rPr>
            <w:rFonts w:hint="cs"/>
            <w:rtl/>
          </w:rPr>
          <w:delText>,</w:delText>
        </w:r>
        <w:r w:rsidR="00420E4E" w:rsidDel="008D3B9E">
          <w:rPr>
            <w:rFonts w:hint="cs"/>
            <w:rtl/>
          </w:rPr>
          <w:delText xml:space="preserve"> </w:delText>
        </w:r>
        <w:r w:rsidR="00E312FC" w:rsidDel="008D3B9E">
          <w:delText>Redis</w:delText>
        </w:r>
        <w:r w:rsidR="00B11CED" w:rsidDel="008D3B9E">
          <w:rPr>
            <w:rFonts w:hint="cs"/>
            <w:rtl/>
          </w:rPr>
          <w:delText>,</w:delText>
        </w:r>
        <w:r w:rsidR="00E312FC" w:rsidDel="008D3B9E">
          <w:rPr>
            <w:rFonts w:hint="cs"/>
            <w:rtl/>
          </w:rPr>
          <w:delText xml:space="preserve"> ו</w:delText>
        </w:r>
        <w:r w:rsidR="00E312FC" w:rsidDel="008D3B9E">
          <w:delText xml:space="preserve"> MongoDB</w:delText>
        </w:r>
        <w:r w:rsidR="00C4015B" w:rsidDel="008D3B9E">
          <w:rPr>
            <w:rFonts w:hint="cs"/>
            <w:rtl/>
          </w:rPr>
          <w:delText xml:space="preserve"> </w:delText>
        </w:r>
        <w:r w:rsidR="00E312FC" w:rsidDel="008D3B9E">
          <w:rPr>
            <w:rFonts w:hint="cs"/>
            <w:rtl/>
          </w:rPr>
          <w:delText>כל בסיסי הנתונים האלו מות</w:delText>
        </w:r>
        <w:r w:rsidR="00B11CED" w:rsidDel="008D3B9E">
          <w:rPr>
            <w:rFonts w:hint="cs"/>
            <w:rtl/>
          </w:rPr>
          <w:delText>ק</w:delText>
        </w:r>
        <w:r w:rsidR="00E312FC" w:rsidDel="008D3B9E">
          <w:rPr>
            <w:rFonts w:hint="cs"/>
            <w:rtl/>
          </w:rPr>
          <w:delText xml:space="preserve">נים על שרתים של </w:delText>
        </w:r>
        <w:r w:rsidR="00E312FC" w:rsidDel="008D3B9E">
          <w:delText>AWS</w:delText>
        </w:r>
        <w:r w:rsidR="00E312FC" w:rsidDel="008D3B9E">
          <w:rPr>
            <w:rFonts w:hint="cs"/>
            <w:rtl/>
          </w:rPr>
          <w:delText xml:space="preserve">. יש לציין ש </w:delText>
        </w:r>
        <w:r w:rsidR="00E312FC" w:rsidDel="008D3B9E">
          <w:delText>MySQL</w:delText>
        </w:r>
        <w:r w:rsidR="00E312FC" w:rsidDel="008D3B9E">
          <w:rPr>
            <w:rFonts w:hint="cs"/>
            <w:rtl/>
          </w:rPr>
          <w:delText xml:space="preserve"> ו </w:delText>
        </w:r>
        <w:r w:rsidR="00E312FC" w:rsidDel="008D3B9E">
          <w:rPr>
            <w:rFonts w:hint="cs"/>
          </w:rPr>
          <w:delText>R</w:delText>
        </w:r>
        <w:r w:rsidR="00E312FC" w:rsidDel="008D3B9E">
          <w:delText>edis</w:delText>
        </w:r>
        <w:r w:rsidR="00E312FC" w:rsidDel="008D3B9E">
          <w:rPr>
            <w:rFonts w:hint="cs"/>
            <w:rtl/>
          </w:rPr>
          <w:delText xml:space="preserve"> הם </w:delText>
        </w:r>
        <w:r w:rsidR="00E312FC" w:rsidDel="008D3B9E">
          <w:rPr>
            <w:rFonts w:hint="cs"/>
          </w:rPr>
          <w:delText>O</w:delText>
        </w:r>
        <w:r w:rsidR="00E312FC" w:rsidDel="008D3B9E">
          <w:delText>pen Source</w:delText>
        </w:r>
        <w:r w:rsidR="00B11CED" w:rsidDel="008D3B9E">
          <w:rPr>
            <w:rFonts w:hint="cs"/>
            <w:rtl/>
          </w:rPr>
          <w:delText xml:space="preserve"> </w:delText>
        </w:r>
      </w:del>
    </w:p>
    <w:p w14:paraId="68462F71" w14:textId="14DB52B5" w:rsidR="009307AE" w:rsidDel="008D3B9E" w:rsidRDefault="004C0921" w:rsidP="00D033BE">
      <w:pPr>
        <w:bidi/>
        <w:spacing w:after="0" w:line="360" w:lineRule="auto"/>
        <w:rPr>
          <w:del w:id="3076" w:author="Amos Baranes" w:date="2020-03-22T09:38:00Z"/>
          <w:rtl/>
        </w:rPr>
      </w:pPr>
      <w:del w:id="3077" w:author="Amos Baranes" w:date="2020-03-22T09:38:00Z">
        <w:r w:rsidDel="008D3B9E">
          <w:rPr>
            <w:rtl/>
          </w:rPr>
          <w:br/>
        </w:r>
        <w:r w:rsidR="00420E4E" w:rsidDel="008D3B9E">
          <w:rPr>
            <w:rFonts w:hint="cs"/>
            <w:rtl/>
          </w:rPr>
          <w:delText>מאחר והטכנולוגיות המיושמות ב</w:delText>
        </w:r>
        <w:r w:rsidR="00217EBA" w:rsidDel="008D3B9E">
          <w:rPr>
            <w:rFonts w:hint="cs"/>
            <w:rtl/>
          </w:rPr>
          <w:delText xml:space="preserve">שני השרתים העקריים, </w:delText>
        </w:r>
        <w:r w:rsidR="00217EBA" w:rsidDel="008D3B9E">
          <w:delText>Facer</w:delText>
        </w:r>
        <w:r w:rsidR="00217EBA" w:rsidDel="008D3B9E">
          <w:rPr>
            <w:rFonts w:hint="cs"/>
            <w:rtl/>
          </w:rPr>
          <w:delText xml:space="preserve"> ו </w:delText>
        </w:r>
        <w:r w:rsidR="00217EBA" w:rsidDel="008D3B9E">
          <w:delText>API</w:delText>
        </w:r>
        <w:r w:rsidR="00420E4E" w:rsidDel="008D3B9E">
          <w:rPr>
            <w:rFonts w:hint="cs"/>
            <w:rtl/>
          </w:rPr>
          <w:delText xml:space="preserve"> הינם </w:delText>
        </w:r>
        <w:r w:rsidR="00217EBA" w:rsidDel="008D3B9E">
          <w:rPr>
            <w:rFonts w:hint="cs"/>
            <w:rtl/>
          </w:rPr>
          <w:delText>מבוססות על טכנולוגיות מקובלות ו</w:delText>
        </w:r>
        <w:r w:rsidR="002D23E9" w:rsidRPr="002D23E9" w:rsidDel="008D3B9E">
          <w:rPr>
            <w:rFonts w:cs="Arial"/>
            <w:rtl/>
          </w:rPr>
          <w:delText>קוד פתוח</w:delText>
        </w:r>
        <w:r w:rsidR="002D23E9" w:rsidDel="008D3B9E">
          <w:rPr>
            <w:rFonts w:cs="Arial"/>
          </w:rPr>
          <w:delText xml:space="preserve"> </w:delText>
        </w:r>
        <w:r w:rsidR="002D23E9" w:rsidDel="008D3B9E">
          <w:rPr>
            <w:rFonts w:cs="Arial" w:hint="cs"/>
            <w:rtl/>
          </w:rPr>
          <w:delText>(</w:delText>
        </w:r>
        <w:r w:rsidR="002D23E9" w:rsidDel="008D3B9E">
          <w:rPr>
            <w:rFonts w:cs="Arial"/>
          </w:rPr>
          <w:delText>Open Source</w:delText>
        </w:r>
        <w:r w:rsidR="002D23E9" w:rsidDel="008D3B9E">
          <w:rPr>
            <w:rFonts w:cs="Arial" w:hint="cs"/>
            <w:rtl/>
          </w:rPr>
          <w:delText>)</w:delText>
        </w:r>
        <w:r w:rsidR="002D23E9" w:rsidDel="008D3B9E">
          <w:rPr>
            <w:rFonts w:cs="Arial"/>
          </w:rPr>
          <w:delText xml:space="preserve"> </w:delText>
        </w:r>
        <w:r w:rsidR="002D23E9" w:rsidDel="008D3B9E">
          <w:rPr>
            <w:rFonts w:cs="Arial" w:hint="cs"/>
            <w:rtl/>
          </w:rPr>
          <w:delText>ו</w:delText>
        </w:r>
        <w:r w:rsidR="00217EBA" w:rsidDel="008D3B9E">
          <w:rPr>
            <w:rFonts w:hint="cs"/>
            <w:rtl/>
          </w:rPr>
          <w:delText>א</w:delText>
        </w:r>
        <w:r w:rsidR="002D23E9" w:rsidDel="008D3B9E">
          <w:rPr>
            <w:rFonts w:hint="cs"/>
            <w:rtl/>
          </w:rPr>
          <w:delText xml:space="preserve">ין בהם פונקציות </w:delText>
        </w:r>
        <w:r w:rsidR="00217EBA" w:rsidDel="008D3B9E">
          <w:rPr>
            <w:rFonts w:hint="cs"/>
            <w:rtl/>
          </w:rPr>
          <w:delText xml:space="preserve">יחודיות, </w:delText>
        </w:r>
        <w:r w:rsidR="002D23E9" w:rsidDel="008D3B9E">
          <w:rPr>
            <w:rFonts w:hint="cs"/>
            <w:rtl/>
          </w:rPr>
          <w:delText>אנו מצפים ש</w:delText>
        </w:r>
        <w:r w:rsidR="00217EBA" w:rsidDel="008D3B9E">
          <w:rPr>
            <w:rFonts w:hint="cs"/>
            <w:rtl/>
          </w:rPr>
          <w:delText>הביצועים של שלבי רישום</w:delText>
        </w:r>
        <w:r w:rsidR="00217EBA" w:rsidDel="008D3B9E">
          <w:delText xml:space="preserve">, </w:delText>
        </w:r>
        <w:r w:rsidR="00217EBA" w:rsidDel="008D3B9E">
          <w:rPr>
            <w:rFonts w:hint="cs"/>
            <w:rtl/>
          </w:rPr>
          <w:delText>אימות</w:delText>
        </w:r>
        <w:r w:rsidR="00217EBA" w:rsidDel="008D3B9E">
          <w:delText xml:space="preserve"> </w:delText>
        </w:r>
        <w:r w:rsidR="00217EBA" w:rsidDel="008D3B9E">
          <w:rPr>
            <w:rFonts w:hint="cs"/>
            <w:rtl/>
          </w:rPr>
          <w:delText xml:space="preserve"> וסנכרון מכשיר </w:delText>
        </w:r>
        <w:r w:rsidR="00217EBA" w:rsidDel="008D3B9E">
          <w:rPr>
            <w:rFonts w:hint="cs"/>
          </w:rPr>
          <w:delText>HIP</w:delText>
        </w:r>
        <w:r w:rsidR="00217EBA" w:rsidDel="008D3B9E">
          <w:rPr>
            <w:rFonts w:hint="cs"/>
            <w:rtl/>
          </w:rPr>
          <w:delText xml:space="preserve"> להתבצע במהירות סבירה.  מאחר ותוצאות הבדיקות שביצענו מראות </w:delText>
        </w:r>
        <w:r w:rsidR="002D23E9" w:rsidDel="008D3B9E">
          <w:rPr>
            <w:rFonts w:hint="cs"/>
            <w:rtl/>
          </w:rPr>
          <w:delText xml:space="preserve">מהירויות תגובה שונות ואיטיות של מעל 20 שניות, </w:delText>
        </w:r>
        <w:r w:rsidR="00D033BE" w:rsidDel="008D3B9E">
          <w:rPr>
            <w:rFonts w:hint="cs"/>
            <w:rtl/>
          </w:rPr>
          <w:delText>נובע מכך</w:delText>
        </w:r>
        <w:r w:rsidR="002D23E9" w:rsidDel="008D3B9E">
          <w:rPr>
            <w:rFonts w:hint="cs"/>
            <w:rtl/>
          </w:rPr>
          <w:delText xml:space="preserve"> </w:delText>
        </w:r>
        <w:r w:rsidR="00D033BE" w:rsidDel="008D3B9E">
          <w:rPr>
            <w:rFonts w:hint="cs"/>
            <w:rtl/>
          </w:rPr>
          <w:delText>ש</w:delText>
        </w:r>
        <w:r w:rsidR="002D23E9" w:rsidDel="008D3B9E">
          <w:rPr>
            <w:rFonts w:hint="cs"/>
            <w:rtl/>
          </w:rPr>
          <w:delText xml:space="preserve">השרתים האלו </w:delText>
        </w:r>
        <w:r w:rsidR="00D033BE" w:rsidDel="008D3B9E">
          <w:rPr>
            <w:rFonts w:hint="cs"/>
            <w:rtl/>
          </w:rPr>
          <w:delText xml:space="preserve">לא </w:delText>
        </w:r>
        <w:r w:rsidR="002D23E9" w:rsidDel="008D3B9E">
          <w:rPr>
            <w:rFonts w:hint="cs"/>
            <w:rtl/>
          </w:rPr>
          <w:delText>נבנו כראוי לספק את הפונקציות המוצהרות ב</w:delText>
        </w:r>
        <w:r w:rsidR="002D23E9" w:rsidRPr="00FC2CB8" w:rsidDel="008D3B9E">
          <w:delText>Pub. No.: US 2018 / 0007331 A1</w:delText>
        </w:r>
        <w:r w:rsidR="009307AE" w:rsidDel="008D3B9E">
          <w:rPr>
            <w:rFonts w:hint="cs"/>
            <w:rtl/>
          </w:rPr>
          <w:tab/>
        </w:r>
        <w:r w:rsidR="00B201FE" w:rsidDel="008D3B9E">
          <w:rPr>
            <w:rFonts w:hint="cs"/>
            <w:rtl/>
          </w:rPr>
          <w:delText xml:space="preserve"> </w:delText>
        </w:r>
      </w:del>
    </w:p>
    <w:p w14:paraId="6796EC86" w14:textId="3D00AB51" w:rsidR="002D23E9" w:rsidDel="008D3B9E" w:rsidRDefault="002D23E9" w:rsidP="002D23E9">
      <w:pPr>
        <w:bidi/>
        <w:spacing w:after="0" w:line="360" w:lineRule="auto"/>
        <w:rPr>
          <w:del w:id="3078" w:author="Amos Baranes" w:date="2020-03-22T09:38:00Z"/>
          <w:rtl/>
        </w:rPr>
      </w:pPr>
    </w:p>
    <w:p w14:paraId="23FCAECB" w14:textId="3786700C" w:rsidR="002D23E9" w:rsidDel="008D3B9E" w:rsidRDefault="002D23E9" w:rsidP="00E46FC1">
      <w:pPr>
        <w:pStyle w:val="ListParagraph"/>
        <w:numPr>
          <w:ilvl w:val="0"/>
          <w:numId w:val="13"/>
        </w:numPr>
        <w:bidi/>
        <w:spacing w:after="0" w:line="360" w:lineRule="auto"/>
        <w:rPr>
          <w:del w:id="3079" w:author="Amos Baranes" w:date="2020-03-22T09:38:00Z"/>
        </w:rPr>
      </w:pPr>
      <w:del w:id="3080" w:author="Amos Baranes" w:date="2020-03-22T09:38:00Z">
        <w:r w:rsidDel="008D3B9E">
          <w:rPr>
            <w:rFonts w:hint="cs"/>
            <w:rtl/>
          </w:rPr>
          <w:delText>תרשים זיהוי פנים</w:delText>
        </w:r>
        <w:r w:rsidDel="008D3B9E">
          <w:rPr>
            <w:rFonts w:hint="cs"/>
          </w:rPr>
          <w:delText xml:space="preserve"> </w:delText>
        </w:r>
        <w:r w:rsidDel="008D3B9E">
          <w:rPr>
            <w:rFonts w:hint="cs"/>
            <w:rtl/>
          </w:rPr>
          <w:delText xml:space="preserve">(ראה נספח </w:delText>
        </w:r>
        <w:r w:rsidR="00E46FC1" w:rsidDel="008D3B9E">
          <w:rPr>
            <w:rFonts w:hint="cs"/>
            <w:rtl/>
          </w:rPr>
          <w:delText>ג</w:delText>
        </w:r>
        <w:r w:rsidDel="008D3B9E">
          <w:rPr>
            <w:rFonts w:hint="cs"/>
            <w:rtl/>
          </w:rPr>
          <w:delText>)</w:delText>
        </w:r>
      </w:del>
    </w:p>
    <w:p w14:paraId="2FCA5A9E" w14:textId="64153CAE" w:rsidR="00E46FC1" w:rsidDel="008D3B9E" w:rsidRDefault="00E46FC1" w:rsidP="00E34E68">
      <w:pPr>
        <w:bidi/>
        <w:spacing w:after="0" w:line="360" w:lineRule="auto"/>
        <w:ind w:left="360"/>
        <w:rPr>
          <w:del w:id="3081" w:author="Amos Baranes" w:date="2020-03-22T09:38:00Z"/>
          <w:rtl/>
        </w:rPr>
      </w:pPr>
      <w:del w:id="3082" w:author="Amos Baranes" w:date="2020-03-22T09:38:00Z">
        <w:r w:rsidDel="008D3B9E">
          <w:delText>7</w:delText>
        </w:r>
        <w:r w:rsidR="002D23E9" w:rsidDel="008D3B9E">
          <w:delText>.1</w:delText>
        </w:r>
        <w:r w:rsidR="00E34E68" w:rsidDel="008D3B9E">
          <w:rPr>
            <w:rFonts w:hint="cs"/>
            <w:rtl/>
          </w:rPr>
          <w:tab/>
          <w:delText>תהליכים ע</w:delText>
        </w:r>
        <w:r w:rsidR="004C0921" w:rsidDel="008D3B9E">
          <w:rPr>
            <w:rFonts w:hint="cs"/>
            <w:rtl/>
          </w:rPr>
          <w:delText>י</w:delText>
        </w:r>
        <w:r w:rsidR="00E34E68" w:rsidDel="008D3B9E">
          <w:rPr>
            <w:rFonts w:hint="cs"/>
            <w:rtl/>
          </w:rPr>
          <w:delText>קריים בתרשים הזרימה</w:delText>
        </w:r>
        <w:r w:rsidDel="008D3B9E">
          <w:rPr>
            <w:rFonts w:hint="cs"/>
            <w:rtl/>
          </w:rPr>
          <w:delText>:</w:delText>
        </w:r>
      </w:del>
    </w:p>
    <w:p w14:paraId="01033412" w14:textId="05289B0A" w:rsidR="002D23E9" w:rsidDel="008D3B9E" w:rsidRDefault="00E46FC1" w:rsidP="00E00050">
      <w:pPr>
        <w:bidi/>
        <w:spacing w:after="0" w:line="360" w:lineRule="auto"/>
        <w:ind w:left="720"/>
        <w:rPr>
          <w:del w:id="3083" w:author="Amos Baranes" w:date="2020-03-22T09:38:00Z"/>
          <w:rtl/>
        </w:rPr>
      </w:pPr>
      <w:del w:id="3084" w:author="Amos Baranes" w:date="2020-03-22T09:38:00Z">
        <w:r w:rsidDel="008D3B9E">
          <w:rPr>
            <w:rFonts w:hint="cs"/>
            <w:rtl/>
          </w:rPr>
          <w:delText>א.</w:delText>
        </w:r>
        <w:r w:rsidDel="008D3B9E">
          <w:rPr>
            <w:rFonts w:hint="cs"/>
            <w:rtl/>
          </w:rPr>
          <w:tab/>
          <w:delText>גילוי קיו</w:delText>
        </w:r>
        <w:r w:rsidR="004A0FBA" w:rsidDel="008D3B9E">
          <w:rPr>
            <w:rFonts w:hint="cs"/>
            <w:rtl/>
          </w:rPr>
          <w:delText>ם</w:delText>
        </w:r>
        <w:r w:rsidDel="008D3B9E">
          <w:rPr>
            <w:rFonts w:hint="cs"/>
            <w:rtl/>
          </w:rPr>
          <w:delText xml:space="preserve"> של פנים</w:delText>
        </w:r>
        <w:r w:rsidR="008C4B39" w:rsidDel="008D3B9E">
          <w:rPr>
            <w:rFonts w:hint="cs"/>
            <w:rtl/>
          </w:rPr>
          <w:delText xml:space="preserve"> בתמונה</w:delText>
        </w:r>
      </w:del>
    </w:p>
    <w:p w14:paraId="72F153C1" w14:textId="34E8D731" w:rsidR="008C4B39" w:rsidDel="008D3B9E" w:rsidRDefault="008C4B39" w:rsidP="00E00050">
      <w:pPr>
        <w:bidi/>
        <w:spacing w:after="0" w:line="360" w:lineRule="auto"/>
        <w:ind w:left="720"/>
        <w:rPr>
          <w:del w:id="3085" w:author="Amos Baranes" w:date="2020-03-22T09:38:00Z"/>
          <w:rtl/>
        </w:rPr>
      </w:pPr>
      <w:del w:id="3086" w:author="Amos Baranes" w:date="2020-03-22T09:38:00Z">
        <w:r w:rsidDel="008D3B9E">
          <w:rPr>
            <w:rFonts w:hint="cs"/>
            <w:rtl/>
          </w:rPr>
          <w:delText>ב.</w:delText>
        </w:r>
        <w:r w:rsidDel="008D3B9E">
          <w:rPr>
            <w:rFonts w:hint="cs"/>
            <w:rtl/>
          </w:rPr>
          <w:tab/>
          <w:delText>זיהוי הפנים אם הם כבר נמצאים במאגר התמונות של המשתמש.</w:delText>
        </w:r>
      </w:del>
    </w:p>
    <w:p w14:paraId="2F26FC51" w14:textId="64138CF4" w:rsidR="00D70D0F" w:rsidDel="008D3B9E" w:rsidRDefault="00D70D0F" w:rsidP="00E00050">
      <w:pPr>
        <w:bidi/>
        <w:spacing w:after="0" w:line="360" w:lineRule="auto"/>
        <w:ind w:left="720"/>
        <w:rPr>
          <w:del w:id="3087" w:author="Amos Baranes" w:date="2020-03-22T09:38:00Z"/>
          <w:rtl/>
        </w:rPr>
      </w:pPr>
      <w:del w:id="3088" w:author="Amos Baranes" w:date="2020-03-22T09:38:00Z">
        <w:r w:rsidDel="008D3B9E">
          <w:rPr>
            <w:rFonts w:hint="cs"/>
            <w:rtl/>
          </w:rPr>
          <w:delText>ג.</w:delText>
        </w:r>
        <w:r w:rsidDel="008D3B9E">
          <w:rPr>
            <w:rFonts w:hint="cs"/>
            <w:rtl/>
          </w:rPr>
          <w:tab/>
          <w:delText>שליחת הודעה של גילוי או זיהוי</w:delText>
        </w:r>
        <w:r w:rsidR="00E00050" w:rsidDel="008D3B9E">
          <w:rPr>
            <w:rFonts w:hint="cs"/>
            <w:rtl/>
          </w:rPr>
          <w:delText xml:space="preserve"> פנים</w:delText>
        </w:r>
        <w:r w:rsidDel="008D3B9E">
          <w:rPr>
            <w:rFonts w:hint="cs"/>
            <w:rtl/>
          </w:rPr>
          <w:delText xml:space="preserve"> למשתמש</w:delText>
        </w:r>
        <w:r w:rsidR="00E00050" w:rsidDel="008D3B9E">
          <w:rPr>
            <w:rFonts w:hint="cs"/>
            <w:rtl/>
          </w:rPr>
          <w:delText>.</w:delText>
        </w:r>
      </w:del>
    </w:p>
    <w:p w14:paraId="05AA6F58" w14:textId="40760D12" w:rsidR="00C428C4" w:rsidDel="008D3B9E" w:rsidRDefault="00E46FC1" w:rsidP="007E32A2">
      <w:pPr>
        <w:bidi/>
        <w:spacing w:after="0" w:line="360" w:lineRule="auto"/>
        <w:ind w:left="360"/>
        <w:rPr>
          <w:del w:id="3089" w:author="Amos Baranes" w:date="2020-03-22T09:38:00Z"/>
          <w:rtl/>
        </w:rPr>
      </w:pPr>
      <w:del w:id="3090" w:author="Amos Baranes" w:date="2020-03-22T09:38:00Z">
        <w:r w:rsidDel="008D3B9E">
          <w:delText>7</w:delText>
        </w:r>
        <w:r w:rsidR="002D23E9" w:rsidDel="008D3B9E">
          <w:delText>.2</w:delText>
        </w:r>
        <w:r w:rsidR="002D23E9" w:rsidDel="008D3B9E">
          <w:rPr>
            <w:rFonts w:hint="cs"/>
            <w:rtl/>
          </w:rPr>
          <w:tab/>
        </w:r>
        <w:r w:rsidR="00C428C4" w:rsidDel="008D3B9E">
          <w:rPr>
            <w:rFonts w:hint="cs"/>
            <w:rtl/>
          </w:rPr>
          <w:delText>שרתים ע</w:delText>
        </w:r>
        <w:r w:rsidR="00A4057D" w:rsidDel="008D3B9E">
          <w:rPr>
            <w:rFonts w:hint="cs"/>
            <w:rtl/>
          </w:rPr>
          <w:delText>י</w:delText>
        </w:r>
        <w:r w:rsidR="00C428C4" w:rsidDel="008D3B9E">
          <w:rPr>
            <w:rFonts w:hint="cs"/>
            <w:rtl/>
          </w:rPr>
          <w:delText>קריים בתרשים הזרימה</w:delText>
        </w:r>
      </w:del>
    </w:p>
    <w:p w14:paraId="767E341E" w14:textId="07ED0C82" w:rsidR="00E00050" w:rsidDel="008D3B9E" w:rsidRDefault="00E00050" w:rsidP="00C428C4">
      <w:pPr>
        <w:bidi/>
        <w:spacing w:after="0" w:line="360" w:lineRule="auto"/>
        <w:ind w:left="360"/>
        <w:rPr>
          <w:del w:id="3091" w:author="Amos Baranes" w:date="2020-03-22T09:38:00Z"/>
          <w:rFonts w:cs="Arial"/>
          <w:rtl/>
        </w:rPr>
      </w:pPr>
      <w:del w:id="3092" w:author="Amos Baranes" w:date="2020-03-22T09:38:00Z">
        <w:r w:rsidDel="008D3B9E">
          <w:rPr>
            <w:rFonts w:hint="cs"/>
            <w:rtl/>
          </w:rPr>
          <w:delText xml:space="preserve">בתרשים זה, כמו בתרשים 6, שני השרתים </w:delText>
        </w:r>
        <w:r w:rsidDel="008D3B9E">
          <w:delText>Facer</w:delText>
        </w:r>
        <w:r w:rsidDel="008D3B9E">
          <w:rPr>
            <w:rFonts w:hint="cs"/>
            <w:rtl/>
          </w:rPr>
          <w:delText xml:space="preserve"> וה </w:delText>
        </w:r>
        <w:r w:rsidDel="008D3B9E">
          <w:delText>API</w:delText>
        </w:r>
        <w:r w:rsidDel="008D3B9E">
          <w:rPr>
            <w:rFonts w:hint="cs"/>
            <w:rtl/>
          </w:rPr>
          <w:delText xml:space="preserve"> ומתוארים בסעיפים</w:delText>
        </w:r>
        <w:r w:rsidR="00D70D0F" w:rsidDel="008D3B9E">
          <w:rPr>
            <w:rFonts w:hint="cs"/>
            <w:rtl/>
          </w:rPr>
          <w:delText xml:space="preserve"> 6.2א ו 6.2ב</w:delText>
        </w:r>
        <w:r w:rsidDel="008D3B9E">
          <w:rPr>
            <w:rFonts w:hint="cs"/>
            <w:rtl/>
          </w:rPr>
          <w:delText xml:space="preserve"> מהווים שני שרתים חשובים לביצוע גילוי וזיהוי פנים. בנוסף ישנו שימוש של שרת </w:delText>
        </w:r>
        <w:r w:rsidDel="008D3B9E">
          <w:delText xml:space="preserve"> </w:delText>
        </w:r>
        <w:r w:rsidRPr="00E00050" w:rsidDel="008D3B9E">
          <w:delText>Amazon Simple Queue Service</w:delText>
        </w:r>
        <w:r w:rsidDel="008D3B9E">
          <w:delText xml:space="preserve"> (</w:delText>
        </w:r>
        <w:r w:rsidDel="008D3B9E">
          <w:rPr>
            <w:rFonts w:hint="cs"/>
          </w:rPr>
          <w:delText>SQS</w:delText>
        </w:r>
        <w:r w:rsidDel="008D3B9E">
          <w:delText>)</w:delText>
        </w:r>
        <w:r w:rsidDel="008D3B9E">
          <w:rPr>
            <w:rFonts w:hint="cs"/>
            <w:rtl/>
          </w:rPr>
          <w:delText xml:space="preserve"> ל</w:delText>
        </w:r>
        <w:r w:rsidRPr="00E00050" w:rsidDel="008D3B9E">
          <w:rPr>
            <w:rFonts w:cs="Arial"/>
            <w:rtl/>
          </w:rPr>
          <w:delText>שירות תורים פשוט</w:delText>
        </w:r>
        <w:r w:rsidDel="008D3B9E">
          <w:rPr>
            <w:rFonts w:cs="Arial" w:hint="cs"/>
            <w:rtl/>
          </w:rPr>
          <w:delText>. בנוסף, שרת ה</w:delText>
        </w:r>
        <w:r w:rsidR="007E32A2" w:rsidDel="008D3B9E">
          <w:rPr>
            <w:rFonts w:cs="Arial" w:hint="cs"/>
            <w:rtl/>
          </w:rPr>
          <w:delText xml:space="preserve"> (</w:delText>
        </w:r>
        <w:r w:rsidR="007E32A2" w:rsidDel="008D3B9E">
          <w:rPr>
            <w:rFonts w:cs="Arial"/>
          </w:rPr>
          <w:delText>SNS</w:delText>
        </w:r>
        <w:r w:rsidR="007E32A2" w:rsidDel="008D3B9E">
          <w:rPr>
            <w:rFonts w:cs="Arial" w:hint="cs"/>
            <w:rtl/>
          </w:rPr>
          <w:delText>)</w:delText>
        </w:r>
        <w:r w:rsidDel="008D3B9E">
          <w:rPr>
            <w:rFonts w:cs="Arial" w:hint="cs"/>
            <w:rtl/>
          </w:rPr>
          <w:delText xml:space="preserve"> </w:delText>
        </w:r>
        <w:r w:rsidR="007E32A2" w:rsidRPr="007E32A2" w:rsidDel="008D3B9E">
          <w:rPr>
            <w:rFonts w:cs="Arial"/>
          </w:rPr>
          <w:delText>Amazon Simple Notification Service</w:delText>
        </w:r>
        <w:r w:rsidR="007E32A2" w:rsidDel="008D3B9E">
          <w:rPr>
            <w:rFonts w:cs="Arial" w:hint="cs"/>
            <w:rtl/>
          </w:rPr>
          <w:delText xml:space="preserve"> משמש לשליחת הודעות למשתמש בגילוי ובזיהוי פנים.  איחסון התמונות עצמם נעשה ב </w:delText>
        </w:r>
        <w:r w:rsidR="007E32A2" w:rsidDel="008D3B9E">
          <w:rPr>
            <w:rFonts w:cs="Arial"/>
          </w:rPr>
          <w:delText>Amazon S3</w:delText>
        </w:r>
        <w:r w:rsidR="007E32A2" w:rsidDel="008D3B9E">
          <w:rPr>
            <w:rFonts w:cs="Arial" w:hint="cs"/>
            <w:rtl/>
          </w:rPr>
          <w:delText>.</w:delText>
        </w:r>
      </w:del>
    </w:p>
    <w:p w14:paraId="62A26918" w14:textId="3F5A407A" w:rsidR="002D23E9" w:rsidDel="008D3B9E" w:rsidRDefault="00D033BE" w:rsidP="00D033BE">
      <w:pPr>
        <w:bidi/>
        <w:spacing w:after="0" w:line="360" w:lineRule="auto"/>
        <w:ind w:left="360"/>
        <w:rPr>
          <w:ins w:id="3093" w:author="הילית אראל שכטר" w:date="2020-03-16T21:44:00Z"/>
          <w:del w:id="3094" w:author="Amos Baranes" w:date="2020-03-22T09:38:00Z"/>
          <w:rtl/>
        </w:rPr>
      </w:pPr>
      <w:del w:id="3095" w:author="Amos Baranes" w:date="2020-03-22T09:38:00Z">
        <w:r w:rsidDel="008D3B9E">
          <w:rPr>
            <w:rFonts w:hint="cs"/>
            <w:rtl/>
          </w:rPr>
          <w:delText xml:space="preserve">תוצאות הבדיקות שביצענו מראות מהירויות תגובה שונות ואיטיות של מעל 20 שניות. כמו כן, הבדיקות מראות טעויות בזיהוי פנים. </w:delText>
        </w:r>
        <w:r w:rsidR="007E32A2" w:rsidDel="008D3B9E">
          <w:rPr>
            <w:rFonts w:cs="Arial" w:hint="cs"/>
            <w:rtl/>
          </w:rPr>
          <w:delText xml:space="preserve">תזרים האינפורמציה לפי תרשים זה יכולה להסביר במידה מסויימת את השונות של מהירות התגובה של המערכת התלויה בשרת תורים פשוט.  כמו כן, אי יכולת לזהות פנים באופן נכון, </w:delText>
        </w:r>
        <w:r w:rsidDel="008D3B9E">
          <w:rPr>
            <w:rFonts w:cs="Arial" w:hint="cs"/>
            <w:rtl/>
          </w:rPr>
          <w:delText xml:space="preserve">יכולה לנבוע ממספר סיבות בינהם הפונקציה של שרת ה </w:delText>
        </w:r>
        <w:r w:rsidDel="008D3B9E">
          <w:rPr>
            <w:rFonts w:cs="Arial"/>
          </w:rPr>
          <w:delText>Facer</w:delText>
        </w:r>
        <w:r w:rsidDel="008D3B9E">
          <w:rPr>
            <w:rFonts w:cs="Arial" w:hint="cs"/>
            <w:rtl/>
          </w:rPr>
          <w:delText xml:space="preserve"> וא</w:delText>
        </w:r>
        <w:r w:rsidR="004A0FBA" w:rsidDel="008D3B9E">
          <w:rPr>
            <w:rFonts w:cs="Arial" w:hint="cs"/>
            <w:rtl/>
          </w:rPr>
          <w:delText>י</w:delText>
        </w:r>
        <w:r w:rsidDel="008D3B9E">
          <w:rPr>
            <w:rFonts w:cs="Arial" w:hint="cs"/>
            <w:rtl/>
          </w:rPr>
          <w:delText>כות התמונה ש</w:delText>
        </w:r>
        <w:r w:rsidR="004A0FBA" w:rsidDel="008D3B9E">
          <w:rPr>
            <w:rFonts w:cs="Arial" w:hint="cs"/>
            <w:rtl/>
          </w:rPr>
          <w:delText>עולה</w:delText>
        </w:r>
        <w:r w:rsidDel="008D3B9E">
          <w:rPr>
            <w:rFonts w:cs="Arial" w:hint="cs"/>
            <w:rtl/>
          </w:rPr>
          <w:delText xml:space="preserve"> לשרת.  </w:delText>
        </w:r>
        <w:r w:rsidDel="008D3B9E">
          <w:rPr>
            <w:rFonts w:hint="cs"/>
            <w:rtl/>
          </w:rPr>
          <w:delText>נובע מכך שהשרתים האלו לא נבנו כראוי לספק את הפונקציות המוצהרות ב</w:delText>
        </w:r>
        <w:r w:rsidRPr="00FC2CB8" w:rsidDel="008D3B9E">
          <w:delText>Pub. No.: US 2018 / 0007331 A1</w:delText>
        </w:r>
      </w:del>
    </w:p>
    <w:p w14:paraId="19FF6630" w14:textId="04687173" w:rsidR="009F3B0E" w:rsidDel="008D3B9E" w:rsidRDefault="009F3B0E">
      <w:pPr>
        <w:bidi/>
        <w:spacing w:after="0" w:line="360" w:lineRule="auto"/>
        <w:rPr>
          <w:del w:id="3096" w:author="Amos Baranes" w:date="2020-03-22T09:38:00Z"/>
          <w:rtl/>
        </w:rPr>
        <w:pPrChange w:id="3097" w:author="הילית אראל שכטר" w:date="2020-03-16T21:44:00Z">
          <w:pPr>
            <w:bidi/>
            <w:spacing w:after="0" w:line="360" w:lineRule="auto"/>
            <w:ind w:left="360"/>
          </w:pPr>
        </w:pPrChange>
      </w:pPr>
    </w:p>
    <w:p w14:paraId="0BA6A3D9" w14:textId="45F545C3" w:rsidR="002D23E9" w:rsidDel="008D3B9E" w:rsidRDefault="00E34E68" w:rsidP="002D23E9">
      <w:pPr>
        <w:bidi/>
        <w:spacing w:after="0" w:line="360" w:lineRule="auto"/>
        <w:rPr>
          <w:del w:id="3098" w:author="Amos Baranes" w:date="2020-03-22T09:38:00Z"/>
          <w:rtl/>
        </w:rPr>
      </w:pPr>
      <w:del w:id="3099" w:author="Amos Baranes" w:date="2020-03-22T09:38:00Z">
        <w:r w:rsidDel="008D3B9E">
          <w:rPr>
            <w:rFonts w:hint="cs"/>
            <w:rtl/>
          </w:rPr>
          <w:delText>8.</w:delText>
        </w:r>
        <w:r w:rsidDel="008D3B9E">
          <w:rPr>
            <w:rFonts w:hint="cs"/>
            <w:rtl/>
          </w:rPr>
          <w:tab/>
          <w:delText>סיכום ומסקנות:</w:delText>
        </w:r>
      </w:del>
    </w:p>
    <w:p w14:paraId="12E8856A" w14:textId="55759530" w:rsidR="00E34E68" w:rsidDel="008D3B9E" w:rsidRDefault="00C428C4" w:rsidP="00FA170A">
      <w:pPr>
        <w:bidi/>
        <w:rPr>
          <w:del w:id="3100" w:author="Amos Baranes" w:date="2020-03-22T09:38:00Z"/>
          <w:rtl/>
        </w:rPr>
      </w:pPr>
      <w:del w:id="3101" w:author="Amos Baranes" w:date="2020-03-22T09:38:00Z">
        <w:r w:rsidDel="008D3B9E">
          <w:rPr>
            <w:rFonts w:hint="cs"/>
            <w:rtl/>
          </w:rPr>
          <w:delText xml:space="preserve">המכשירים </w:delText>
        </w:r>
        <w:r w:rsidDel="008D3B9E">
          <w:delText>Hipcam Indoor Pro (HIP)</w:delText>
        </w:r>
        <w:r w:rsidDel="008D3B9E">
          <w:rPr>
            <w:rFonts w:hint="cs"/>
            <w:rtl/>
          </w:rPr>
          <w:delText xml:space="preserve"> ו </w:delText>
        </w:r>
        <w:r w:rsidDel="008D3B9E">
          <w:delText>(HD)</w:delText>
        </w:r>
        <w:r w:rsidDel="008D3B9E">
          <w:rPr>
            <w:rFonts w:hint="cs"/>
            <w:rtl/>
          </w:rPr>
          <w:delText xml:space="preserve"> </w:delText>
        </w:r>
        <w:r w:rsidDel="008D3B9E">
          <w:delText xml:space="preserve"> Hipcam Doorbell</w:delText>
        </w:r>
        <w:r w:rsidDel="008D3B9E">
          <w:rPr>
            <w:rFonts w:hint="cs"/>
            <w:rtl/>
          </w:rPr>
          <w:delText>נועדו לשימוש ביתי או משרדי על ידי חיבור לרשת אינטרנט אלחוטית מקומית (</w:delText>
        </w:r>
        <w:r w:rsidDel="008D3B9E">
          <w:delText>0002, 0074, 0077</w:delText>
        </w:r>
        <w:r w:rsidDel="008D3B9E">
          <w:rPr>
            <w:rFonts w:hint="cs"/>
            <w:rtl/>
          </w:rPr>
          <w:delText xml:space="preserve">).  מסמך </w:delText>
        </w:r>
        <w:r w:rsidRPr="00FC2CB8" w:rsidDel="008D3B9E">
          <w:delText>Pub. No.: US 2018 / 0007331 A1</w:delText>
        </w:r>
        <w:r w:rsidDel="008D3B9E">
          <w:rPr>
            <w:rFonts w:hint="cs"/>
            <w:rtl/>
          </w:rPr>
          <w:delText xml:space="preserve">. מפרט את הפונקציות שמכשירי ה </w:delText>
        </w:r>
        <w:r w:rsidDel="008D3B9E">
          <w:rPr>
            <w:rFonts w:hint="cs"/>
          </w:rPr>
          <w:delText>HIP</w:delText>
        </w:r>
        <w:r w:rsidDel="008D3B9E">
          <w:rPr>
            <w:rFonts w:hint="cs"/>
            <w:rtl/>
          </w:rPr>
          <w:delText xml:space="preserve"> ו </w:delText>
        </w:r>
        <w:r w:rsidDel="008D3B9E">
          <w:rPr>
            <w:rFonts w:hint="cs"/>
          </w:rPr>
          <w:delText>HD</w:delText>
        </w:r>
        <w:r w:rsidDel="008D3B9E">
          <w:rPr>
            <w:rFonts w:hint="cs"/>
            <w:rtl/>
          </w:rPr>
          <w:delText xml:space="preserve"> אמורים לבצע.  כפי שמפורט בסעיף 5, ערכנו מספר רב של בדיקות בסביבה ב</w:delText>
        </w:r>
        <w:r w:rsidR="00C84591" w:rsidDel="008D3B9E">
          <w:rPr>
            <w:rFonts w:hint="cs"/>
            <w:rtl/>
          </w:rPr>
          <w:delText>י</w:delText>
        </w:r>
        <w:r w:rsidDel="008D3B9E">
          <w:rPr>
            <w:rFonts w:hint="cs"/>
            <w:rtl/>
          </w:rPr>
          <w:delText xml:space="preserve">תית של חדר בגודל </w:delText>
        </w:r>
        <w:r w:rsidR="00B877BC" w:rsidDel="008D3B9E">
          <w:rPr>
            <w:rFonts w:hint="cs"/>
            <w:rtl/>
          </w:rPr>
          <w:delText>4.00</w:delText>
        </w:r>
        <w:r w:rsidDel="008D3B9E">
          <w:rPr>
            <w:rFonts w:hint="cs"/>
          </w:rPr>
          <w:delText>X</w:delText>
        </w:r>
        <w:r w:rsidR="00B877BC" w:rsidDel="008D3B9E">
          <w:delText xml:space="preserve"> </w:delText>
        </w:r>
        <w:r w:rsidR="00B877BC" w:rsidDel="008D3B9E">
          <w:rPr>
            <w:rFonts w:hint="cs"/>
            <w:rtl/>
          </w:rPr>
          <w:delText xml:space="preserve"> 6.28</w:delText>
        </w:r>
        <w:r w:rsidDel="008D3B9E">
          <w:rPr>
            <w:rFonts w:hint="cs"/>
            <w:rtl/>
          </w:rPr>
          <w:delText xml:space="preserve"> מטרים.</w:delText>
        </w:r>
        <w:r w:rsidR="00B877BC" w:rsidDel="008D3B9E">
          <w:rPr>
            <w:rFonts w:hint="cs"/>
            <w:rtl/>
          </w:rPr>
          <w:delText xml:space="preserve">  הבדיקות שנערכו על המכשירים </w:delText>
        </w:r>
        <w:r w:rsidR="00B877BC" w:rsidDel="008D3B9E">
          <w:rPr>
            <w:rFonts w:hint="cs"/>
          </w:rPr>
          <w:delText>HIP</w:delText>
        </w:r>
        <w:r w:rsidR="00B877BC" w:rsidDel="008D3B9E">
          <w:rPr>
            <w:rFonts w:hint="cs"/>
            <w:rtl/>
          </w:rPr>
          <w:delText xml:space="preserve"> ו </w:delText>
        </w:r>
        <w:r w:rsidR="00B877BC" w:rsidDel="008D3B9E">
          <w:rPr>
            <w:rFonts w:hint="cs"/>
          </w:rPr>
          <w:delText>HD</w:delText>
        </w:r>
        <w:r w:rsidR="00B877BC" w:rsidDel="008D3B9E">
          <w:rPr>
            <w:rFonts w:hint="cs"/>
            <w:rtl/>
          </w:rPr>
          <w:delText xml:space="preserve"> </w:delText>
        </w:r>
        <w:r w:rsidR="00E34E68" w:rsidDel="008D3B9E">
          <w:rPr>
            <w:rFonts w:hint="cs"/>
            <w:rtl/>
          </w:rPr>
          <w:delText>א</w:delText>
        </w:r>
        <w:r w:rsidR="00B877BC" w:rsidDel="008D3B9E">
          <w:rPr>
            <w:rFonts w:hint="cs"/>
            <w:rtl/>
          </w:rPr>
          <w:delText>י</w:delText>
        </w:r>
        <w:r w:rsidR="00E34E68" w:rsidDel="008D3B9E">
          <w:rPr>
            <w:rFonts w:hint="cs"/>
            <w:rtl/>
          </w:rPr>
          <w:delText>ש</w:delText>
        </w:r>
        <w:r w:rsidR="00C84591" w:rsidDel="008D3B9E">
          <w:rPr>
            <w:rFonts w:hint="cs"/>
            <w:rtl/>
          </w:rPr>
          <w:delText>ר</w:delText>
        </w:r>
        <w:r w:rsidR="00B877BC" w:rsidDel="008D3B9E">
          <w:rPr>
            <w:rFonts w:hint="cs"/>
            <w:rtl/>
          </w:rPr>
          <w:delText>ו שרק חלק מהפונקציות ש</w:delText>
        </w:r>
        <w:r w:rsidR="00E34E68" w:rsidDel="008D3B9E">
          <w:rPr>
            <w:rFonts w:hint="cs"/>
            <w:rtl/>
          </w:rPr>
          <w:delText xml:space="preserve">המכשירים </w:delText>
        </w:r>
        <w:r w:rsidR="00E34E68" w:rsidDel="008D3B9E">
          <w:rPr>
            <w:rFonts w:hint="cs"/>
          </w:rPr>
          <w:delText>HIP</w:delText>
        </w:r>
        <w:r w:rsidR="00E34E68" w:rsidDel="008D3B9E">
          <w:rPr>
            <w:rFonts w:hint="cs"/>
            <w:rtl/>
          </w:rPr>
          <w:delText xml:space="preserve"> ו </w:delText>
        </w:r>
        <w:r w:rsidR="00E34E68" w:rsidDel="008D3B9E">
          <w:rPr>
            <w:rFonts w:hint="cs"/>
          </w:rPr>
          <w:delText>HD</w:delText>
        </w:r>
        <w:r w:rsidR="00E34E68" w:rsidDel="008D3B9E">
          <w:rPr>
            <w:rFonts w:hint="cs"/>
            <w:rtl/>
          </w:rPr>
          <w:delText xml:space="preserve"> </w:delText>
        </w:r>
        <w:r w:rsidR="00B877BC" w:rsidDel="008D3B9E">
          <w:rPr>
            <w:rFonts w:hint="cs"/>
            <w:rtl/>
          </w:rPr>
          <w:delText>אמורים לבצע אכן ניתנות לביצוע.  חלק מהותי וחשוב</w:delText>
        </w:r>
        <w:r w:rsidR="00E34E68" w:rsidDel="008D3B9E">
          <w:rPr>
            <w:rFonts w:hint="cs"/>
            <w:rtl/>
          </w:rPr>
          <w:delText xml:space="preserve"> </w:delText>
        </w:r>
        <w:r w:rsidR="00B877BC" w:rsidDel="008D3B9E">
          <w:rPr>
            <w:rFonts w:hint="cs"/>
            <w:rtl/>
          </w:rPr>
          <w:delText>של</w:delText>
        </w:r>
        <w:r w:rsidR="00E34E68" w:rsidDel="008D3B9E">
          <w:rPr>
            <w:rFonts w:hint="cs"/>
            <w:rtl/>
          </w:rPr>
          <w:delText xml:space="preserve"> הפונקציות המצויינות במסמך </w:delText>
        </w:r>
        <w:r w:rsidR="00E34E68" w:rsidRPr="00FC2CB8" w:rsidDel="008D3B9E">
          <w:delText>Pub. No.: US 2018 / 0007331 A1</w:delText>
        </w:r>
        <w:r w:rsidR="00E34E68" w:rsidDel="008D3B9E">
          <w:rPr>
            <w:rFonts w:hint="cs"/>
            <w:rtl/>
          </w:rPr>
          <w:delText>.</w:delText>
        </w:r>
        <w:r w:rsidR="00B877BC" w:rsidDel="008D3B9E">
          <w:rPr>
            <w:rFonts w:hint="cs"/>
            <w:rtl/>
          </w:rPr>
          <w:delText xml:space="preserve"> אינן ברות ביצוע</w:delText>
        </w:r>
        <w:r w:rsidR="00FA170A" w:rsidDel="008D3B9E">
          <w:rPr>
            <w:rFonts w:hint="cs"/>
            <w:rtl/>
          </w:rPr>
          <w:delText xml:space="preserve"> או ניתנות לביצוע רק ברמה ירודה</w:delText>
        </w:r>
        <w:r w:rsidR="00B877BC" w:rsidDel="008D3B9E">
          <w:rPr>
            <w:rFonts w:hint="cs"/>
            <w:rtl/>
          </w:rPr>
          <w:delText xml:space="preserve"> במכשירים </w:delText>
        </w:r>
        <w:r w:rsidR="00FA170A" w:rsidDel="008D3B9E">
          <w:rPr>
            <w:rFonts w:hint="cs"/>
            <w:rtl/>
          </w:rPr>
          <w:delText>אלו</w:delText>
        </w:r>
        <w:r w:rsidR="00B877BC" w:rsidDel="008D3B9E">
          <w:rPr>
            <w:rFonts w:hint="cs"/>
            <w:rtl/>
          </w:rPr>
          <w:delText>.</w:delText>
        </w:r>
      </w:del>
    </w:p>
    <w:p w14:paraId="7D52F537" w14:textId="25128DD2" w:rsidR="00FA170A" w:rsidDel="008D3B9E" w:rsidRDefault="00FA170A" w:rsidP="00FA170A">
      <w:pPr>
        <w:bidi/>
        <w:spacing w:after="0"/>
        <w:rPr>
          <w:del w:id="3102" w:author="Amos Baranes" w:date="2020-03-22T09:38:00Z"/>
          <w:rtl/>
        </w:rPr>
      </w:pPr>
      <w:del w:id="3103" w:author="Amos Baranes" w:date="2020-03-22T09:38:00Z">
        <w:r w:rsidDel="008D3B9E">
          <w:rPr>
            <w:rFonts w:hint="cs"/>
            <w:rtl/>
          </w:rPr>
          <w:delText>הכשל של מכש</w:delText>
        </w:r>
        <w:r w:rsidR="00477244" w:rsidDel="008D3B9E">
          <w:rPr>
            <w:rFonts w:hint="cs"/>
            <w:rtl/>
          </w:rPr>
          <w:delText>יר</w:delText>
        </w:r>
        <w:r w:rsidDel="008D3B9E">
          <w:rPr>
            <w:rFonts w:hint="cs"/>
            <w:rtl/>
          </w:rPr>
          <w:delText xml:space="preserve">ים אלו לבצע את הפונקציות הנדרשות יכול לנבוע ממספר גורמים בינהם: </w:delText>
        </w:r>
      </w:del>
    </w:p>
    <w:p w14:paraId="72964AA5" w14:textId="277558EA" w:rsidR="00FA170A" w:rsidDel="008D3B9E" w:rsidRDefault="00FA170A" w:rsidP="00BF7758">
      <w:pPr>
        <w:pStyle w:val="ListParagraph"/>
        <w:numPr>
          <w:ilvl w:val="0"/>
          <w:numId w:val="21"/>
        </w:numPr>
        <w:bidi/>
        <w:spacing w:after="0"/>
        <w:rPr>
          <w:del w:id="3104" w:author="Amos Baranes" w:date="2020-03-22T09:38:00Z"/>
        </w:rPr>
      </w:pPr>
      <w:del w:id="3105" w:author="Amos Baranes" w:date="2020-03-22T09:38:00Z">
        <w:r w:rsidDel="008D3B9E">
          <w:rPr>
            <w:rFonts w:hint="cs"/>
            <w:rtl/>
          </w:rPr>
          <w:delText>איכות המצלמה והחומרה הנלוות איתה אינם ברמה הנדרשת</w:delText>
        </w:r>
      </w:del>
    </w:p>
    <w:p w14:paraId="0ABA8BF6" w14:textId="58526B37" w:rsidR="00FA170A" w:rsidDel="008D3B9E" w:rsidRDefault="00FA170A" w:rsidP="00FA170A">
      <w:pPr>
        <w:pStyle w:val="ListParagraph"/>
        <w:numPr>
          <w:ilvl w:val="0"/>
          <w:numId w:val="21"/>
        </w:numPr>
        <w:bidi/>
        <w:spacing w:after="0"/>
        <w:rPr>
          <w:del w:id="3106" w:author="Amos Baranes" w:date="2020-03-22T09:38:00Z"/>
        </w:rPr>
      </w:pPr>
      <w:del w:id="3107" w:author="Amos Baranes" w:date="2020-03-22T09:38:00Z">
        <w:r w:rsidDel="008D3B9E">
          <w:rPr>
            <w:rFonts w:hint="cs"/>
            <w:rtl/>
          </w:rPr>
          <w:delText>תקשורת אלחוטית מהמצלמה ואליה אינם ברמה הנדרשת</w:delText>
        </w:r>
      </w:del>
    </w:p>
    <w:p w14:paraId="31982520" w14:textId="54B3F74D" w:rsidR="00FA170A" w:rsidDel="008D3B9E" w:rsidRDefault="00FA170A" w:rsidP="00EA3BEA">
      <w:pPr>
        <w:pStyle w:val="ListParagraph"/>
        <w:numPr>
          <w:ilvl w:val="0"/>
          <w:numId w:val="21"/>
        </w:numPr>
        <w:bidi/>
        <w:spacing w:after="0"/>
        <w:rPr>
          <w:del w:id="3108" w:author="Amos Baranes" w:date="2020-03-22T09:38:00Z"/>
        </w:rPr>
      </w:pPr>
      <w:del w:id="3109" w:author="Amos Baranes" w:date="2020-03-22T09:38:00Z">
        <w:r w:rsidDel="008D3B9E">
          <w:rPr>
            <w:rFonts w:hint="cs"/>
            <w:rtl/>
          </w:rPr>
          <w:delText xml:space="preserve">התוכנה </w:delText>
        </w:r>
        <w:r w:rsidR="00EA3BEA" w:rsidDel="008D3B9E">
          <w:rPr>
            <w:rFonts w:hint="cs"/>
            <w:rtl/>
          </w:rPr>
          <w:delText>כפי שה</w:delText>
        </w:r>
        <w:r w:rsidDel="008D3B9E">
          <w:rPr>
            <w:rFonts w:hint="cs"/>
            <w:rtl/>
          </w:rPr>
          <w:delText>ותקנת על המצלמה (המבוססת על</w:delText>
        </w:r>
        <w:r w:rsidR="00EA3BEA" w:rsidDel="008D3B9E">
          <w:rPr>
            <w:rFonts w:hint="cs"/>
            <w:rtl/>
          </w:rPr>
          <w:delText xml:space="preserve"> ספרית</w:delText>
        </w:r>
        <w:r w:rsidDel="008D3B9E">
          <w:rPr>
            <w:rFonts w:hint="cs"/>
            <w:rtl/>
          </w:rPr>
          <w:delText xml:space="preserve"> </w:delText>
        </w:r>
        <w:r w:rsidDel="008D3B9E">
          <w:delText>openCV</w:delText>
        </w:r>
        <w:r w:rsidDel="008D3B9E">
          <w:rPr>
            <w:rFonts w:hint="cs"/>
            <w:rtl/>
          </w:rPr>
          <w:delText>)</w:delText>
        </w:r>
        <w:r w:rsidR="0040306E" w:rsidDel="008D3B9E">
          <w:rPr>
            <w:rFonts w:hint="cs"/>
            <w:rtl/>
          </w:rPr>
          <w:delText xml:space="preserve"> אינה מתאימה לזיהוי פנים בתנאי אור וחושך גם בשימוש בתאורת אינפרא אדומה.</w:delText>
        </w:r>
      </w:del>
    </w:p>
    <w:p w14:paraId="34D4FE6A" w14:textId="3ADD522A" w:rsidR="0040306E" w:rsidDel="008D3B9E" w:rsidRDefault="0040306E" w:rsidP="0040306E">
      <w:pPr>
        <w:pStyle w:val="ListParagraph"/>
        <w:numPr>
          <w:ilvl w:val="0"/>
          <w:numId w:val="21"/>
        </w:numPr>
        <w:bidi/>
        <w:spacing w:after="0"/>
        <w:rPr>
          <w:del w:id="3110" w:author="Amos Baranes" w:date="2020-03-22T09:38:00Z"/>
        </w:rPr>
      </w:pPr>
      <w:del w:id="3111" w:author="Amos Baranes" w:date="2020-03-22T09:38:00Z">
        <w:r w:rsidDel="008D3B9E">
          <w:rPr>
            <w:rFonts w:hint="cs"/>
            <w:rtl/>
          </w:rPr>
          <w:delText>תאורה אינפרא אדומה אינה תקינה</w:delText>
        </w:r>
      </w:del>
    </w:p>
    <w:p w14:paraId="6A30EE6A" w14:textId="300D1EF3" w:rsidR="0040306E" w:rsidDel="008D3B9E" w:rsidRDefault="0040306E" w:rsidP="0040306E">
      <w:pPr>
        <w:pStyle w:val="ListParagraph"/>
        <w:numPr>
          <w:ilvl w:val="0"/>
          <w:numId w:val="21"/>
        </w:numPr>
        <w:bidi/>
        <w:spacing w:after="0"/>
        <w:rPr>
          <w:del w:id="3112" w:author="Amos Baranes" w:date="2020-03-22T09:38:00Z"/>
        </w:rPr>
      </w:pPr>
      <w:del w:id="3113" w:author="Amos Baranes" w:date="2020-03-22T09:38:00Z">
        <w:r w:rsidDel="008D3B9E">
          <w:rPr>
            <w:rFonts w:hint="cs"/>
            <w:rtl/>
          </w:rPr>
          <w:delText xml:space="preserve">התוכנה עם החבילות הנלוות אליהם בשרת ה </w:delText>
        </w:r>
        <w:r w:rsidDel="008D3B9E">
          <w:delText>Facer</w:delText>
        </w:r>
        <w:r w:rsidDel="008D3B9E">
          <w:rPr>
            <w:rFonts w:hint="cs"/>
            <w:rtl/>
          </w:rPr>
          <w:delText xml:space="preserve"> אינם מתאימים לגילוי וזיהוי פנים.</w:delText>
        </w:r>
      </w:del>
    </w:p>
    <w:p w14:paraId="72374467" w14:textId="1357228E" w:rsidR="0040306E" w:rsidDel="008D3B9E" w:rsidRDefault="0040306E" w:rsidP="0040306E">
      <w:pPr>
        <w:pStyle w:val="ListParagraph"/>
        <w:numPr>
          <w:ilvl w:val="0"/>
          <w:numId w:val="21"/>
        </w:numPr>
        <w:bidi/>
        <w:spacing w:after="0"/>
        <w:rPr>
          <w:del w:id="3114" w:author="Amos Baranes" w:date="2020-03-22T09:38:00Z"/>
        </w:rPr>
      </w:pPr>
      <w:del w:id="3115" w:author="Amos Baranes" w:date="2020-03-22T09:38:00Z">
        <w:r w:rsidDel="008D3B9E">
          <w:rPr>
            <w:rFonts w:hint="cs"/>
            <w:rtl/>
          </w:rPr>
          <w:delText>ארכיטקטורה הבנויה על שרת תורים פשוט לא מיושמת נכון.</w:delText>
        </w:r>
      </w:del>
    </w:p>
    <w:p w14:paraId="4D4812D6" w14:textId="624459F6" w:rsidR="0040306E" w:rsidDel="008D3B9E" w:rsidRDefault="0040306E" w:rsidP="0040306E">
      <w:pPr>
        <w:pStyle w:val="ListParagraph"/>
        <w:numPr>
          <w:ilvl w:val="0"/>
          <w:numId w:val="21"/>
        </w:numPr>
        <w:bidi/>
        <w:spacing w:after="0"/>
        <w:rPr>
          <w:del w:id="3116" w:author="Amos Baranes" w:date="2020-03-22T09:38:00Z"/>
        </w:rPr>
      </w:pPr>
      <w:del w:id="3117" w:author="Amos Baranes" w:date="2020-03-22T09:38:00Z">
        <w:r w:rsidDel="008D3B9E">
          <w:rPr>
            <w:rFonts w:hint="cs"/>
            <w:rtl/>
          </w:rPr>
          <w:delText xml:space="preserve">חוסר בניהול נכון של עומסים </w:delText>
        </w:r>
      </w:del>
    </w:p>
    <w:p w14:paraId="6107797A" w14:textId="733C1D96" w:rsidR="0040306E" w:rsidDel="008D3B9E" w:rsidRDefault="0040306E" w:rsidP="0040306E">
      <w:pPr>
        <w:bidi/>
        <w:spacing w:after="0"/>
        <w:rPr>
          <w:del w:id="3118" w:author="Amos Baranes" w:date="2020-03-22T09:38:00Z"/>
          <w:rtl/>
        </w:rPr>
      </w:pPr>
    </w:p>
    <w:p w14:paraId="76CC2013" w14:textId="7DFE9D0D" w:rsidR="00E34E68" w:rsidDel="008D3B9E" w:rsidRDefault="00E34E68" w:rsidP="00AA710B">
      <w:pPr>
        <w:bidi/>
        <w:spacing w:after="0" w:line="360" w:lineRule="auto"/>
        <w:rPr>
          <w:del w:id="3119" w:author="Amos Baranes" w:date="2020-03-22T09:38:00Z"/>
          <w:rtl/>
        </w:rPr>
      </w:pPr>
      <w:del w:id="3120" w:author="Amos Baranes" w:date="2020-03-22T09:38:00Z">
        <w:r w:rsidDel="008D3B9E">
          <w:rPr>
            <w:rFonts w:hint="cs"/>
            <w:rtl/>
          </w:rPr>
          <w:delText xml:space="preserve">תוצאות הבדיקות שביצענו מראות </w:delText>
        </w:r>
        <w:r w:rsidR="00AA710B" w:rsidDel="008D3B9E">
          <w:rPr>
            <w:rFonts w:hint="cs"/>
            <w:rtl/>
          </w:rPr>
          <w:delText xml:space="preserve">בין היתר </w:delText>
        </w:r>
        <w:r w:rsidDel="008D3B9E">
          <w:rPr>
            <w:rFonts w:hint="cs"/>
            <w:rtl/>
          </w:rPr>
          <w:delText>מהירויות תגובה שונות</w:delText>
        </w:r>
        <w:r w:rsidR="0040306E" w:rsidDel="008D3B9E">
          <w:rPr>
            <w:rFonts w:hint="cs"/>
            <w:rtl/>
          </w:rPr>
          <w:delText xml:space="preserve"> של המערכת לתנועה, גילוי </w:delText>
        </w:r>
        <w:r w:rsidR="00EA3BEA" w:rsidDel="008D3B9E">
          <w:rPr>
            <w:rFonts w:hint="cs"/>
            <w:rtl/>
          </w:rPr>
          <w:delText>ו</w:delText>
        </w:r>
        <w:r w:rsidR="0040306E" w:rsidDel="008D3B9E">
          <w:rPr>
            <w:rFonts w:hint="cs"/>
            <w:rtl/>
          </w:rPr>
          <w:delText xml:space="preserve">זיהוי פנים.  </w:delText>
        </w:r>
        <w:r w:rsidR="00EA3BEA" w:rsidDel="008D3B9E">
          <w:rPr>
            <w:rFonts w:hint="cs"/>
            <w:rtl/>
          </w:rPr>
          <w:delText>בבדיקות מסוימות,</w:delText>
        </w:r>
        <w:r w:rsidR="0040306E" w:rsidDel="008D3B9E">
          <w:rPr>
            <w:rFonts w:hint="cs"/>
            <w:rtl/>
          </w:rPr>
          <w:delText xml:space="preserve"> המערכת לא </w:delText>
        </w:r>
        <w:r w:rsidR="00EA3BEA" w:rsidDel="008D3B9E">
          <w:rPr>
            <w:rFonts w:hint="cs"/>
            <w:rtl/>
          </w:rPr>
          <w:delText>הגיבה כלל או הגיבה לאחר זמן ממושך של מעל 20 שניות.  בנוסף, זיהוי פנים היה שגוי בחלק רב מהמקרים הכולל זיהוי פנים של אדם אחד כאדם אחר.</w:delText>
        </w:r>
        <w:r w:rsidR="00AA710B" w:rsidDel="008D3B9E">
          <w:rPr>
            <w:rFonts w:hint="cs"/>
            <w:rtl/>
          </w:rPr>
          <w:delText xml:space="preserve"> </w:delText>
        </w:r>
        <w:r w:rsidR="009E425B" w:rsidDel="008D3B9E">
          <w:rPr>
            <w:rFonts w:hint="cs"/>
            <w:rtl/>
          </w:rPr>
          <w:delText>בנוסף, פונקצי</w:delText>
        </w:r>
        <w:r w:rsidR="00A4057D" w:rsidDel="008D3B9E">
          <w:rPr>
            <w:rFonts w:hint="cs"/>
            <w:rtl/>
          </w:rPr>
          <w:delText>י</w:delText>
        </w:r>
        <w:r w:rsidR="009E425B" w:rsidDel="008D3B9E">
          <w:rPr>
            <w:rFonts w:hint="cs"/>
            <w:rtl/>
          </w:rPr>
          <w:delText>ת הסייע אינה מסוגלת לחצור קשר.</w:delText>
        </w:r>
        <w:r w:rsidR="00AA710B" w:rsidDel="008D3B9E">
          <w:rPr>
            <w:rFonts w:hint="cs"/>
            <w:rtl/>
          </w:rPr>
          <w:delText xml:space="preserve"> </w:delText>
        </w:r>
        <w:r w:rsidR="00EA3BEA" w:rsidDel="008D3B9E">
          <w:rPr>
            <w:rFonts w:hint="cs"/>
            <w:rtl/>
          </w:rPr>
          <w:delText xml:space="preserve">כמו כן, מכשיר ה </w:delText>
        </w:r>
        <w:r w:rsidR="00EA3BEA" w:rsidDel="008D3B9E">
          <w:rPr>
            <w:rFonts w:hint="cs"/>
          </w:rPr>
          <w:delText>HD</w:delText>
        </w:r>
        <w:r w:rsidR="00EA3BEA" w:rsidDel="008D3B9E">
          <w:rPr>
            <w:rFonts w:hint="cs"/>
            <w:rtl/>
          </w:rPr>
          <w:delText xml:space="preserve"> לא ב</w:delText>
        </w:r>
        <w:r w:rsidR="00AA710B" w:rsidDel="008D3B9E">
          <w:rPr>
            <w:rFonts w:hint="cs"/>
            <w:rtl/>
          </w:rPr>
          <w:delText>י</w:delText>
        </w:r>
        <w:r w:rsidR="00EA3BEA" w:rsidDel="008D3B9E">
          <w:rPr>
            <w:rFonts w:hint="cs"/>
            <w:rtl/>
          </w:rPr>
          <w:delText xml:space="preserve">צע את פקודות הצלצול </w:delText>
        </w:r>
        <w:r w:rsidR="00AA710B" w:rsidDel="008D3B9E">
          <w:rPr>
            <w:rFonts w:hint="cs"/>
            <w:rtl/>
          </w:rPr>
          <w:delText>כנדרש.</w:delText>
        </w:r>
        <w:r w:rsidDel="008D3B9E">
          <w:rPr>
            <w:rFonts w:hint="cs"/>
            <w:rtl/>
          </w:rPr>
          <w:delText xml:space="preserve"> </w:delText>
        </w:r>
      </w:del>
    </w:p>
    <w:p w14:paraId="0FF7622E" w14:textId="2BDBE79F" w:rsidR="002D23E9" w:rsidDel="008D3B9E" w:rsidRDefault="002D23E9" w:rsidP="002D23E9">
      <w:pPr>
        <w:bidi/>
        <w:spacing w:after="0" w:line="360" w:lineRule="auto"/>
        <w:rPr>
          <w:del w:id="3121" w:author="Amos Baranes" w:date="2020-03-22T09:38:00Z"/>
          <w:rtl/>
        </w:rPr>
      </w:pPr>
    </w:p>
    <w:p w14:paraId="207E3A22" w14:textId="34772EA0" w:rsidR="00AA710B" w:rsidDel="008D3B9E" w:rsidRDefault="00AA710B" w:rsidP="00AA710B">
      <w:pPr>
        <w:bidi/>
        <w:spacing w:after="0" w:line="360" w:lineRule="auto"/>
        <w:rPr>
          <w:del w:id="3122" w:author="Amos Baranes" w:date="2020-03-22T09:38:00Z"/>
          <w:rtl/>
        </w:rPr>
      </w:pPr>
      <w:del w:id="3123" w:author="Amos Baranes" w:date="2020-03-22T09:38:00Z">
        <w:r w:rsidDel="008D3B9E">
          <w:rPr>
            <w:rFonts w:hint="cs"/>
            <w:rtl/>
          </w:rPr>
          <w:delText>המסקנה הנובעת מהבדיקות שערכנו וחקר מבנה הארכ</w:delText>
        </w:r>
        <w:r w:rsidR="00477244" w:rsidDel="008D3B9E">
          <w:rPr>
            <w:rFonts w:hint="cs"/>
            <w:rtl/>
          </w:rPr>
          <w:delText>י</w:delText>
        </w:r>
        <w:r w:rsidDel="008D3B9E">
          <w:rPr>
            <w:rFonts w:hint="cs"/>
            <w:rtl/>
          </w:rPr>
          <w:delText>טקטורה של תזרים האינפורמציה בין מכשיר ה</w:delText>
        </w:r>
        <w:r w:rsidDel="008D3B9E">
          <w:rPr>
            <w:rFonts w:hint="cs"/>
          </w:rPr>
          <w:delText>HIP</w:delText>
        </w:r>
        <w:r w:rsidDel="008D3B9E">
          <w:rPr>
            <w:rFonts w:hint="cs"/>
            <w:rtl/>
          </w:rPr>
          <w:delText xml:space="preserve">  לשרתי המדיה היא שהמכשיר אינו מבצע את החלק </w:delText>
        </w:r>
        <w:r w:rsidR="00477244" w:rsidDel="008D3B9E">
          <w:rPr>
            <w:rFonts w:hint="cs"/>
            <w:rtl/>
          </w:rPr>
          <w:delText>עיקר</w:delText>
        </w:r>
        <w:r w:rsidDel="008D3B9E">
          <w:rPr>
            <w:rFonts w:hint="cs"/>
            <w:rtl/>
          </w:rPr>
          <w:delText xml:space="preserve">י המתואר במסמך </w:delText>
        </w:r>
        <w:r w:rsidRPr="00FC2CB8" w:rsidDel="008D3B9E">
          <w:delText>Pub. No.: US 2018 / 0007331 A1</w:delText>
        </w:r>
        <w:r w:rsidDel="008D3B9E">
          <w:rPr>
            <w:rFonts w:hint="cs"/>
            <w:rtl/>
          </w:rPr>
          <w:delText xml:space="preserve"> </w:delText>
        </w:r>
      </w:del>
    </w:p>
    <w:p w14:paraId="2588DF67" w14:textId="3637F1B9" w:rsidR="009307AE" w:rsidRPr="008343C6" w:rsidDel="008D3B9E" w:rsidRDefault="008343C6" w:rsidP="008343C6">
      <w:pPr>
        <w:bidi/>
        <w:spacing w:after="0" w:line="360" w:lineRule="auto"/>
        <w:ind w:left="720"/>
        <w:jc w:val="center"/>
        <w:rPr>
          <w:ins w:id="3124" w:author="הילית אראל שכטר" w:date="2020-03-16T21:50:00Z"/>
          <w:del w:id="3125" w:author="Amos Baranes" w:date="2020-03-22T09:38:00Z"/>
          <w:rFonts w:ascii="David" w:hAnsi="David" w:cs="David"/>
          <w:b/>
          <w:bCs/>
          <w:sz w:val="32"/>
          <w:szCs w:val="32"/>
          <w:rtl/>
          <w:rPrChange w:id="3126" w:author="הילית אראל שכטר" w:date="2020-03-16T21:54:00Z">
            <w:rPr>
              <w:ins w:id="3127" w:author="הילית אראל שכטר" w:date="2020-03-16T21:50:00Z"/>
              <w:del w:id="3128" w:author="Amos Baranes" w:date="2020-03-22T09:38:00Z"/>
              <w:rFonts w:ascii="David" w:hAnsi="David" w:cs="David"/>
              <w:sz w:val="32"/>
              <w:szCs w:val="32"/>
              <w:rtl/>
            </w:rPr>
          </w:rPrChange>
        </w:rPr>
      </w:pPr>
      <w:ins w:id="3129" w:author="הילית אראל שכטר" w:date="2020-03-16T21:49:00Z">
        <w:del w:id="3130" w:author="Amos Baranes" w:date="2020-03-22T09:38:00Z">
          <w:r w:rsidRPr="008343C6" w:rsidDel="008D3B9E">
            <w:rPr>
              <w:rFonts w:ascii="David" w:hAnsi="David" w:cs="David" w:hint="eastAsia"/>
              <w:b/>
              <w:bCs/>
              <w:sz w:val="32"/>
              <w:szCs w:val="32"/>
              <w:rtl/>
              <w:rPrChange w:id="3131" w:author="הילית אראל שכטר" w:date="2020-03-16T21:54:00Z">
                <w:rPr>
                  <w:rFonts w:hint="eastAsia"/>
                  <w:rtl/>
                </w:rPr>
              </w:rPrChange>
            </w:rPr>
            <w:delText>פרק</w:delText>
          </w:r>
          <w:r w:rsidRPr="008343C6" w:rsidDel="008D3B9E">
            <w:rPr>
              <w:rFonts w:ascii="David" w:hAnsi="David" w:cs="David"/>
              <w:b/>
              <w:bCs/>
              <w:sz w:val="32"/>
              <w:szCs w:val="32"/>
              <w:rtl/>
              <w:rPrChange w:id="3132" w:author="הילית אראל שכטר" w:date="2020-03-16T21:54:00Z">
                <w:rPr>
                  <w:rtl/>
                </w:rPr>
              </w:rPrChange>
            </w:rPr>
            <w:delText xml:space="preserve"> </w:delText>
          </w:r>
        </w:del>
      </w:ins>
      <w:ins w:id="3133" w:author="הילית אראל שכטר" w:date="2020-03-16T21:50:00Z">
        <w:del w:id="3134" w:author="Amos Baranes" w:date="2020-03-22T09:38:00Z">
          <w:r w:rsidRPr="008343C6" w:rsidDel="008D3B9E">
            <w:rPr>
              <w:rFonts w:ascii="David" w:hAnsi="David" w:cs="David"/>
              <w:b/>
              <w:bCs/>
              <w:sz w:val="32"/>
              <w:szCs w:val="32"/>
              <w:rtl/>
              <w:rPrChange w:id="3135" w:author="הילית אראל שכטר" w:date="2020-03-16T21:54:00Z">
                <w:rPr>
                  <w:rtl/>
                </w:rPr>
              </w:rPrChange>
            </w:rPr>
            <w:delText>4 – סיכום ומסקנות</w:delText>
          </w:r>
        </w:del>
      </w:ins>
    </w:p>
    <w:p w14:paraId="15567B82" w14:textId="1B411615" w:rsidR="008343C6" w:rsidRPr="008343C6" w:rsidDel="008D3B9E" w:rsidRDefault="008343C6">
      <w:pPr>
        <w:bidi/>
        <w:spacing w:after="0" w:line="360" w:lineRule="auto"/>
        <w:ind w:left="720"/>
        <w:jc w:val="center"/>
        <w:rPr>
          <w:del w:id="3136" w:author="Amos Baranes" w:date="2020-03-22T09:38:00Z"/>
          <w:rFonts w:ascii="David" w:hAnsi="David" w:cs="David"/>
          <w:sz w:val="32"/>
          <w:szCs w:val="32"/>
          <w:rtl/>
          <w:rPrChange w:id="3137" w:author="הילית אראל שכטר" w:date="2020-03-16T21:50:00Z">
            <w:rPr>
              <w:del w:id="3138" w:author="Amos Baranes" w:date="2020-03-22T09:38:00Z"/>
              <w:rtl/>
            </w:rPr>
          </w:rPrChange>
        </w:rPr>
        <w:pPrChange w:id="3139" w:author="הילית אראל שכטר" w:date="2020-03-16T21:50:00Z">
          <w:pPr>
            <w:bidi/>
            <w:spacing w:after="0" w:line="360" w:lineRule="auto"/>
            <w:ind w:left="720"/>
          </w:pPr>
        </w:pPrChange>
      </w:pPr>
    </w:p>
    <w:p w14:paraId="0EEF3CFA" w14:textId="2AFE8ED7" w:rsidR="00A82B9B" w:rsidDel="008D3B9E" w:rsidRDefault="00A82B9B">
      <w:pPr>
        <w:rPr>
          <w:del w:id="3140" w:author="Amos Baranes" w:date="2020-03-22T09:38:00Z"/>
        </w:rPr>
      </w:pPr>
      <w:del w:id="3141" w:author="Amos Baranes" w:date="2020-03-22T09:38:00Z">
        <w:r w:rsidDel="008D3B9E">
          <w:rPr>
            <w:rtl/>
          </w:rPr>
          <w:br w:type="page"/>
        </w:r>
      </w:del>
    </w:p>
    <w:p w14:paraId="0B02EC09" w14:textId="2336AD90" w:rsidR="00A82B9B" w:rsidDel="00865FFC" w:rsidRDefault="00566C3A">
      <w:pPr>
        <w:bidi/>
        <w:spacing w:after="0" w:line="360" w:lineRule="auto"/>
        <w:rPr>
          <w:del w:id="3142" w:author="Amos Baranes" w:date="2020-03-21T21:21:00Z"/>
          <w:rtl/>
        </w:rPr>
        <w:pPrChange w:id="3143" w:author="Amos Baranes" w:date="2020-03-21T21:21:00Z">
          <w:pPr>
            <w:bidi/>
            <w:spacing w:after="0" w:line="360" w:lineRule="auto"/>
          </w:pPr>
        </w:pPrChange>
      </w:pPr>
      <w:del w:id="3144" w:author="Amos Baranes" w:date="2020-03-21T21:21:00Z">
        <w:r w:rsidDel="00865FFC">
          <w:rPr>
            <w:rFonts w:hint="cs"/>
            <w:rtl/>
          </w:rPr>
          <w:delText xml:space="preserve">נספח א:  קורות חיים של </w:delText>
        </w:r>
        <w:r w:rsidR="00795BF6" w:rsidDel="00865FFC">
          <w:rPr>
            <w:rFonts w:hint="cs"/>
            <w:rtl/>
          </w:rPr>
          <w:delText>ד</w:delText>
        </w:r>
        <w:r w:rsidDel="00865FFC">
          <w:rPr>
            <w:rFonts w:hint="cs"/>
            <w:rtl/>
          </w:rPr>
          <w:delText>"ר עמוס ברנס</w:delText>
        </w:r>
      </w:del>
    </w:p>
    <w:p w14:paraId="0A25C501" w14:textId="382E53BE" w:rsidR="005439A3" w:rsidRPr="00566C3A" w:rsidDel="00865FFC" w:rsidRDefault="005439A3">
      <w:pPr>
        <w:bidi/>
        <w:spacing w:after="0" w:line="360" w:lineRule="auto"/>
        <w:rPr>
          <w:del w:id="3145" w:author="Amos Baranes" w:date="2020-03-21T21:21:00Z"/>
          <w:rFonts w:asciiTheme="majorBidi" w:hAnsiTheme="majorBidi" w:cstheme="majorBidi"/>
          <w:b/>
          <w:rtl/>
        </w:rPr>
        <w:pPrChange w:id="3146" w:author="Amos Baranes" w:date="2020-03-21T21:21:00Z">
          <w:pPr>
            <w:bidi/>
            <w:spacing w:after="0" w:line="360" w:lineRule="auto"/>
          </w:pPr>
        </w:pPrChange>
      </w:pPr>
    </w:p>
    <w:p w14:paraId="66035F86" w14:textId="3C64F099" w:rsidR="005439A3" w:rsidRPr="00566C3A" w:rsidDel="008D3B9E" w:rsidRDefault="005439A3">
      <w:pPr>
        <w:bidi/>
        <w:spacing w:after="0"/>
        <w:rPr>
          <w:del w:id="3147" w:author="Amos Baranes" w:date="2020-03-22T09:38:00Z"/>
          <w:rFonts w:asciiTheme="majorBidi" w:hAnsiTheme="majorBidi" w:cstheme="majorBidi"/>
          <w:bCs/>
          <w:sz w:val="24"/>
          <w:szCs w:val="24"/>
          <w:lang w:bidi="ar-SA"/>
        </w:rPr>
        <w:pPrChange w:id="3148" w:author="הילית אראל שכטר" w:date="2020-03-16T22:02:00Z">
          <w:pPr>
            <w:bidi/>
            <w:spacing w:after="0"/>
          </w:pPr>
        </w:pPrChange>
      </w:pPr>
      <w:del w:id="3149" w:author="Amos Baranes" w:date="2020-03-21T21:21:00Z">
        <w:r w:rsidRPr="00566C3A" w:rsidDel="00865FFC">
          <w:rPr>
            <w:rFonts w:asciiTheme="majorBidi" w:hAnsiTheme="majorBidi" w:cstheme="majorBidi"/>
            <w:bCs/>
            <w:sz w:val="24"/>
            <w:szCs w:val="24"/>
            <w:rtl/>
          </w:rPr>
          <w:delText>ד</w:delText>
        </w:r>
      </w:del>
      <w:ins w:id="3150" w:author="הילית אראל שכטר" w:date="2020-03-16T22:02:00Z">
        <w:del w:id="3151" w:author="Amos Baranes" w:date="2020-03-22T09:38:00Z">
          <w:r w:rsidR="009A6718" w:rsidRPr="00566C3A" w:rsidDel="008D3B9E">
            <w:rPr>
              <w:rFonts w:asciiTheme="majorBidi" w:hAnsiTheme="majorBidi" w:cstheme="majorBidi"/>
              <w:bCs/>
              <w:sz w:val="24"/>
              <w:szCs w:val="24"/>
              <w:rtl/>
            </w:rPr>
            <w:delText xml:space="preserve"> </w:delText>
          </w:r>
        </w:del>
      </w:ins>
      <w:del w:id="3152" w:author="Amos Baranes" w:date="2020-03-22T09:38:00Z">
        <w:r w:rsidRPr="00566C3A" w:rsidDel="008D3B9E">
          <w:rPr>
            <w:rFonts w:asciiTheme="majorBidi" w:hAnsiTheme="majorBidi" w:cstheme="majorBidi"/>
            <w:bCs/>
            <w:sz w:val="24"/>
            <w:szCs w:val="24"/>
            <w:rtl/>
          </w:rPr>
          <w:delText>"ר עמוס ברנס רו"ח (</w:delText>
        </w:r>
        <w:r w:rsidRPr="00566C3A" w:rsidDel="008D3B9E">
          <w:rPr>
            <w:rFonts w:asciiTheme="majorBidi" w:hAnsiTheme="majorBidi" w:cstheme="majorBidi"/>
            <w:bCs/>
            <w:sz w:val="24"/>
            <w:szCs w:val="24"/>
          </w:rPr>
          <w:delText>USA</w:delText>
        </w:r>
        <w:r w:rsidRPr="00566C3A" w:rsidDel="008D3B9E">
          <w:rPr>
            <w:rFonts w:asciiTheme="majorBidi" w:hAnsiTheme="majorBidi" w:cstheme="majorBidi"/>
            <w:bCs/>
            <w:sz w:val="24"/>
            <w:szCs w:val="24"/>
            <w:rtl/>
          </w:rPr>
          <w:delText>)</w:delText>
        </w:r>
      </w:del>
    </w:p>
    <w:p w14:paraId="2A747F4F" w14:textId="463685FE" w:rsidR="005439A3" w:rsidRPr="00566C3A" w:rsidDel="008D3B9E" w:rsidRDefault="005439A3">
      <w:pPr>
        <w:bidi/>
        <w:spacing w:after="0"/>
        <w:rPr>
          <w:del w:id="3153" w:author="Amos Baranes" w:date="2020-03-22T09:38:00Z"/>
          <w:rFonts w:asciiTheme="majorBidi" w:hAnsiTheme="majorBidi" w:cstheme="majorBidi"/>
          <w:b/>
          <w:sz w:val="24"/>
          <w:szCs w:val="24"/>
          <w:lang w:bidi="ar-SA"/>
        </w:rPr>
        <w:pPrChange w:id="3154" w:author="הילית אראל שכטר" w:date="2020-03-16T22:02:00Z">
          <w:pPr>
            <w:bidi/>
            <w:spacing w:after="0"/>
          </w:pPr>
        </w:pPrChange>
      </w:pPr>
      <w:del w:id="3155" w:author="Amos Baranes" w:date="2020-03-22T09:38:00Z">
        <w:r w:rsidRPr="00566C3A" w:rsidDel="008D3B9E">
          <w:rPr>
            <w:rFonts w:asciiTheme="majorBidi" w:hAnsiTheme="majorBidi" w:cstheme="majorBidi"/>
            <w:b/>
            <w:sz w:val="24"/>
            <w:szCs w:val="24"/>
            <w:rtl/>
          </w:rPr>
          <w:delText>דגניה 44, נתניה, ישראל</w:delText>
        </w:r>
      </w:del>
    </w:p>
    <w:p w14:paraId="5244B531" w14:textId="296800E5" w:rsidR="005439A3" w:rsidRPr="00566C3A" w:rsidDel="008D3B9E" w:rsidRDefault="005439A3">
      <w:pPr>
        <w:bidi/>
        <w:spacing w:after="0"/>
        <w:rPr>
          <w:del w:id="3156" w:author="Amos Baranes" w:date="2020-03-22T09:38:00Z"/>
          <w:rFonts w:asciiTheme="majorBidi" w:hAnsiTheme="majorBidi" w:cstheme="majorBidi"/>
          <w:b/>
          <w:sz w:val="24"/>
          <w:szCs w:val="24"/>
          <w:lang w:bidi="ar-SA"/>
        </w:rPr>
        <w:pPrChange w:id="3157" w:author="הילית אראל שכטר" w:date="2020-03-16T22:02:00Z">
          <w:pPr>
            <w:bidi/>
            <w:spacing w:after="0"/>
          </w:pPr>
        </w:pPrChange>
      </w:pPr>
      <w:del w:id="3158" w:author="Amos Baranes" w:date="2020-03-22T09:38:00Z">
        <w:r w:rsidRPr="00566C3A" w:rsidDel="008D3B9E">
          <w:rPr>
            <w:rFonts w:asciiTheme="majorBidi" w:hAnsiTheme="majorBidi" w:cstheme="majorBidi"/>
            <w:b/>
            <w:sz w:val="24"/>
            <w:szCs w:val="24"/>
            <w:rtl/>
          </w:rPr>
          <w:delText>טלפון: 972-54-427-9186</w:delText>
        </w:r>
      </w:del>
    </w:p>
    <w:p w14:paraId="30E7FB2F" w14:textId="03E0F755" w:rsidR="005439A3" w:rsidRPr="00566C3A" w:rsidDel="008D3B9E" w:rsidRDefault="00880AD3">
      <w:pPr>
        <w:bidi/>
        <w:spacing w:after="0"/>
        <w:rPr>
          <w:del w:id="3159" w:author="Amos Baranes" w:date="2020-03-22T09:38:00Z"/>
          <w:rFonts w:asciiTheme="majorBidi" w:hAnsiTheme="majorBidi" w:cstheme="majorBidi"/>
          <w:bCs/>
          <w:sz w:val="24"/>
          <w:szCs w:val="24"/>
          <w:rtl/>
        </w:rPr>
        <w:pPrChange w:id="3160" w:author="הילית אראל שכטר" w:date="2020-03-16T22:02:00Z">
          <w:pPr>
            <w:bidi/>
            <w:spacing w:after="0"/>
          </w:pPr>
        </w:pPrChange>
      </w:pPr>
      <w:del w:id="3161" w:author="Amos Baranes" w:date="2020-03-22T09:38:00Z">
        <w:r w:rsidDel="008D3B9E">
          <w:fldChar w:fldCharType="begin"/>
        </w:r>
        <w:r w:rsidDel="008D3B9E">
          <w:delInstrText xml:space="preserve"> HYPERLINK "mailto:amos@DrBaranes.com" </w:delInstrText>
        </w:r>
        <w:r w:rsidDel="008D3B9E">
          <w:fldChar w:fldCharType="separate"/>
        </w:r>
        <w:r w:rsidR="005439A3" w:rsidRPr="00566C3A" w:rsidDel="008D3B9E">
          <w:rPr>
            <w:rStyle w:val="Hyperlink"/>
            <w:rFonts w:asciiTheme="majorBidi" w:hAnsiTheme="majorBidi" w:cstheme="majorBidi"/>
            <w:b/>
            <w:sz w:val="24"/>
            <w:szCs w:val="24"/>
            <w:lang w:bidi="ar-SA"/>
          </w:rPr>
          <w:delText>amos@DrBaranes.com</w:delText>
        </w:r>
        <w:r w:rsidDel="008D3B9E">
          <w:rPr>
            <w:rStyle w:val="Hyperlink"/>
            <w:rFonts w:asciiTheme="majorBidi" w:hAnsiTheme="majorBidi" w:cstheme="majorBidi"/>
            <w:b/>
            <w:sz w:val="24"/>
            <w:szCs w:val="24"/>
            <w:lang w:bidi="ar-SA"/>
          </w:rPr>
          <w:fldChar w:fldCharType="end"/>
        </w:r>
      </w:del>
    </w:p>
    <w:p w14:paraId="4E9C0082" w14:textId="687D2BA7" w:rsidR="005439A3" w:rsidRPr="00566C3A" w:rsidDel="008D3B9E" w:rsidRDefault="005439A3" w:rsidP="005439A3">
      <w:pPr>
        <w:bidi/>
        <w:rPr>
          <w:del w:id="3162" w:author="Amos Baranes" w:date="2020-03-22T09:38:00Z"/>
          <w:rFonts w:asciiTheme="majorBidi" w:hAnsiTheme="majorBidi" w:cstheme="majorBidi"/>
          <w:bCs/>
          <w:sz w:val="24"/>
          <w:szCs w:val="24"/>
          <w:rtl/>
        </w:rPr>
      </w:pPr>
    </w:p>
    <w:p w14:paraId="51CC4B2D" w14:textId="24B58D4C" w:rsidR="005439A3" w:rsidRPr="00566C3A" w:rsidDel="0009454F" w:rsidRDefault="005439A3" w:rsidP="005439A3">
      <w:pPr>
        <w:bidi/>
        <w:rPr>
          <w:del w:id="3163" w:author="Amos Baranes" w:date="2020-03-20T03:46:00Z"/>
          <w:rFonts w:asciiTheme="majorBidi" w:hAnsiTheme="majorBidi" w:cstheme="majorBidi"/>
          <w:bCs/>
          <w:sz w:val="24"/>
          <w:szCs w:val="24"/>
        </w:rPr>
      </w:pPr>
      <w:del w:id="3164" w:author="Amos Baranes" w:date="2020-03-20T03:46:00Z">
        <w:r w:rsidRPr="00566C3A" w:rsidDel="0009454F">
          <w:rPr>
            <w:rFonts w:asciiTheme="majorBidi" w:hAnsiTheme="majorBidi" w:cstheme="majorBidi"/>
            <w:bCs/>
            <w:sz w:val="24"/>
            <w:szCs w:val="24"/>
            <w:rtl/>
          </w:rPr>
          <w:delText>פרופיל מקצועי</w:delText>
        </w:r>
        <w:r w:rsidRPr="00566C3A" w:rsidDel="0009454F">
          <w:rPr>
            <w:rFonts w:asciiTheme="majorBidi" w:hAnsiTheme="majorBidi" w:cstheme="majorBidi"/>
            <w:bCs/>
            <w:sz w:val="24"/>
            <w:szCs w:val="24"/>
            <w:rtl/>
          </w:rPr>
          <w:tab/>
        </w:r>
      </w:del>
      <w:ins w:id="3165" w:author="הילית אראל שכטר" w:date="2020-03-16T22:02:00Z">
        <w:del w:id="3166" w:author="Amos Baranes" w:date="2020-03-20T03:46:00Z">
          <w:r w:rsidR="009A6718" w:rsidDel="0009454F">
            <w:rPr>
              <w:rFonts w:asciiTheme="majorBidi" w:hAnsiTheme="majorBidi" w:cstheme="majorBidi" w:hint="cs"/>
              <w:bCs/>
              <w:sz w:val="24"/>
              <w:szCs w:val="24"/>
              <w:rtl/>
            </w:rPr>
            <w:delText>- רל</w:delText>
          </w:r>
        </w:del>
      </w:ins>
      <w:ins w:id="3167" w:author="הילית אראל שכטר" w:date="2020-03-16T22:03:00Z">
        <w:del w:id="3168" w:author="Amos Baranes" w:date="2020-03-20T03:46:00Z">
          <w:r w:rsidR="009A6718" w:rsidDel="0009454F">
            <w:rPr>
              <w:rFonts w:asciiTheme="majorBidi" w:hAnsiTheme="majorBidi" w:cstheme="majorBidi" w:hint="cs"/>
              <w:bCs/>
              <w:sz w:val="24"/>
              <w:szCs w:val="24"/>
              <w:rtl/>
            </w:rPr>
            <w:delText xml:space="preserve">וונטי אך יש לקצר משמעותית. </w:delText>
          </w:r>
        </w:del>
      </w:ins>
    </w:p>
    <w:p w14:paraId="256CCFEC" w14:textId="435D9B24" w:rsidR="005439A3" w:rsidRPr="00566C3A" w:rsidDel="0009454F" w:rsidRDefault="005439A3" w:rsidP="005439A3">
      <w:pPr>
        <w:bidi/>
        <w:rPr>
          <w:del w:id="3169" w:author="Amos Baranes" w:date="2020-03-20T03:46:00Z"/>
          <w:rFonts w:asciiTheme="majorBidi" w:hAnsiTheme="majorBidi" w:cstheme="majorBidi"/>
          <w:b/>
          <w:sz w:val="24"/>
          <w:szCs w:val="24"/>
          <w:rtl/>
        </w:rPr>
      </w:pPr>
      <w:del w:id="3170" w:author="Amos Baranes" w:date="2020-03-20T03:46:00Z">
        <w:r w:rsidRPr="00566C3A" w:rsidDel="0009454F">
          <w:rPr>
            <w:rFonts w:asciiTheme="majorBidi" w:hAnsiTheme="majorBidi" w:cstheme="majorBidi"/>
            <w:b/>
            <w:sz w:val="24"/>
            <w:szCs w:val="24"/>
            <w:rtl/>
          </w:rPr>
          <w:delText>ידע וניסיון רב בתחומים רבים עם יזמות בחדשנות</w:delText>
        </w:r>
        <w:r w:rsidDel="0009454F">
          <w:rPr>
            <w:rFonts w:asciiTheme="majorBidi" w:hAnsiTheme="majorBidi" w:cstheme="majorBidi" w:hint="cs"/>
            <w:b/>
            <w:sz w:val="24"/>
            <w:szCs w:val="24"/>
            <w:rtl/>
          </w:rPr>
          <w:delText xml:space="preserve"> טכנולוגית ופננסית</w:delText>
        </w:r>
        <w:r w:rsidRPr="00566C3A" w:rsidDel="0009454F">
          <w:rPr>
            <w:rFonts w:asciiTheme="majorBidi" w:hAnsiTheme="majorBidi" w:cstheme="majorBidi"/>
            <w:b/>
            <w:sz w:val="24"/>
            <w:szCs w:val="24"/>
            <w:rtl/>
          </w:rPr>
          <w:delText xml:space="preserve">. ידע בתכנון וארכיטקטורה: אלגוריתמים מתקדמים </w:delText>
        </w:r>
        <w:r w:rsidDel="0009454F">
          <w:rPr>
            <w:rFonts w:asciiTheme="majorBidi" w:hAnsiTheme="majorBidi" w:cstheme="majorBidi" w:hint="cs"/>
            <w:b/>
            <w:sz w:val="24"/>
            <w:szCs w:val="24"/>
            <w:rtl/>
          </w:rPr>
          <w:delText>בשימוש ב</w:delText>
        </w:r>
        <w:r w:rsidRPr="00CA40A8" w:rsidDel="0009454F">
          <w:rPr>
            <w:rFonts w:asciiTheme="majorBidi" w:hAnsiTheme="majorBidi" w:cs="Times New Roman"/>
            <w:b/>
            <w:sz w:val="24"/>
            <w:szCs w:val="24"/>
            <w:rtl/>
          </w:rPr>
          <w:delText>למידה עמוקה</w:delText>
        </w:r>
        <w:r w:rsidDel="0009454F">
          <w:rPr>
            <w:rFonts w:asciiTheme="majorBidi" w:hAnsiTheme="majorBidi" w:cs="Times New Roman" w:hint="cs"/>
            <w:b/>
            <w:sz w:val="24"/>
            <w:szCs w:val="24"/>
            <w:rtl/>
          </w:rPr>
          <w:delText xml:space="preserve">, בינה מלאכותית, למידה ממוחשבת </w:delText>
        </w:r>
        <w:r w:rsidDel="0009454F">
          <w:rPr>
            <w:rFonts w:asciiTheme="majorBidi" w:hAnsiTheme="majorBidi" w:cs="Times New Roman"/>
            <w:b/>
            <w:sz w:val="24"/>
            <w:szCs w:val="24"/>
            <w:rtl/>
          </w:rPr>
          <w:br/>
        </w:r>
        <w:r w:rsidDel="0009454F">
          <w:rPr>
            <w:rFonts w:asciiTheme="majorBidi" w:hAnsiTheme="majorBidi" w:cs="Times New Roman"/>
            <w:bCs/>
            <w:sz w:val="24"/>
            <w:szCs w:val="24"/>
          </w:rPr>
          <w:delText>(Deep Learning, Artificial Intelligence, Machine Learning, and Business Intelligence)</w:delText>
        </w:r>
        <w:r w:rsidDel="0009454F">
          <w:rPr>
            <w:rFonts w:asciiTheme="majorBidi" w:hAnsiTheme="majorBidi" w:cstheme="majorBidi" w:hint="cs"/>
            <w:b/>
            <w:sz w:val="24"/>
            <w:szCs w:val="24"/>
            <w:rtl/>
          </w:rPr>
          <w:delText>.</w:delText>
        </w:r>
        <w:r w:rsidRPr="00566C3A" w:rsidDel="0009454F">
          <w:rPr>
            <w:rFonts w:asciiTheme="majorBidi" w:hAnsiTheme="majorBidi" w:cstheme="majorBidi"/>
            <w:b/>
            <w:sz w:val="24"/>
            <w:szCs w:val="24"/>
            <w:rtl/>
          </w:rPr>
          <w:delText xml:space="preserve"> </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תיכנות בשפות רבות עם מספר חבילות מתקדמות</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w:delText>
        </w:r>
        <w:r w:rsidRPr="00566C3A" w:rsidDel="0009454F">
          <w:rPr>
            <w:rFonts w:asciiTheme="majorBidi" w:hAnsiTheme="majorBidi" w:cstheme="majorBidi"/>
            <w:bCs/>
            <w:sz w:val="24"/>
            <w:szCs w:val="24"/>
          </w:rPr>
          <w:delText>Python</w:delText>
        </w:r>
        <w:r w:rsidRPr="00566C3A" w:rsidDel="0009454F">
          <w:rPr>
            <w:rFonts w:asciiTheme="majorBidi" w:hAnsiTheme="majorBidi" w:cstheme="majorBidi"/>
            <w:bCs/>
            <w:sz w:val="24"/>
            <w:szCs w:val="24"/>
            <w:rtl/>
          </w:rPr>
          <w:delText xml:space="preserve"> </w:delText>
        </w:r>
        <w:r w:rsidDel="0009454F">
          <w:rPr>
            <w:rFonts w:asciiTheme="majorBidi" w:hAnsiTheme="majorBidi" w:cstheme="majorBidi" w:hint="cs"/>
            <w:bCs/>
            <w:sz w:val="24"/>
            <w:szCs w:val="24"/>
            <w:rtl/>
          </w:rPr>
          <w:delText>,</w:delText>
        </w:r>
        <w:r w:rsidRPr="00EF755D" w:rsidDel="0009454F">
          <w:rPr>
            <w:rFonts w:asciiTheme="majorBidi" w:hAnsiTheme="majorBidi" w:cstheme="majorBidi"/>
            <w:bCs/>
            <w:sz w:val="24"/>
            <w:szCs w:val="24"/>
          </w:rPr>
          <w:delText xml:space="preserve"> </w:delText>
        </w:r>
        <w:r w:rsidRPr="00566C3A" w:rsidDel="0009454F">
          <w:rPr>
            <w:rFonts w:asciiTheme="majorBidi" w:hAnsiTheme="majorBidi" w:cstheme="majorBidi"/>
            <w:bCs/>
            <w:sz w:val="24"/>
            <w:szCs w:val="24"/>
          </w:rPr>
          <w:delText>Django</w:delText>
        </w:r>
        <w:r w:rsidRPr="00566C3A" w:rsidDel="0009454F">
          <w:rPr>
            <w:rFonts w:asciiTheme="majorBidi" w:hAnsiTheme="majorBidi" w:cstheme="majorBidi"/>
            <w:bCs/>
            <w:sz w:val="24"/>
            <w:szCs w:val="24"/>
            <w:rtl/>
          </w:rPr>
          <w:delText>,</w:delText>
        </w:r>
        <w:r w:rsidRPr="00566C3A" w:rsidDel="0009454F">
          <w:rPr>
            <w:rFonts w:asciiTheme="majorBidi" w:hAnsiTheme="majorBidi" w:cstheme="majorBidi"/>
            <w:bCs/>
            <w:sz w:val="24"/>
            <w:szCs w:val="24"/>
          </w:rPr>
          <w:delText>,Django-CMS</w:delText>
        </w:r>
        <w:r w:rsidRPr="00566C3A" w:rsidDel="0009454F">
          <w:rPr>
            <w:rFonts w:asciiTheme="majorBidi" w:hAnsiTheme="majorBidi" w:cstheme="majorBidi"/>
            <w:b/>
            <w:sz w:val="24"/>
            <w:szCs w:val="24"/>
            <w:rtl/>
          </w:rPr>
          <w:delText xml:space="preserve"> </w:delText>
        </w:r>
        <w:r w:rsidRPr="00566C3A" w:rsidDel="0009454F">
          <w:rPr>
            <w:rFonts w:asciiTheme="majorBidi" w:hAnsiTheme="majorBidi" w:cstheme="majorBidi"/>
            <w:b/>
            <w:sz w:val="24"/>
            <w:szCs w:val="24"/>
          </w:rPr>
          <w:delText xml:space="preserve"> </w:delText>
        </w:r>
        <w:r w:rsidRPr="00566C3A" w:rsidDel="0009454F">
          <w:rPr>
            <w:rFonts w:asciiTheme="majorBidi" w:hAnsiTheme="majorBidi" w:cstheme="majorBidi"/>
            <w:bCs/>
            <w:sz w:val="24"/>
            <w:szCs w:val="24"/>
          </w:rPr>
          <w:delText>R, SQL, MDX, C#</w:delText>
        </w:r>
        <w:r w:rsidRPr="00795BF6" w:rsidDel="0009454F">
          <w:rPr>
            <w:rFonts w:asciiTheme="majorBidi" w:hAnsiTheme="majorBidi" w:cstheme="majorBidi"/>
            <w:bCs/>
            <w:sz w:val="24"/>
            <w:szCs w:val="24"/>
          </w:rPr>
          <w:delText xml:space="preserve"> </w:delText>
        </w:r>
        <w:r w:rsidDel="0009454F">
          <w:rPr>
            <w:rFonts w:asciiTheme="majorBidi" w:hAnsiTheme="majorBidi" w:cstheme="majorBidi"/>
            <w:bCs/>
            <w:sz w:val="24"/>
            <w:szCs w:val="24"/>
          </w:rPr>
          <w:delText>,</w:delText>
        </w:r>
        <w:r w:rsidRPr="00795BF6" w:rsidDel="0009454F">
          <w:rPr>
            <w:rFonts w:asciiTheme="majorBidi" w:hAnsiTheme="majorBidi" w:cstheme="majorBidi"/>
            <w:bCs/>
            <w:sz w:val="24"/>
            <w:szCs w:val="24"/>
          </w:rPr>
          <w:delText>TensorFlow</w:delText>
        </w:r>
        <w:r w:rsidRPr="00566C3A" w:rsidDel="0009454F">
          <w:rPr>
            <w:rFonts w:asciiTheme="majorBidi" w:hAnsiTheme="majorBidi" w:cstheme="majorBidi"/>
            <w:b/>
            <w:sz w:val="24"/>
            <w:szCs w:val="24"/>
            <w:rtl/>
          </w:rPr>
          <w:delText xml:space="preserve"> וכו')</w:delText>
        </w:r>
        <w:r w:rsidRPr="00566C3A" w:rsidDel="0009454F">
          <w:rPr>
            <w:rFonts w:asciiTheme="majorBidi" w:hAnsiTheme="majorBidi" w:cstheme="majorBidi"/>
            <w:b/>
            <w:sz w:val="24"/>
            <w:szCs w:val="24"/>
          </w:rPr>
          <w:delText>.</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 xml:space="preserve">שילוב של </w:delText>
        </w:r>
        <w:r w:rsidDel="0009454F">
          <w:rPr>
            <w:rFonts w:asciiTheme="majorBidi" w:hAnsiTheme="majorBidi" w:cstheme="majorBidi" w:hint="cs"/>
            <w:b/>
            <w:sz w:val="24"/>
            <w:szCs w:val="24"/>
            <w:rtl/>
          </w:rPr>
          <w:delText>ט</w:delText>
        </w:r>
        <w:r w:rsidRPr="00566C3A" w:rsidDel="0009454F">
          <w:rPr>
            <w:rFonts w:asciiTheme="majorBidi" w:hAnsiTheme="majorBidi" w:cstheme="majorBidi"/>
            <w:b/>
            <w:sz w:val="24"/>
            <w:szCs w:val="24"/>
            <w:rtl/>
          </w:rPr>
          <w:delText>כנולוגיה</w:delText>
        </w:r>
        <w:r w:rsidDel="0009454F">
          <w:rPr>
            <w:rFonts w:asciiTheme="majorBidi" w:hAnsiTheme="majorBidi" w:cstheme="majorBidi" w:hint="cs"/>
            <w:b/>
            <w:sz w:val="24"/>
            <w:szCs w:val="24"/>
            <w:rtl/>
          </w:rPr>
          <w:delText xml:space="preserve"> ואלגוריתמים</w:delText>
        </w:r>
        <w:r w:rsidRPr="00566C3A" w:rsidDel="0009454F">
          <w:rPr>
            <w:rFonts w:asciiTheme="majorBidi" w:hAnsiTheme="majorBidi" w:cstheme="majorBidi"/>
            <w:b/>
            <w:sz w:val="24"/>
            <w:szCs w:val="24"/>
            <w:rtl/>
          </w:rPr>
          <w:delText xml:space="preserve"> ב</w:delText>
        </w:r>
        <w:r w:rsidDel="0009454F">
          <w:rPr>
            <w:rFonts w:asciiTheme="majorBidi" w:hAnsiTheme="majorBidi" w:cstheme="majorBidi"/>
            <w:b/>
            <w:sz w:val="24"/>
            <w:szCs w:val="24"/>
            <w:rtl/>
          </w:rPr>
          <w:delText>תחומים פננסים: מכשירים פיננסיים</w:delText>
        </w:r>
        <w:r w:rsidDel="0009454F">
          <w:rPr>
            <w:rFonts w:asciiTheme="majorBidi" w:hAnsiTheme="majorBidi" w:cstheme="majorBidi" w:hint="cs"/>
            <w:b/>
            <w:sz w:val="24"/>
            <w:szCs w:val="24"/>
            <w:rtl/>
          </w:rPr>
          <w:delText xml:space="preserve">, </w:delText>
        </w:r>
        <w:r w:rsidRPr="00566C3A" w:rsidDel="0009454F">
          <w:rPr>
            <w:rFonts w:asciiTheme="majorBidi" w:hAnsiTheme="majorBidi" w:cstheme="majorBidi"/>
            <w:b/>
            <w:sz w:val="24"/>
            <w:szCs w:val="24"/>
            <w:rtl/>
          </w:rPr>
          <w:delText xml:space="preserve">שווי תאגידי, </w:delText>
        </w:r>
        <w:r w:rsidDel="0009454F">
          <w:rPr>
            <w:rFonts w:asciiTheme="majorBidi" w:hAnsiTheme="majorBidi" w:cstheme="majorBidi" w:hint="cs"/>
            <w:b/>
            <w:sz w:val="24"/>
            <w:szCs w:val="24"/>
            <w:rtl/>
          </w:rPr>
          <w:delText>ו</w:delText>
        </w:r>
        <w:r w:rsidRPr="00566C3A" w:rsidDel="0009454F">
          <w:rPr>
            <w:rFonts w:asciiTheme="majorBidi" w:hAnsiTheme="majorBidi" w:cstheme="majorBidi"/>
            <w:b/>
            <w:sz w:val="24"/>
            <w:szCs w:val="24"/>
            <w:rtl/>
          </w:rPr>
          <w:delText>חיזוי של ביצועים פננסים.</w:delText>
        </w:r>
      </w:del>
    </w:p>
    <w:p w14:paraId="5A714AA7" w14:textId="6362450E" w:rsidR="005439A3" w:rsidRPr="00566C3A" w:rsidDel="0009454F" w:rsidRDefault="005439A3" w:rsidP="005439A3">
      <w:pPr>
        <w:bidi/>
        <w:rPr>
          <w:del w:id="3171" w:author="Amos Baranes" w:date="2020-03-20T03:46:00Z"/>
          <w:rFonts w:asciiTheme="majorBidi" w:hAnsiTheme="majorBidi" w:cstheme="majorBidi"/>
          <w:b/>
          <w:bCs/>
          <w:sz w:val="24"/>
          <w:szCs w:val="24"/>
        </w:rPr>
      </w:pPr>
      <w:del w:id="3172" w:author="Amos Baranes" w:date="2020-03-20T03:46:00Z">
        <w:r w:rsidRPr="00566C3A" w:rsidDel="0009454F">
          <w:rPr>
            <w:rFonts w:asciiTheme="majorBidi" w:hAnsiTheme="majorBidi" w:cstheme="majorBidi"/>
            <w:b/>
            <w:bCs/>
            <w:sz w:val="24"/>
            <w:szCs w:val="24"/>
            <w:rtl/>
          </w:rPr>
          <w:delText xml:space="preserve">מייסד ומנכ"ל אתר </w:delText>
        </w:r>
        <w:r w:rsidRPr="00566C3A" w:rsidDel="0009454F">
          <w:rPr>
            <w:rFonts w:asciiTheme="majorBidi" w:hAnsiTheme="majorBidi" w:cstheme="majorBidi"/>
            <w:b/>
            <w:bCs/>
            <w:sz w:val="24"/>
            <w:szCs w:val="24"/>
          </w:rPr>
          <w:delText>AcademyCity.org</w:delText>
        </w:r>
        <w:r w:rsidRPr="00566C3A" w:rsidDel="0009454F">
          <w:rPr>
            <w:rFonts w:asciiTheme="majorBidi" w:hAnsiTheme="majorBidi" w:cstheme="majorBidi"/>
            <w:b/>
            <w:bCs/>
            <w:sz w:val="24"/>
            <w:szCs w:val="24"/>
            <w:rtl/>
          </w:rPr>
          <w:delText xml:space="preserve"> מ 201</w:delText>
        </w:r>
        <w:r w:rsidDel="0009454F">
          <w:rPr>
            <w:rFonts w:asciiTheme="majorBidi" w:hAnsiTheme="majorBidi" w:cstheme="majorBidi" w:hint="cs"/>
            <w:b/>
            <w:bCs/>
            <w:sz w:val="24"/>
            <w:szCs w:val="24"/>
            <w:rtl/>
          </w:rPr>
          <w:delText>8</w:delText>
        </w:r>
        <w:r w:rsidRPr="00566C3A" w:rsidDel="0009454F">
          <w:rPr>
            <w:rFonts w:asciiTheme="majorBidi" w:hAnsiTheme="majorBidi" w:cstheme="majorBidi"/>
            <w:b/>
            <w:bCs/>
            <w:sz w:val="24"/>
            <w:szCs w:val="24"/>
            <w:rtl/>
          </w:rPr>
          <w:delText xml:space="preserve"> עד היום</w:delText>
        </w:r>
      </w:del>
      <w:ins w:id="3173" w:author="הילית אראל שכטר" w:date="2020-03-16T22:03:00Z">
        <w:del w:id="3174" w:author="Amos Baranes" w:date="2020-03-20T03:46:00Z">
          <w:r w:rsidR="009A6718" w:rsidDel="0009454F">
            <w:rPr>
              <w:rFonts w:asciiTheme="majorBidi" w:hAnsiTheme="majorBidi" w:cstheme="majorBidi" w:hint="cs"/>
              <w:b/>
              <w:bCs/>
              <w:sz w:val="24"/>
              <w:szCs w:val="24"/>
              <w:rtl/>
            </w:rPr>
            <w:delText xml:space="preserve"> - כנל</w:delText>
          </w:r>
        </w:del>
      </w:ins>
    </w:p>
    <w:p w14:paraId="4749D22B" w14:textId="14090A31" w:rsidR="005439A3" w:rsidRPr="00566C3A" w:rsidDel="0009454F" w:rsidRDefault="005439A3" w:rsidP="005439A3">
      <w:pPr>
        <w:bidi/>
        <w:rPr>
          <w:del w:id="3175" w:author="Amos Baranes" w:date="2020-03-20T03:46:00Z"/>
          <w:rFonts w:asciiTheme="majorBidi" w:hAnsiTheme="majorBidi" w:cstheme="majorBidi"/>
          <w:sz w:val="24"/>
          <w:szCs w:val="24"/>
          <w:rtl/>
        </w:rPr>
      </w:pPr>
      <w:del w:id="3176" w:author="Amos Baranes" w:date="2020-03-20T03:46:00Z">
        <w:r w:rsidRPr="00566C3A" w:rsidDel="0009454F">
          <w:rPr>
            <w:rFonts w:asciiTheme="majorBidi" w:hAnsiTheme="majorBidi" w:cstheme="majorBidi"/>
            <w:sz w:val="24"/>
            <w:szCs w:val="24"/>
            <w:rtl/>
          </w:rPr>
          <w:delText xml:space="preserve">המומחיות העיקרית של המוסד היא להכשיר ניהול ברמה גבוהה באמצעות סימולציות.  בשביל זה, המסגרת שלנו </w:delText>
        </w:r>
        <w:r w:rsidDel="0009454F">
          <w:rPr>
            <w:rFonts w:asciiTheme="majorBidi" w:hAnsiTheme="majorBidi" w:cstheme="majorBidi"/>
            <w:sz w:val="24"/>
            <w:szCs w:val="24"/>
            <w:rtl/>
          </w:rPr>
          <w:delText xml:space="preserve">כוללת מערכת ניהול תוכן שנבנתה </w:delText>
        </w:r>
        <w:r w:rsidDel="0009454F">
          <w:rPr>
            <w:rFonts w:asciiTheme="majorBidi" w:hAnsiTheme="majorBidi" w:cstheme="majorBidi" w:hint="cs"/>
            <w:sz w:val="24"/>
            <w:szCs w:val="24"/>
            <w:rtl/>
          </w:rPr>
          <w:delText xml:space="preserve">בתשתית </w:delText>
        </w:r>
        <w:r w:rsidDel="0009454F">
          <w:rPr>
            <w:rFonts w:asciiTheme="majorBidi" w:hAnsiTheme="majorBidi" w:cstheme="majorBidi"/>
            <w:sz w:val="24"/>
            <w:szCs w:val="24"/>
          </w:rPr>
          <w:delText>Django</w:delText>
        </w:r>
        <w:r w:rsidDel="0009454F">
          <w:rPr>
            <w:rFonts w:asciiTheme="majorBidi" w:hAnsiTheme="majorBidi" w:cstheme="majorBidi" w:hint="cs"/>
            <w:sz w:val="24"/>
            <w:szCs w:val="24"/>
            <w:rtl/>
          </w:rPr>
          <w:delText>,</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Django-CMS</w:delText>
        </w:r>
        <w:r w:rsidDel="0009454F">
          <w:rPr>
            <w:rFonts w:asciiTheme="majorBidi" w:hAnsiTheme="majorBidi" w:cstheme="majorBidi"/>
            <w:sz w:val="24"/>
            <w:szCs w:val="24"/>
            <w:rtl/>
          </w:rPr>
          <w:delText>,</w:delText>
        </w:r>
        <w:r w:rsidDel="0009454F">
          <w:rPr>
            <w:rFonts w:asciiTheme="majorBidi" w:hAnsiTheme="majorBidi" w:cstheme="majorBidi" w:hint="cs"/>
            <w:sz w:val="24"/>
            <w:szCs w:val="24"/>
            <w:rtl/>
          </w:rPr>
          <w:delText xml:space="preserve"> המבוססות על שפת תיכנון</w:delText>
        </w:r>
        <w:r w:rsidRPr="00566C3A" w:rsidDel="0009454F">
          <w:rPr>
            <w:rFonts w:asciiTheme="majorBidi" w:hAnsiTheme="majorBidi" w:cstheme="majorBidi"/>
            <w:sz w:val="24"/>
            <w:szCs w:val="24"/>
            <w:rtl/>
          </w:rPr>
          <w:delText xml:space="preserve"> </w:delText>
        </w:r>
        <w:r w:rsidDel="0009454F">
          <w:rPr>
            <w:rFonts w:asciiTheme="majorBidi" w:hAnsiTheme="majorBidi" w:cstheme="majorBidi"/>
            <w:sz w:val="24"/>
            <w:szCs w:val="24"/>
          </w:rPr>
          <w:delText>Python</w:delText>
        </w:r>
        <w:r w:rsidDel="0009454F">
          <w:rPr>
            <w:rFonts w:asciiTheme="majorBidi" w:hAnsiTheme="majorBidi" w:cstheme="majorBidi" w:hint="cs"/>
            <w:sz w:val="24"/>
            <w:szCs w:val="24"/>
            <w:rtl/>
          </w:rPr>
          <w:delText xml:space="preserve"> עם מספר רב של ספריות מעולמות תוכן שונות ואיחסון נתונים הכוללים מספר </w:delText>
        </w:r>
        <w:r w:rsidRPr="00566C3A" w:rsidDel="0009454F">
          <w:rPr>
            <w:rFonts w:asciiTheme="majorBidi" w:hAnsiTheme="majorBidi" w:cstheme="majorBidi"/>
            <w:sz w:val="24"/>
            <w:szCs w:val="24"/>
            <w:rtl/>
          </w:rPr>
          <w:delText>בסיסי נתונים.  בנוסף, אנו מספקים הכשרה בקורסים מתקדמים בניתוח ידע: תשתית להנדסת תוכנה, בינה עסקית, למידה ממוחשבת (</w:delText>
        </w:r>
        <w:r w:rsidRPr="00566C3A" w:rsidDel="0009454F">
          <w:rPr>
            <w:rFonts w:asciiTheme="majorBidi" w:hAnsiTheme="majorBidi" w:cstheme="majorBidi"/>
            <w:sz w:val="24"/>
            <w:szCs w:val="24"/>
          </w:rPr>
          <w:delText>Machine Learning</w:delText>
        </w:r>
        <w:r w:rsidRPr="00566C3A" w:rsidDel="0009454F">
          <w:rPr>
            <w:rFonts w:asciiTheme="majorBidi" w:hAnsiTheme="majorBidi" w:cstheme="majorBidi"/>
            <w:sz w:val="24"/>
            <w:szCs w:val="24"/>
            <w:rtl/>
          </w:rPr>
          <w:delText>) ו</w:delText>
        </w:r>
        <w:r w:rsidRPr="00566C3A" w:rsidDel="0009454F">
          <w:rPr>
            <w:rFonts w:asciiTheme="majorBidi" w:hAnsiTheme="majorBidi" w:cstheme="majorBidi"/>
            <w:sz w:val="24"/>
            <w:szCs w:val="24"/>
          </w:rPr>
          <w:delText>Deep Learning</w:delText>
        </w:r>
        <w:r w:rsidRPr="00566C3A" w:rsidDel="0009454F">
          <w:rPr>
            <w:rFonts w:asciiTheme="majorBidi" w:hAnsiTheme="majorBidi" w:cstheme="majorBidi"/>
            <w:sz w:val="24"/>
            <w:szCs w:val="24"/>
            <w:rtl/>
          </w:rPr>
          <w:delText>.  אנחנו מכשירים את הסטודנטים בכלים שאותם הרכבנו לבנית מערכת ווב עם שילוב של בינה עסקית ובינה מלאכותית.</w:delText>
        </w:r>
      </w:del>
    </w:p>
    <w:p w14:paraId="76108BDE" w14:textId="39D8B166" w:rsidR="005439A3" w:rsidRPr="00566C3A" w:rsidDel="0009454F" w:rsidRDefault="005439A3" w:rsidP="005439A3">
      <w:pPr>
        <w:bidi/>
        <w:rPr>
          <w:del w:id="3177" w:author="Amos Baranes" w:date="2020-03-20T03:46:00Z"/>
          <w:rFonts w:asciiTheme="majorBidi" w:hAnsiTheme="majorBidi" w:cstheme="majorBidi"/>
          <w:b/>
          <w:bCs/>
          <w:sz w:val="24"/>
          <w:szCs w:val="24"/>
          <w:rtl/>
        </w:rPr>
      </w:pPr>
      <w:del w:id="3178" w:author="Amos Baranes" w:date="2020-03-20T03:46:00Z">
        <w:r w:rsidRPr="00566C3A" w:rsidDel="0009454F">
          <w:rPr>
            <w:rFonts w:asciiTheme="majorBidi" w:hAnsiTheme="majorBidi" w:cstheme="majorBidi"/>
            <w:b/>
            <w:bCs/>
            <w:sz w:val="24"/>
            <w:szCs w:val="24"/>
            <w:rtl/>
          </w:rPr>
          <w:delText>מייסד ומנכ"ל מערכת מסחר אוטומטית באופציות 2018 עד היום</w:delText>
        </w:r>
      </w:del>
    </w:p>
    <w:p w14:paraId="73D2B217" w14:textId="68DF9BF5" w:rsidR="005439A3" w:rsidRPr="00566C3A" w:rsidDel="0009454F" w:rsidRDefault="005439A3" w:rsidP="005439A3">
      <w:pPr>
        <w:bidi/>
        <w:rPr>
          <w:del w:id="3179" w:author="Amos Baranes" w:date="2020-03-20T03:46:00Z"/>
          <w:rFonts w:asciiTheme="majorBidi" w:hAnsiTheme="majorBidi" w:cstheme="majorBidi"/>
          <w:sz w:val="24"/>
          <w:szCs w:val="24"/>
          <w:rtl/>
        </w:rPr>
      </w:pPr>
      <w:del w:id="3180" w:author="Amos Baranes" w:date="2020-03-20T03:46:00Z">
        <w:r w:rsidRPr="00566C3A" w:rsidDel="0009454F">
          <w:rPr>
            <w:rFonts w:asciiTheme="majorBidi" w:hAnsiTheme="majorBidi" w:cstheme="majorBidi"/>
            <w:sz w:val="24"/>
            <w:szCs w:val="24"/>
            <w:rtl/>
          </w:rPr>
          <w:delText>המסחר באופציות מבוססות על תהליך מתקדם ואלגוריתמים חדשניים שפיתחתי.  זהו תהליך אוטומטי לחלוטין כדי לזהות ולהשתמש בארביטרזים באופציות.  החלק החשוב הינו יכולת מציאת המניות שאפשר למצוא ארביטרזים באופציות שלהם וסריקה מהירה על כל האפשריות עם יכולת מיחשוב מינימלית.</w:delText>
        </w:r>
      </w:del>
      <w:ins w:id="3181" w:author="הילית אראל שכטר" w:date="2020-03-16T22:03:00Z">
        <w:del w:id="3182" w:author="Amos Baranes" w:date="2020-03-20T03:46:00Z">
          <w:r w:rsidR="009A6718" w:rsidDel="0009454F">
            <w:rPr>
              <w:rFonts w:asciiTheme="majorBidi" w:hAnsiTheme="majorBidi" w:cstheme="majorBidi" w:hint="cs"/>
              <w:sz w:val="24"/>
              <w:szCs w:val="24"/>
              <w:rtl/>
            </w:rPr>
            <w:delText xml:space="preserve"> הסבר לא רלוונטי. </w:delText>
          </w:r>
        </w:del>
      </w:ins>
    </w:p>
    <w:p w14:paraId="750712AA" w14:textId="235FD0EB" w:rsidR="005439A3" w:rsidRPr="00566C3A" w:rsidDel="0009454F" w:rsidRDefault="005439A3" w:rsidP="005439A3">
      <w:pPr>
        <w:bidi/>
        <w:rPr>
          <w:del w:id="3183" w:author="Amos Baranes" w:date="2020-03-20T03:46:00Z"/>
          <w:rFonts w:asciiTheme="majorBidi" w:hAnsiTheme="majorBidi" w:cstheme="majorBidi"/>
          <w:b/>
          <w:bCs/>
          <w:sz w:val="24"/>
          <w:szCs w:val="24"/>
        </w:rPr>
      </w:pPr>
      <w:del w:id="3184" w:author="Amos Baranes" w:date="2020-03-20T03:46:00Z">
        <w:r w:rsidRPr="00566C3A" w:rsidDel="0009454F">
          <w:rPr>
            <w:rFonts w:asciiTheme="majorBidi" w:hAnsiTheme="majorBidi" w:cstheme="majorBidi"/>
            <w:b/>
            <w:bCs/>
            <w:sz w:val="24"/>
            <w:szCs w:val="24"/>
            <w:rtl/>
          </w:rPr>
          <w:delText>יועץ מטעם הבנק העולמי לבית הספר ללימודים פננסים בקניה (</w:delText>
        </w:r>
        <w:r w:rsidRPr="00566C3A" w:rsidDel="0009454F">
          <w:rPr>
            <w:rFonts w:asciiTheme="majorBidi" w:hAnsiTheme="majorBidi" w:cstheme="majorBidi"/>
            <w:b/>
            <w:bCs/>
            <w:sz w:val="24"/>
            <w:szCs w:val="24"/>
          </w:rPr>
          <w:delText>KSMS</w:delText>
        </w:r>
        <w:r w:rsidRPr="00566C3A" w:rsidDel="0009454F">
          <w:rPr>
            <w:rFonts w:asciiTheme="majorBidi" w:hAnsiTheme="majorBidi" w:cstheme="majorBidi"/>
            <w:b/>
            <w:bCs/>
            <w:sz w:val="24"/>
            <w:szCs w:val="24"/>
            <w:rtl/>
          </w:rPr>
          <w:delText>) מ 2011 עד 2013</w:delText>
        </w:r>
      </w:del>
      <w:ins w:id="3185" w:author="הילית אראל שכטר" w:date="2020-03-16T22:03:00Z">
        <w:del w:id="3186"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ההסבר רלוונטי איך יש לקצר </w:delText>
          </w:r>
        </w:del>
      </w:ins>
      <w:ins w:id="3187" w:author="הילית אראל שכטר" w:date="2020-03-16T22:04:00Z">
        <w:del w:id="3188" w:author="Amos Baranes" w:date="2020-03-20T03:46:00Z">
          <w:r w:rsidR="009A6718" w:rsidDel="0009454F">
            <w:rPr>
              <w:rFonts w:asciiTheme="majorBidi" w:hAnsiTheme="majorBidi" w:cstheme="majorBidi" w:hint="cs"/>
              <w:b/>
              <w:bCs/>
              <w:sz w:val="24"/>
              <w:szCs w:val="24"/>
              <w:rtl/>
            </w:rPr>
            <w:delText>ל1-2 שורות</w:delText>
          </w:r>
        </w:del>
      </w:ins>
      <w:ins w:id="3189" w:author="הילית אראל שכטר" w:date="2020-03-16T22:03:00Z">
        <w:del w:id="3190" w:author="Amos Baranes" w:date="2020-03-20T03:46:00Z">
          <w:r w:rsidR="009A6718" w:rsidDel="0009454F">
            <w:rPr>
              <w:rFonts w:asciiTheme="majorBidi" w:hAnsiTheme="majorBidi" w:cstheme="majorBidi" w:hint="cs"/>
              <w:b/>
              <w:bCs/>
              <w:sz w:val="24"/>
              <w:szCs w:val="24"/>
              <w:rtl/>
            </w:rPr>
            <w:delText>.</w:delText>
          </w:r>
        </w:del>
      </w:ins>
    </w:p>
    <w:p w14:paraId="2B63FCC5" w14:textId="0EC0FBAE" w:rsidR="005439A3" w:rsidRPr="00566C3A" w:rsidDel="0009454F" w:rsidRDefault="005439A3" w:rsidP="005439A3">
      <w:pPr>
        <w:bidi/>
        <w:rPr>
          <w:del w:id="3191" w:author="Amos Baranes" w:date="2020-03-20T03:46:00Z"/>
          <w:rFonts w:asciiTheme="majorBidi" w:hAnsiTheme="majorBidi" w:cstheme="majorBidi"/>
          <w:sz w:val="24"/>
          <w:szCs w:val="24"/>
          <w:rtl/>
        </w:rPr>
      </w:pPr>
      <w:del w:id="3192" w:author="Amos Baranes" w:date="2020-03-20T03:46:00Z">
        <w:r w:rsidRPr="00566C3A" w:rsidDel="0009454F">
          <w:rPr>
            <w:rFonts w:asciiTheme="majorBidi" w:hAnsiTheme="majorBidi" w:cstheme="majorBidi"/>
            <w:sz w:val="24"/>
            <w:szCs w:val="24"/>
            <w:rtl/>
          </w:rPr>
          <w:delText>מוניתי במכרז מטעם הבנק העולמי לביצוע סקירה מקיפה של תשתיות, מערכות, אסטרטגיות ותהליכים עסקיים בבית הספר ללימודים כספיים של קניה. כמו כן, נדרשתי ולהמליץ על שדרוגים, שיפורים וחיזוק מערכות התקשוב הנוכחיות.  בנוסף, הצגתי מערכות חדשות ואסטרטגיות לשדרוג המערכות הקי</w:delText>
        </w:r>
        <w:r w:rsidDel="0009454F">
          <w:rPr>
            <w:rFonts w:asciiTheme="majorBidi" w:hAnsiTheme="majorBidi" w:cstheme="majorBidi" w:hint="cs"/>
            <w:sz w:val="24"/>
            <w:szCs w:val="24"/>
            <w:rtl/>
          </w:rPr>
          <w:delText>י</w:delText>
        </w:r>
        <w:r w:rsidRPr="00566C3A" w:rsidDel="0009454F">
          <w:rPr>
            <w:rFonts w:asciiTheme="majorBidi" w:hAnsiTheme="majorBidi" w:cstheme="majorBidi"/>
            <w:sz w:val="24"/>
            <w:szCs w:val="24"/>
            <w:rtl/>
          </w:rPr>
          <w:delText>מות שיוכלו לעמוד בצרכים הנוכחיים והעתידיים של בית הספר.  ה-</w:delText>
        </w:r>
        <w:r w:rsidRPr="00566C3A" w:rsidDel="0009454F">
          <w:rPr>
            <w:rFonts w:asciiTheme="majorBidi" w:hAnsiTheme="majorBidi" w:cstheme="majorBidi"/>
            <w:sz w:val="24"/>
            <w:szCs w:val="24"/>
          </w:rPr>
          <w:delText>KSMS</w:delText>
        </w:r>
        <w:r w:rsidRPr="00566C3A" w:rsidDel="0009454F">
          <w:rPr>
            <w:rFonts w:asciiTheme="majorBidi" w:hAnsiTheme="majorBidi" w:cstheme="majorBidi"/>
            <w:sz w:val="24"/>
            <w:szCs w:val="24"/>
            <w:rtl/>
          </w:rPr>
          <w:delText xml:space="preserve"> הוא מוסד להשכלה גבוהה, המספק תואר ראשון במנהל עסקים ותואר </w:delText>
        </w:r>
        <w:r w:rsidRPr="00566C3A" w:rsidDel="0009454F">
          <w:rPr>
            <w:rFonts w:asciiTheme="majorBidi" w:hAnsiTheme="majorBidi" w:cstheme="majorBidi"/>
            <w:sz w:val="24"/>
            <w:szCs w:val="24"/>
          </w:rPr>
          <w:delText>MBA</w:delText>
        </w:r>
        <w:r w:rsidRPr="00566C3A" w:rsidDel="0009454F">
          <w:rPr>
            <w:rFonts w:asciiTheme="majorBidi" w:hAnsiTheme="majorBidi" w:cstheme="majorBidi"/>
            <w:sz w:val="24"/>
            <w:szCs w:val="24"/>
            <w:rtl/>
          </w:rPr>
          <w:delText>.  בית הספר מספק תכניות חינוכיות לכל המוסדות הפיננסיים, כולל בנקאות, ביטוח ופנסיה.</w:delText>
        </w:r>
      </w:del>
    </w:p>
    <w:p w14:paraId="35E4D288" w14:textId="0438AB3F" w:rsidR="005439A3" w:rsidRPr="00566C3A" w:rsidDel="0009454F" w:rsidRDefault="005439A3" w:rsidP="005439A3">
      <w:pPr>
        <w:bidi/>
        <w:rPr>
          <w:del w:id="3193" w:author="Amos Baranes" w:date="2020-03-20T03:46:00Z"/>
          <w:rFonts w:asciiTheme="majorBidi" w:hAnsiTheme="majorBidi" w:cstheme="majorBidi"/>
          <w:b/>
          <w:bCs/>
          <w:sz w:val="24"/>
          <w:szCs w:val="24"/>
          <w:rtl/>
        </w:rPr>
      </w:pPr>
      <w:del w:id="3194" w:author="Amos Baranes" w:date="2020-03-20T03:46:00Z">
        <w:r w:rsidRPr="00566C3A" w:rsidDel="0009454F">
          <w:rPr>
            <w:rFonts w:asciiTheme="majorBidi" w:hAnsiTheme="majorBidi" w:cstheme="majorBidi"/>
            <w:b/>
            <w:bCs/>
            <w:sz w:val="24"/>
            <w:szCs w:val="24"/>
            <w:rtl/>
          </w:rPr>
          <w:delText xml:space="preserve">יועץ לבנק </w:delText>
        </w:r>
        <w:r w:rsidRPr="00566C3A" w:rsidDel="0009454F">
          <w:rPr>
            <w:rFonts w:asciiTheme="majorBidi" w:hAnsiTheme="majorBidi" w:cstheme="majorBidi"/>
            <w:b/>
            <w:bCs/>
            <w:color w:val="333333"/>
            <w:sz w:val="24"/>
            <w:szCs w:val="24"/>
          </w:rPr>
          <w:delText>ReNaissance Financial Holdings Limited, ZW</w:delText>
        </w:r>
      </w:del>
      <w:ins w:id="3195" w:author="הילית אראל שכטר" w:date="2020-03-16T22:04:00Z">
        <w:del w:id="3196"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כנ"ל</w:delText>
          </w:r>
        </w:del>
      </w:ins>
    </w:p>
    <w:p w14:paraId="266D7164" w14:textId="3AF60713" w:rsidR="005439A3" w:rsidRPr="00566C3A" w:rsidDel="0009454F" w:rsidRDefault="005439A3" w:rsidP="005439A3">
      <w:pPr>
        <w:bidi/>
        <w:rPr>
          <w:del w:id="3197" w:author="Amos Baranes" w:date="2020-03-20T03:46:00Z"/>
          <w:rFonts w:asciiTheme="majorBidi" w:hAnsiTheme="majorBidi" w:cstheme="majorBidi"/>
          <w:sz w:val="24"/>
          <w:szCs w:val="24"/>
          <w:rtl/>
        </w:rPr>
      </w:pPr>
      <w:del w:id="3198" w:author="Amos Baranes" w:date="2020-03-20T03:46:00Z">
        <w:r w:rsidRPr="00566C3A" w:rsidDel="0009454F">
          <w:rPr>
            <w:rFonts w:asciiTheme="majorBidi" w:hAnsiTheme="majorBidi" w:cstheme="majorBidi"/>
            <w:sz w:val="24"/>
            <w:szCs w:val="24"/>
            <w:rtl/>
          </w:rPr>
          <w:delText>יועץ לבנק במספר סוגיות בבנקאות, ביטוח, הערכות שווי, בינה עסקית וניהול סיכונים. בין יתר התפקידים, נתתי הכשרה להכנת תקציב בארגון. פתחתי תוכנית לשידרוג מערכת בינה עסקית בבנק.  בניתי צוות ישראלי שנל</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וה אלי לביצוע שדרוג המערכת בבנק.</w:delText>
        </w:r>
      </w:del>
    </w:p>
    <w:p w14:paraId="4FA3D5D4" w14:textId="280E686C" w:rsidR="005439A3" w:rsidRPr="00566C3A" w:rsidDel="0009454F" w:rsidRDefault="005439A3" w:rsidP="005439A3">
      <w:pPr>
        <w:bidi/>
        <w:rPr>
          <w:del w:id="3199" w:author="Amos Baranes" w:date="2020-03-20T03:46:00Z"/>
          <w:rFonts w:asciiTheme="majorBidi" w:hAnsiTheme="majorBidi" w:cstheme="majorBidi"/>
          <w:b/>
          <w:bCs/>
          <w:sz w:val="24"/>
          <w:szCs w:val="24"/>
        </w:rPr>
      </w:pPr>
      <w:del w:id="3200"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יועץ לבנק הפועלים ליישום מערכת בינה עסקית</w:delText>
        </w:r>
      </w:del>
      <w:ins w:id="3201" w:author="הילית אראל שכטר" w:date="2020-03-16T22:04:00Z">
        <w:del w:id="3202" w:author="Amos Baranes" w:date="2020-03-20T03:46:00Z">
          <w:r w:rsidR="009A6718" w:rsidDel="0009454F">
            <w:rPr>
              <w:rFonts w:asciiTheme="majorBidi" w:hAnsiTheme="majorBidi" w:cstheme="majorBidi" w:hint="cs"/>
              <w:b/>
              <w:bCs/>
              <w:sz w:val="24"/>
              <w:szCs w:val="24"/>
              <w:rtl/>
            </w:rPr>
            <w:delText xml:space="preserve"> רלוונטי אך לקצר את </w:delText>
          </w:r>
        </w:del>
      </w:ins>
      <w:ins w:id="3203" w:author="הילית אראל שכטר" w:date="2020-03-16T22:05:00Z">
        <w:del w:id="3204" w:author="Amos Baranes" w:date="2020-03-20T03:46:00Z">
          <w:r w:rsidR="009A6718" w:rsidDel="0009454F">
            <w:rPr>
              <w:rFonts w:asciiTheme="majorBidi" w:hAnsiTheme="majorBidi" w:cstheme="majorBidi" w:hint="cs"/>
              <w:b/>
              <w:bCs/>
              <w:sz w:val="24"/>
              <w:szCs w:val="24"/>
              <w:rtl/>
            </w:rPr>
            <w:delText xml:space="preserve">שמות המערכות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להשאיר. </w:delText>
          </w:r>
        </w:del>
      </w:ins>
    </w:p>
    <w:p w14:paraId="5B4F1150" w14:textId="47E5A52B" w:rsidR="005439A3" w:rsidRPr="00566C3A" w:rsidDel="0009454F" w:rsidRDefault="005439A3" w:rsidP="005439A3">
      <w:pPr>
        <w:bidi/>
        <w:rPr>
          <w:del w:id="3205" w:author="Amos Baranes" w:date="2020-03-20T03:46:00Z"/>
          <w:rFonts w:asciiTheme="majorBidi" w:hAnsiTheme="majorBidi" w:cstheme="majorBidi"/>
          <w:sz w:val="24"/>
          <w:szCs w:val="24"/>
        </w:rPr>
      </w:pPr>
      <w:del w:id="3206" w:author="Amos Baranes" w:date="2020-03-20T03:46:00Z">
        <w:r w:rsidRPr="00566C3A" w:rsidDel="0009454F">
          <w:rPr>
            <w:rFonts w:asciiTheme="majorBidi" w:hAnsiTheme="majorBidi" w:cstheme="majorBidi"/>
            <w:sz w:val="24"/>
            <w:szCs w:val="24"/>
            <w:rtl/>
          </w:rPr>
          <w:delText xml:space="preserve">ניתוח התהליכים והמידע המשמשים את ההנהלה הבכירה בבנק לקבלת החלטות להמליץ על זרימה אוטומטית של מידע בין יחידות ארגוניות של החטיבה המבצעית של הבנק.  בנוסף, יועץ ליישום מערכת </w:delText>
        </w:r>
        <w:r w:rsidRPr="00566C3A" w:rsidDel="0009454F">
          <w:rPr>
            <w:rFonts w:asciiTheme="majorBidi" w:hAnsiTheme="majorBidi" w:cstheme="majorBidi"/>
            <w:sz w:val="24"/>
            <w:szCs w:val="24"/>
          </w:rPr>
          <w:delText>SAP-BW</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ו-</w:delText>
        </w:r>
        <w:r w:rsidRPr="00566C3A" w:rsidDel="0009454F">
          <w:rPr>
            <w:rFonts w:asciiTheme="majorBidi" w:hAnsiTheme="majorBidi" w:cstheme="majorBidi"/>
            <w:sz w:val="24"/>
            <w:szCs w:val="24"/>
          </w:rPr>
          <w:delText>Siebel Analytics</w:delText>
        </w:r>
        <w:r w:rsidRPr="00566C3A" w:rsidDel="0009454F">
          <w:rPr>
            <w:rFonts w:asciiTheme="majorBidi" w:hAnsiTheme="majorBidi" w:cstheme="majorBidi"/>
            <w:sz w:val="24"/>
            <w:szCs w:val="24"/>
            <w:rtl/>
          </w:rPr>
          <w:delText xml:space="preserve"> המשולבת עם מערכת  </w:delText>
        </w:r>
        <w:r w:rsidRPr="00566C3A" w:rsidDel="0009454F">
          <w:rPr>
            <w:rFonts w:asciiTheme="majorBidi" w:hAnsiTheme="majorBidi" w:cstheme="majorBidi"/>
            <w:sz w:val="24"/>
            <w:szCs w:val="24"/>
          </w:rPr>
          <w:delText>Siebel-CRM</w:delText>
        </w:r>
      </w:del>
    </w:p>
    <w:p w14:paraId="0358081A" w14:textId="79609807" w:rsidR="005439A3" w:rsidRPr="00566C3A" w:rsidDel="0009454F" w:rsidRDefault="005439A3" w:rsidP="005439A3">
      <w:pPr>
        <w:bidi/>
        <w:rPr>
          <w:del w:id="3207" w:author="Amos Baranes" w:date="2020-03-20T03:46:00Z"/>
          <w:rFonts w:asciiTheme="majorBidi" w:hAnsiTheme="majorBidi" w:cstheme="majorBidi"/>
          <w:b/>
          <w:bCs/>
          <w:sz w:val="24"/>
          <w:szCs w:val="24"/>
        </w:rPr>
      </w:pPr>
      <w:del w:id="3208" w:author="Amos Baranes" w:date="2020-03-20T03:46:00Z">
        <w:r w:rsidRPr="00566C3A" w:rsidDel="0009454F">
          <w:rPr>
            <w:rFonts w:asciiTheme="majorBidi" w:hAnsiTheme="majorBidi" w:cstheme="majorBidi"/>
            <w:b/>
            <w:bCs/>
            <w:sz w:val="24"/>
            <w:szCs w:val="24"/>
            <w:rtl/>
          </w:rPr>
          <w:delText>מייסד ומנכ"ל</w:delText>
        </w:r>
        <w:r w:rsidRPr="00566C3A" w:rsidDel="0009454F">
          <w:rPr>
            <w:rFonts w:asciiTheme="majorBidi" w:hAnsiTheme="majorBidi" w:cstheme="majorBidi"/>
            <w:b/>
            <w:bCs/>
            <w:sz w:val="24"/>
            <w:szCs w:val="24"/>
          </w:rPr>
          <w:delText xml:space="preserve"> AVNAT Ltd. </w:delText>
        </w:r>
        <w:r w:rsidRPr="00566C3A" w:rsidDel="0009454F">
          <w:rPr>
            <w:rFonts w:asciiTheme="majorBidi" w:hAnsiTheme="majorBidi" w:cstheme="majorBidi"/>
            <w:b/>
            <w:bCs/>
            <w:sz w:val="24"/>
            <w:szCs w:val="24"/>
            <w:rtl/>
          </w:rPr>
          <w:delText>(</w:delText>
        </w:r>
        <w:r w:rsidRPr="00566C3A" w:rsidDel="0009454F">
          <w:rPr>
            <w:rFonts w:asciiTheme="majorBidi" w:hAnsiTheme="majorBidi" w:cstheme="majorBidi"/>
            <w:b/>
            <w:bCs/>
            <w:sz w:val="24"/>
            <w:szCs w:val="24"/>
          </w:rPr>
          <w:delText>USA</w:delText>
        </w:r>
        <w:r w:rsidRPr="00566C3A" w:rsidDel="0009454F">
          <w:rPr>
            <w:rFonts w:asciiTheme="majorBidi" w:hAnsiTheme="majorBidi" w:cstheme="majorBidi"/>
            <w:b/>
            <w:bCs/>
            <w:sz w:val="24"/>
            <w:szCs w:val="24"/>
            <w:rtl/>
          </w:rPr>
          <w:delText xml:space="preserve">) </w:delText>
        </w:r>
      </w:del>
      <w:ins w:id="3209" w:author="הילית אראל שכטר" w:date="2020-03-16T22:05:00Z">
        <w:del w:id="3210" w:author="Amos Baranes" w:date="2020-03-20T03:46:00Z">
          <w:r w:rsidR="009A6718" w:rsidDel="0009454F">
            <w:rPr>
              <w:rFonts w:asciiTheme="majorBidi" w:hAnsiTheme="majorBidi" w:cstheme="majorBidi" w:hint="cs"/>
              <w:b/>
              <w:bCs/>
              <w:sz w:val="24"/>
              <w:szCs w:val="24"/>
              <w:rtl/>
            </w:rPr>
            <w:delText>- רלוונטי</w:delText>
          </w:r>
        </w:del>
      </w:ins>
    </w:p>
    <w:p w14:paraId="633B7F59" w14:textId="2BA89E51" w:rsidR="005439A3" w:rsidRPr="00566C3A" w:rsidDel="0009454F" w:rsidRDefault="005439A3" w:rsidP="005439A3">
      <w:pPr>
        <w:bidi/>
        <w:rPr>
          <w:del w:id="3211" w:author="Amos Baranes" w:date="2020-03-20T03:46:00Z"/>
          <w:rFonts w:asciiTheme="majorBidi" w:hAnsiTheme="majorBidi" w:cstheme="majorBidi"/>
          <w:sz w:val="24"/>
          <w:szCs w:val="24"/>
        </w:rPr>
      </w:pPr>
      <w:del w:id="3212" w:author="Amos Baranes" w:date="2020-03-20T03:46:00Z">
        <w:r w:rsidRPr="00566C3A" w:rsidDel="0009454F">
          <w:rPr>
            <w:rFonts w:asciiTheme="majorBidi" w:hAnsiTheme="majorBidi" w:cstheme="majorBidi"/>
            <w:sz w:val="24"/>
            <w:szCs w:val="24"/>
            <w:rtl/>
          </w:rPr>
          <w:delText xml:space="preserve">חברת תוכנה שיצרה מסגרת לפיתוח אפליקציות אינטרנט מקוונות.  </w:delText>
        </w:r>
        <w:r w:rsidDel="0009454F">
          <w:rPr>
            <w:rFonts w:asciiTheme="majorBidi" w:hAnsiTheme="majorBidi" w:cstheme="majorBidi" w:hint="cs"/>
            <w:sz w:val="24"/>
            <w:szCs w:val="24"/>
            <w:rtl/>
          </w:rPr>
          <w:delText>ב</w:delText>
        </w:r>
        <w:r w:rsidRPr="00566C3A" w:rsidDel="0009454F">
          <w:rPr>
            <w:rFonts w:asciiTheme="majorBidi" w:hAnsiTheme="majorBidi" w:cstheme="majorBidi"/>
            <w:sz w:val="24"/>
            <w:szCs w:val="24"/>
            <w:rtl/>
          </w:rPr>
          <w:delText xml:space="preserve">נית מערכת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לתעשית היהלומים. ניהול ופיתוח של מודלים בכריית נתונים לקבלת החלטות עבור חברות בינלאומיות בתעשיית היהלומים, כולל קביעת מחירי יהלומים אוטומטיים. פיתוח מודל חשבונאות המשולב באופן מלא עם מערכת מכירות ובקרת המלאי.</w:delText>
        </w:r>
      </w:del>
    </w:p>
    <w:p w14:paraId="7C91521E" w14:textId="5BB43416" w:rsidR="005439A3" w:rsidRPr="00566C3A" w:rsidDel="0009454F" w:rsidRDefault="005439A3" w:rsidP="005439A3">
      <w:pPr>
        <w:bidi/>
        <w:rPr>
          <w:del w:id="3213" w:author="Amos Baranes" w:date="2020-03-20T03:46:00Z"/>
          <w:rFonts w:asciiTheme="majorBidi" w:hAnsiTheme="majorBidi" w:cstheme="majorBidi"/>
          <w:b/>
          <w:bCs/>
          <w:sz w:val="24"/>
          <w:szCs w:val="24"/>
        </w:rPr>
      </w:pPr>
      <w:del w:id="3214" w:author="Amos Baranes" w:date="2020-03-20T03:46:00Z">
        <w:r w:rsidRPr="00566C3A" w:rsidDel="0009454F">
          <w:rPr>
            <w:rFonts w:asciiTheme="majorBidi" w:hAnsiTheme="majorBidi" w:cstheme="majorBidi"/>
            <w:bCs/>
            <w:sz w:val="24"/>
            <w:szCs w:val="24"/>
            <w:rtl/>
          </w:rPr>
          <w:delText xml:space="preserve">יועץ בכיר להערכת שווי נכסים והערכת נזיקין בחברת </w:delText>
        </w:r>
        <w:r w:rsidRPr="00566C3A" w:rsidDel="0009454F">
          <w:rPr>
            <w:rFonts w:asciiTheme="majorBidi" w:hAnsiTheme="majorBidi" w:cstheme="majorBidi"/>
            <w:bCs/>
            <w:sz w:val="24"/>
            <w:szCs w:val="24"/>
          </w:rPr>
          <w:delText>Lexecon Inc.</w:delText>
        </w:r>
        <w:r w:rsidRPr="00566C3A" w:rsidDel="0009454F">
          <w:rPr>
            <w:rFonts w:asciiTheme="majorBidi" w:hAnsiTheme="majorBidi" w:cstheme="majorBidi"/>
            <w:bCs/>
            <w:sz w:val="24"/>
            <w:szCs w:val="24"/>
            <w:rtl/>
          </w:rPr>
          <w:delText xml:space="preserve"> שנוסדה על ידי השופט ריצרד פוזנר.</w:delText>
        </w:r>
        <w:r w:rsidRPr="00566C3A" w:rsidDel="0009454F">
          <w:rPr>
            <w:rFonts w:asciiTheme="majorBidi" w:hAnsiTheme="majorBidi" w:cstheme="majorBidi"/>
            <w:b/>
            <w:bCs/>
            <w:sz w:val="24"/>
            <w:szCs w:val="24"/>
            <w:rtl/>
          </w:rPr>
          <w:tab/>
          <w:delText xml:space="preserve">   </w:delText>
        </w:r>
      </w:del>
    </w:p>
    <w:p w14:paraId="6E085277" w14:textId="250B051E" w:rsidR="005439A3" w:rsidRPr="00566C3A" w:rsidDel="0009454F" w:rsidRDefault="005439A3" w:rsidP="005439A3">
      <w:pPr>
        <w:bidi/>
        <w:rPr>
          <w:del w:id="3215" w:author="Amos Baranes" w:date="2020-03-20T03:46:00Z"/>
          <w:rFonts w:asciiTheme="majorBidi" w:hAnsiTheme="majorBidi" w:cstheme="majorBidi"/>
          <w:sz w:val="24"/>
          <w:szCs w:val="24"/>
          <w:rtl/>
        </w:rPr>
      </w:pPr>
      <w:del w:id="3216" w:author="Amos Baranes" w:date="2020-03-20T03:46:00Z">
        <w:r w:rsidRPr="00566C3A" w:rsidDel="0009454F">
          <w:rPr>
            <w:rFonts w:asciiTheme="majorBidi" w:hAnsiTheme="majorBidi" w:cstheme="majorBidi"/>
            <w:sz w:val="24"/>
            <w:szCs w:val="24"/>
            <w:rtl/>
          </w:rPr>
          <w:delText>שילוב תאוריה כלכלית וניתוח פיננסי לתמיכה בעמדת הלקוחות בהליכים משפטיים.  עבד עם כלכלנים בכירים וחתני פרס נובל לכלכלה. עסק במספר מגוון של סוגיות פננסיות, כלכליות ומיסים.  לדוגמה</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הערכת שווי של </w:delText>
        </w:r>
        <w:r w:rsidRPr="00566C3A" w:rsidDel="0009454F">
          <w:rPr>
            <w:rFonts w:asciiTheme="majorBidi" w:hAnsiTheme="majorBidi" w:cstheme="majorBidi"/>
            <w:sz w:val="24"/>
            <w:szCs w:val="24"/>
          </w:rPr>
          <w:delText>LNG</w:delText>
        </w:r>
        <w:r w:rsidRPr="00566C3A" w:rsidDel="0009454F">
          <w:rPr>
            <w:rFonts w:asciiTheme="majorBidi" w:hAnsiTheme="majorBidi" w:cstheme="majorBidi"/>
            <w:sz w:val="24"/>
            <w:szCs w:val="24"/>
            <w:rtl/>
          </w:rPr>
          <w:delText xml:space="preserve"> (גז טבעי) במדינת אלסקה בהתחשב בתנאי השוק המקומי והעולמי</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פיננסי של בנק </w:delText>
        </w:r>
        <w:r w:rsidRPr="00566C3A" w:rsidDel="0009454F">
          <w:rPr>
            <w:rFonts w:asciiTheme="majorBidi" w:hAnsiTheme="majorBidi" w:cstheme="majorBidi"/>
            <w:sz w:val="24"/>
            <w:szCs w:val="24"/>
          </w:rPr>
          <w:delText>Saving &amp; Loan</w:delText>
        </w:r>
        <w:r w:rsidRPr="00566C3A" w:rsidDel="0009454F">
          <w:rPr>
            <w:rFonts w:asciiTheme="majorBidi" w:hAnsiTheme="majorBidi" w:cstheme="majorBidi"/>
            <w:sz w:val="24"/>
            <w:szCs w:val="24"/>
            <w:rtl/>
          </w:rPr>
          <w:delText xml:space="preserve"> לאחר קריסתו</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המהות הכלכלית והפיננסית של מקלטי המס שנכשלו בשותפויות קידוח נפט והשפעת המס על תזרים מזומנים מהשקעה בשותפות </w:delText>
        </w:r>
        <w:r w:rsidRPr="00566C3A" w:rsidDel="0009454F">
          <w:rPr>
            <w:rFonts w:asciiTheme="majorBidi" w:hAnsiTheme="majorBidi" w:cstheme="majorBidi"/>
            <w:sz w:val="24"/>
            <w:szCs w:val="24"/>
          </w:rPr>
          <w:delText xml:space="preserve"> Sub S</w:delText>
        </w:r>
        <w:r w:rsidRPr="00566C3A" w:rsidDel="0009454F">
          <w:rPr>
            <w:rFonts w:asciiTheme="majorBidi" w:hAnsiTheme="majorBidi" w:cstheme="majorBidi"/>
            <w:sz w:val="24"/>
            <w:szCs w:val="24"/>
            <w:rtl/>
          </w:rPr>
          <w:delText>ומספר רב של סוגיות אחרות.</w:delText>
        </w:r>
      </w:del>
    </w:p>
    <w:p w14:paraId="50508BF3" w14:textId="50756939" w:rsidR="005439A3" w:rsidRPr="00566C3A" w:rsidDel="0009454F" w:rsidRDefault="005439A3" w:rsidP="005439A3">
      <w:pPr>
        <w:bidi/>
        <w:rPr>
          <w:del w:id="3217" w:author="Amos Baranes" w:date="2020-03-20T03:46:00Z"/>
          <w:rFonts w:asciiTheme="majorBidi" w:hAnsiTheme="majorBidi" w:cstheme="majorBidi"/>
          <w:b/>
          <w:bCs/>
          <w:sz w:val="24"/>
          <w:szCs w:val="24"/>
        </w:rPr>
      </w:pPr>
      <w:del w:id="3218" w:author="Amos Baranes" w:date="2020-03-20T03:46:00Z">
        <w:r w:rsidRPr="00566C3A" w:rsidDel="0009454F">
          <w:rPr>
            <w:rFonts w:asciiTheme="majorBidi" w:hAnsiTheme="majorBidi" w:cstheme="majorBidi"/>
            <w:bCs/>
            <w:sz w:val="24"/>
            <w:szCs w:val="24"/>
            <w:rtl/>
          </w:rPr>
          <w:delText xml:space="preserve">יועץ לקביעת </w:delText>
        </w:r>
        <w:r w:rsidRPr="00566C3A" w:rsidDel="0009454F">
          <w:rPr>
            <w:rFonts w:asciiTheme="majorBidi" w:hAnsiTheme="majorBidi" w:cstheme="majorBidi"/>
            <w:b/>
            <w:bCs/>
            <w:sz w:val="24"/>
            <w:szCs w:val="24"/>
            <w:rtl/>
          </w:rPr>
          <w:delText xml:space="preserve">מחיר העברת בחברת </w:delText>
        </w:r>
        <w:r w:rsidRPr="00566C3A" w:rsidDel="0009454F">
          <w:rPr>
            <w:rFonts w:asciiTheme="majorBidi" w:hAnsiTheme="majorBidi" w:cstheme="majorBidi"/>
            <w:b/>
            <w:bCs/>
            <w:sz w:val="24"/>
            <w:szCs w:val="24"/>
          </w:rPr>
          <w:delText>PriceWaterHouseCoopr</w:delText>
        </w:r>
        <w:r w:rsidRPr="00566C3A" w:rsidDel="0009454F">
          <w:rPr>
            <w:rFonts w:asciiTheme="majorBidi" w:hAnsiTheme="majorBidi" w:cstheme="majorBidi"/>
            <w:b/>
            <w:bCs/>
            <w:sz w:val="24"/>
            <w:szCs w:val="24"/>
            <w:rtl/>
          </w:rPr>
          <w:delText xml:space="preserve"> </w:delText>
        </w:r>
        <w:r w:rsidRPr="00566C3A" w:rsidDel="0009454F">
          <w:rPr>
            <w:rFonts w:asciiTheme="majorBidi" w:hAnsiTheme="majorBidi" w:cstheme="majorBidi"/>
            <w:b/>
            <w:bCs/>
            <w:sz w:val="24"/>
            <w:szCs w:val="24"/>
            <w:rtl/>
          </w:rPr>
          <w:tab/>
        </w:r>
      </w:del>
    </w:p>
    <w:p w14:paraId="3D15D8B2" w14:textId="5CA02C62" w:rsidR="005439A3" w:rsidRPr="00566C3A" w:rsidDel="0009454F" w:rsidRDefault="005439A3" w:rsidP="005439A3">
      <w:pPr>
        <w:bidi/>
        <w:rPr>
          <w:del w:id="3219" w:author="Amos Baranes" w:date="2020-03-20T03:46:00Z"/>
          <w:rFonts w:asciiTheme="majorBidi" w:hAnsiTheme="majorBidi" w:cstheme="majorBidi"/>
          <w:sz w:val="24"/>
          <w:szCs w:val="24"/>
          <w:rtl/>
        </w:rPr>
      </w:pPr>
      <w:del w:id="3220" w:author="Amos Baranes" w:date="2020-03-20T03:46:00Z">
        <w:r w:rsidRPr="00566C3A" w:rsidDel="0009454F">
          <w:rPr>
            <w:rFonts w:asciiTheme="majorBidi" w:hAnsiTheme="majorBidi" w:cstheme="majorBidi"/>
            <w:sz w:val="24"/>
            <w:szCs w:val="24"/>
            <w:rtl/>
          </w:rPr>
          <w:delText>יעץ לחברות רב לאומי</w:delText>
        </w:r>
        <w:r w:rsidDel="0009454F">
          <w:rPr>
            <w:rFonts w:asciiTheme="majorBidi" w:hAnsiTheme="majorBidi" w:cstheme="majorBidi" w:hint="cs"/>
            <w:sz w:val="24"/>
            <w:szCs w:val="24"/>
            <w:rtl/>
          </w:rPr>
          <w:delText>ות</w:delText>
        </w:r>
        <w:r w:rsidRPr="00566C3A" w:rsidDel="0009454F">
          <w:rPr>
            <w:rFonts w:asciiTheme="majorBidi" w:hAnsiTheme="majorBidi" w:cstheme="majorBidi"/>
            <w:sz w:val="24"/>
            <w:szCs w:val="24"/>
            <w:rtl/>
          </w:rPr>
          <w:delText xml:space="preserve"> מדיניות ושיטות לקביעת מחירי העברה על מנת להימנע ממחלוקות עם רשויות המס בעסקאות בין חברות בת של אותו ארגון. בין היתר זה כלל: ביצוע ניתוח פונקציונלי, מחקר שוק, מציאת חברות דומות לבסס טווח סביר של מחירי העברה.</w:delText>
        </w:r>
      </w:del>
    </w:p>
    <w:p w14:paraId="0A270254" w14:textId="07D391E2" w:rsidR="005439A3" w:rsidRPr="00566C3A" w:rsidDel="0009454F" w:rsidRDefault="005439A3" w:rsidP="005439A3">
      <w:pPr>
        <w:pStyle w:val="Achievement"/>
        <w:numPr>
          <w:ilvl w:val="0"/>
          <w:numId w:val="0"/>
        </w:numPr>
        <w:bidi/>
        <w:ind w:right="720"/>
        <w:jc w:val="left"/>
        <w:rPr>
          <w:del w:id="3221" w:author="Amos Baranes" w:date="2020-03-20T03:46:00Z"/>
          <w:rFonts w:asciiTheme="majorBidi" w:hAnsiTheme="majorBidi" w:cstheme="majorBidi"/>
          <w:b/>
          <w:bCs/>
          <w:sz w:val="24"/>
          <w:szCs w:val="24"/>
          <w:rtl/>
          <w:lang w:bidi="he-IL"/>
        </w:rPr>
      </w:pPr>
      <w:del w:id="3222" w:author="Amos Baranes" w:date="2020-03-20T03:46:00Z">
        <w:r w:rsidRPr="00566C3A" w:rsidDel="0009454F">
          <w:rPr>
            <w:rFonts w:asciiTheme="majorBidi" w:hAnsiTheme="majorBidi" w:cstheme="majorBidi"/>
            <w:b/>
            <w:bCs/>
            <w:sz w:val="24"/>
            <w:szCs w:val="24"/>
            <w:rtl/>
            <w:lang w:bidi="he-IL"/>
          </w:rPr>
          <w:delText>השכלה:</w:delText>
        </w:r>
      </w:del>
    </w:p>
    <w:p w14:paraId="159105F1" w14:textId="69A05E34" w:rsidR="005439A3" w:rsidRPr="00566C3A" w:rsidDel="0009454F" w:rsidRDefault="005439A3" w:rsidP="005439A3">
      <w:pPr>
        <w:pStyle w:val="Achievement"/>
        <w:bidi/>
        <w:ind w:left="245" w:right="720" w:hanging="245"/>
        <w:rPr>
          <w:del w:id="3223" w:author="Amos Baranes" w:date="2020-03-20T03:46:00Z"/>
          <w:rFonts w:asciiTheme="majorBidi" w:hAnsiTheme="majorBidi" w:cstheme="majorBidi"/>
          <w:sz w:val="24"/>
          <w:szCs w:val="24"/>
          <w:lang w:bidi="he-IL"/>
        </w:rPr>
      </w:pPr>
      <w:del w:id="3224" w:author="Amos Baranes" w:date="2020-03-20T03:46:00Z">
        <w:r w:rsidRPr="00566C3A" w:rsidDel="0009454F">
          <w:rPr>
            <w:rFonts w:asciiTheme="majorBidi" w:hAnsiTheme="majorBidi" w:cstheme="majorBidi"/>
            <w:sz w:val="24"/>
            <w:szCs w:val="24"/>
            <w:lang w:bidi="he-IL"/>
          </w:rPr>
          <w:delText>PhD</w:delText>
        </w:r>
        <w:r w:rsidRPr="00566C3A" w:rsidDel="0009454F">
          <w:rPr>
            <w:rFonts w:asciiTheme="majorBidi" w:hAnsiTheme="majorBidi" w:cstheme="majorBidi"/>
            <w:sz w:val="24"/>
            <w:szCs w:val="24"/>
            <w:rtl/>
            <w:lang w:bidi="he-IL"/>
          </w:rPr>
          <w:delText xml:space="preserve"> המחלקה לכלכלה, אוניברסיטת שיקגו</w:delText>
        </w:r>
      </w:del>
    </w:p>
    <w:p w14:paraId="779DB594" w14:textId="322F0B15" w:rsidR="005439A3" w:rsidRPr="00566C3A" w:rsidDel="0009454F" w:rsidRDefault="005439A3" w:rsidP="005439A3">
      <w:pPr>
        <w:pStyle w:val="Achievement"/>
        <w:bidi/>
        <w:ind w:left="245" w:right="720" w:hanging="245"/>
        <w:rPr>
          <w:del w:id="3225" w:author="Amos Baranes" w:date="2020-03-20T03:46:00Z"/>
          <w:rFonts w:asciiTheme="majorBidi" w:hAnsiTheme="majorBidi" w:cstheme="majorBidi"/>
          <w:sz w:val="24"/>
          <w:szCs w:val="24"/>
          <w:lang w:bidi="he-IL"/>
        </w:rPr>
      </w:pPr>
      <w:del w:id="3226" w:author="Amos Baranes" w:date="2020-03-20T03:46:00Z">
        <w:r w:rsidRPr="00566C3A" w:rsidDel="0009454F">
          <w:rPr>
            <w:rFonts w:asciiTheme="majorBidi" w:hAnsiTheme="majorBidi" w:cstheme="majorBidi"/>
            <w:sz w:val="24"/>
            <w:szCs w:val="24"/>
            <w:rtl/>
            <w:lang w:bidi="he-IL"/>
          </w:rPr>
          <w:delText xml:space="preserve">רו"ח מעבר מבחן </w:delText>
        </w:r>
        <w:r w:rsidRPr="00566C3A" w:rsidDel="0009454F">
          <w:rPr>
            <w:rFonts w:asciiTheme="majorBidi" w:hAnsiTheme="majorBidi" w:cstheme="majorBidi"/>
            <w:sz w:val="24"/>
            <w:szCs w:val="24"/>
            <w:lang w:bidi="he-IL"/>
          </w:rPr>
          <w:delText>CPA</w:delText>
        </w:r>
        <w:r w:rsidRPr="00566C3A" w:rsidDel="0009454F">
          <w:rPr>
            <w:rFonts w:asciiTheme="majorBidi" w:hAnsiTheme="majorBidi" w:cstheme="majorBidi"/>
            <w:sz w:val="24"/>
            <w:szCs w:val="24"/>
            <w:rtl/>
            <w:lang w:bidi="he-IL"/>
          </w:rPr>
          <w:delText xml:space="preserve"> במדינת אילינוי</w:delText>
        </w:r>
        <w:r w:rsidRPr="00566C3A" w:rsidDel="0009454F">
          <w:rPr>
            <w:rFonts w:asciiTheme="majorBidi" w:hAnsiTheme="majorBidi" w:cstheme="majorBidi"/>
            <w:sz w:val="24"/>
            <w:szCs w:val="24"/>
            <w:lang w:bidi="he-IL"/>
          </w:rPr>
          <w:delText xml:space="preserve"> </w:delText>
        </w:r>
      </w:del>
    </w:p>
    <w:p w14:paraId="784BF675" w14:textId="23FFD3FD" w:rsidR="005439A3" w:rsidRPr="00566C3A" w:rsidDel="0009454F" w:rsidRDefault="005439A3" w:rsidP="005439A3">
      <w:pPr>
        <w:pStyle w:val="Achievement"/>
        <w:bidi/>
        <w:ind w:left="245" w:right="245" w:hanging="245"/>
        <w:rPr>
          <w:del w:id="3227" w:author="Amos Baranes" w:date="2020-03-20T03:46:00Z"/>
          <w:rFonts w:asciiTheme="majorBidi" w:hAnsiTheme="majorBidi" w:cstheme="majorBidi"/>
          <w:sz w:val="24"/>
          <w:szCs w:val="24"/>
          <w:rtl/>
          <w:lang w:bidi="he-IL"/>
        </w:rPr>
      </w:pPr>
      <w:del w:id="3228" w:author="Amos Baranes" w:date="2020-03-20T03:46:00Z">
        <w:r w:rsidRPr="00566C3A" w:rsidDel="0009454F">
          <w:rPr>
            <w:rFonts w:asciiTheme="majorBidi" w:hAnsiTheme="majorBidi" w:cstheme="majorBidi"/>
            <w:sz w:val="24"/>
            <w:szCs w:val="24"/>
            <w:lang w:bidi="he-IL"/>
          </w:rPr>
          <w:delText>BA</w:delText>
        </w:r>
        <w:r w:rsidRPr="00566C3A" w:rsidDel="0009454F">
          <w:rPr>
            <w:rFonts w:asciiTheme="majorBidi" w:hAnsiTheme="majorBidi" w:cstheme="majorBidi"/>
            <w:sz w:val="24"/>
            <w:szCs w:val="24"/>
            <w:rtl/>
            <w:lang w:bidi="he-IL"/>
          </w:rPr>
          <w:delText xml:space="preserve"> חשבונאות וכלכלה (בהצטיינות), האוניברסיטה העברית, ירושלים</w:delText>
        </w:r>
      </w:del>
    </w:p>
    <w:p w14:paraId="153AE4E9" w14:textId="28744AC2" w:rsidR="005439A3" w:rsidRPr="00566C3A" w:rsidDel="0009454F" w:rsidRDefault="005439A3" w:rsidP="005439A3">
      <w:pPr>
        <w:pStyle w:val="Achievement"/>
        <w:numPr>
          <w:ilvl w:val="0"/>
          <w:numId w:val="0"/>
        </w:numPr>
        <w:bidi/>
        <w:ind w:right="720"/>
        <w:jc w:val="left"/>
        <w:rPr>
          <w:del w:id="3229" w:author="Amos Baranes" w:date="2020-03-20T03:46:00Z"/>
          <w:rFonts w:asciiTheme="majorBidi" w:hAnsiTheme="majorBidi" w:cstheme="majorBidi"/>
          <w:sz w:val="24"/>
          <w:szCs w:val="24"/>
          <w:rtl/>
        </w:rPr>
      </w:pPr>
    </w:p>
    <w:p w14:paraId="0F6C829C" w14:textId="01D97E51" w:rsidR="005439A3" w:rsidRPr="00566C3A" w:rsidDel="0009454F" w:rsidRDefault="005439A3" w:rsidP="005439A3">
      <w:pPr>
        <w:pStyle w:val="Achievement"/>
        <w:numPr>
          <w:ilvl w:val="0"/>
          <w:numId w:val="0"/>
        </w:numPr>
        <w:bidi/>
        <w:ind w:left="245" w:right="720" w:hanging="245"/>
        <w:rPr>
          <w:del w:id="3230" w:author="Amos Baranes" w:date="2020-03-20T03:46:00Z"/>
          <w:rFonts w:asciiTheme="majorBidi" w:hAnsiTheme="majorBidi" w:cstheme="majorBidi"/>
          <w:b/>
          <w:bCs/>
          <w:sz w:val="24"/>
          <w:szCs w:val="24"/>
        </w:rPr>
      </w:pPr>
      <w:del w:id="3231" w:author="Amos Baranes" w:date="2020-03-20T03:46:00Z">
        <w:r w:rsidRPr="00566C3A" w:rsidDel="0009454F">
          <w:rPr>
            <w:rFonts w:asciiTheme="majorBidi" w:hAnsiTheme="majorBidi" w:cstheme="majorBidi"/>
            <w:b/>
            <w:bCs/>
            <w:sz w:val="24"/>
            <w:szCs w:val="24"/>
            <w:rtl/>
            <w:lang w:bidi="he-IL"/>
          </w:rPr>
          <w:delText>תחומי מחקר:</w:delText>
        </w:r>
      </w:del>
    </w:p>
    <w:p w14:paraId="50DB447B" w14:textId="63836B56" w:rsidR="005439A3" w:rsidRPr="00566C3A" w:rsidDel="0009454F" w:rsidRDefault="005439A3" w:rsidP="005439A3">
      <w:pPr>
        <w:pStyle w:val="Achievement"/>
        <w:numPr>
          <w:ilvl w:val="0"/>
          <w:numId w:val="0"/>
        </w:numPr>
        <w:bidi/>
        <w:ind w:right="720"/>
        <w:jc w:val="left"/>
        <w:rPr>
          <w:del w:id="3232" w:author="Amos Baranes" w:date="2020-03-20T03:46:00Z"/>
          <w:rFonts w:asciiTheme="majorBidi" w:hAnsiTheme="majorBidi" w:cstheme="majorBidi"/>
          <w:sz w:val="24"/>
          <w:szCs w:val="24"/>
          <w:rtl/>
        </w:rPr>
      </w:pPr>
      <w:del w:id="3233" w:author="Amos Baranes" w:date="2020-03-20T03:46:00Z">
        <w:r w:rsidRPr="00566C3A" w:rsidDel="0009454F">
          <w:rPr>
            <w:rFonts w:asciiTheme="majorBidi" w:hAnsiTheme="majorBidi" w:cstheme="majorBidi"/>
            <w:sz w:val="24"/>
            <w:szCs w:val="24"/>
          </w:rPr>
          <w:delText>Software Engineering, Business intelligence, Machine Learning, Deep Learning, Option trading, Corporate Valuation, Finance and Economics</w:delText>
        </w:r>
        <w:r w:rsidRPr="00566C3A" w:rsidDel="0009454F">
          <w:rPr>
            <w:rFonts w:asciiTheme="majorBidi" w:hAnsiTheme="majorBidi" w:cstheme="majorBidi"/>
            <w:sz w:val="24"/>
            <w:szCs w:val="24"/>
            <w:rtl/>
            <w:lang w:bidi="he-IL"/>
          </w:rPr>
          <w:delText>.</w:delText>
        </w:r>
      </w:del>
    </w:p>
    <w:p w14:paraId="06DF0A2A" w14:textId="3533F007" w:rsidR="005439A3" w:rsidRPr="00566C3A" w:rsidDel="0006396B" w:rsidRDefault="005439A3" w:rsidP="005439A3">
      <w:pPr>
        <w:pStyle w:val="Achievement"/>
        <w:numPr>
          <w:ilvl w:val="0"/>
          <w:numId w:val="0"/>
        </w:numPr>
        <w:bidi/>
        <w:ind w:right="720"/>
        <w:jc w:val="left"/>
        <w:rPr>
          <w:del w:id="3234" w:author="Amos Baranes" w:date="2020-03-17T17:24:00Z"/>
          <w:rFonts w:asciiTheme="majorBidi" w:hAnsiTheme="majorBidi" w:cstheme="majorBidi"/>
          <w:sz w:val="24"/>
          <w:szCs w:val="24"/>
          <w:rtl/>
        </w:rPr>
      </w:pPr>
    </w:p>
    <w:p w14:paraId="35959AD1" w14:textId="2DE757E7" w:rsidR="005439A3" w:rsidRPr="00566C3A" w:rsidDel="0006396B" w:rsidRDefault="005439A3" w:rsidP="005439A3">
      <w:pPr>
        <w:pStyle w:val="Achievement"/>
        <w:numPr>
          <w:ilvl w:val="0"/>
          <w:numId w:val="0"/>
        </w:numPr>
        <w:bidi/>
        <w:ind w:left="245" w:right="720" w:hanging="245"/>
        <w:rPr>
          <w:del w:id="3235" w:author="Amos Baranes" w:date="2020-03-17T17:24:00Z"/>
          <w:rFonts w:asciiTheme="majorBidi" w:hAnsiTheme="majorBidi" w:cstheme="majorBidi"/>
          <w:b/>
          <w:bCs/>
          <w:sz w:val="24"/>
          <w:szCs w:val="24"/>
        </w:rPr>
      </w:pPr>
      <w:del w:id="3236" w:author="Amos Baranes" w:date="2020-03-17T17:24:00Z">
        <w:r w:rsidRPr="00566C3A" w:rsidDel="0006396B">
          <w:rPr>
            <w:rFonts w:asciiTheme="majorBidi" w:hAnsiTheme="majorBidi" w:cstheme="majorBidi"/>
            <w:b/>
            <w:bCs/>
            <w:sz w:val="24"/>
            <w:szCs w:val="24"/>
            <w:rtl/>
            <w:lang w:bidi="he-IL"/>
          </w:rPr>
          <w:delText>משרות אקדמיות</w:delText>
        </w:r>
      </w:del>
    </w:p>
    <w:p w14:paraId="4761082F" w14:textId="452A1712" w:rsidR="005439A3" w:rsidRPr="00566C3A" w:rsidDel="0006396B" w:rsidRDefault="005439A3" w:rsidP="005439A3">
      <w:pPr>
        <w:pStyle w:val="Achievement"/>
        <w:bidi/>
        <w:ind w:left="245" w:right="720" w:hanging="245"/>
        <w:rPr>
          <w:del w:id="3237" w:author="Amos Baranes" w:date="2020-03-17T17:24:00Z"/>
          <w:rFonts w:asciiTheme="majorBidi" w:hAnsiTheme="majorBidi" w:cstheme="majorBidi"/>
          <w:sz w:val="24"/>
          <w:szCs w:val="24"/>
        </w:rPr>
      </w:pPr>
      <w:del w:id="3238" w:author="Amos Baranes" w:date="2020-03-17T17:24:00Z">
        <w:r w:rsidRPr="00566C3A" w:rsidDel="0006396B">
          <w:rPr>
            <w:rFonts w:asciiTheme="majorBidi" w:hAnsiTheme="majorBidi" w:cstheme="majorBidi"/>
            <w:sz w:val="24"/>
            <w:szCs w:val="24"/>
            <w:rtl/>
            <w:lang w:bidi="he-IL"/>
          </w:rPr>
          <w:delText>מרכז אקדמי פרס, חבר סגל; ראש מערכת המידע  מ 2015 עד היום</w:delText>
        </w:r>
      </w:del>
    </w:p>
    <w:p w14:paraId="7083DF1E" w14:textId="2DD6A1EF" w:rsidR="005439A3" w:rsidRPr="00566C3A" w:rsidDel="0006396B" w:rsidRDefault="005439A3" w:rsidP="005439A3">
      <w:pPr>
        <w:pStyle w:val="Achievement"/>
        <w:bidi/>
        <w:ind w:left="245" w:right="720" w:hanging="245"/>
        <w:rPr>
          <w:del w:id="3239" w:author="Amos Baranes" w:date="2020-03-17T17:24:00Z"/>
          <w:rFonts w:asciiTheme="majorBidi" w:hAnsiTheme="majorBidi" w:cstheme="majorBidi"/>
          <w:sz w:val="24"/>
          <w:szCs w:val="24"/>
        </w:rPr>
      </w:pPr>
      <w:del w:id="3240" w:author="Amos Baranes" w:date="2020-03-17T17:24:00Z">
        <w:r w:rsidRPr="00566C3A" w:rsidDel="0006396B">
          <w:rPr>
            <w:rFonts w:asciiTheme="majorBidi" w:hAnsiTheme="majorBidi" w:cstheme="majorBidi"/>
            <w:sz w:val="24"/>
            <w:szCs w:val="24"/>
            <w:rtl/>
            <w:lang w:bidi="he-IL"/>
          </w:rPr>
          <w:delText>אוניברסיטת חיפה, מרצה (</w:delText>
        </w:r>
        <w:r w:rsidRPr="00566C3A" w:rsidDel="0006396B">
          <w:rPr>
            <w:rFonts w:asciiTheme="majorBidi" w:hAnsiTheme="majorBidi" w:cstheme="majorBidi"/>
            <w:sz w:val="24"/>
            <w:szCs w:val="24"/>
            <w:lang w:bidi="he-IL"/>
          </w:rPr>
          <w:delText>MBA</w:delText>
        </w:r>
        <w:r w:rsidRPr="00566C3A" w:rsidDel="0006396B">
          <w:rPr>
            <w:rFonts w:asciiTheme="majorBidi" w:hAnsiTheme="majorBidi" w:cstheme="majorBidi"/>
            <w:sz w:val="24"/>
            <w:szCs w:val="24"/>
            <w:rtl/>
            <w:lang w:bidi="he-IL"/>
          </w:rPr>
          <w:delText xml:space="preserve"> למנהלים בכירים) מ 2008 עד היום </w:delText>
        </w:r>
      </w:del>
    </w:p>
    <w:p w14:paraId="0E137F42" w14:textId="44C249D4" w:rsidR="005439A3" w:rsidRPr="00566C3A" w:rsidDel="0006396B" w:rsidRDefault="005439A3" w:rsidP="005439A3">
      <w:pPr>
        <w:pStyle w:val="Achievement"/>
        <w:bidi/>
        <w:spacing w:after="0"/>
        <w:ind w:left="245" w:right="720" w:hanging="245"/>
        <w:rPr>
          <w:del w:id="3241" w:author="Amos Baranes" w:date="2020-03-17T17:24:00Z"/>
          <w:rFonts w:asciiTheme="majorBidi" w:hAnsiTheme="majorBidi" w:cstheme="majorBidi"/>
          <w:sz w:val="24"/>
          <w:szCs w:val="24"/>
        </w:rPr>
      </w:pPr>
      <w:del w:id="3242" w:author="Amos Baranes" w:date="2020-03-17T17:24:00Z">
        <w:r w:rsidRPr="00566C3A" w:rsidDel="0006396B">
          <w:rPr>
            <w:rFonts w:asciiTheme="majorBidi" w:hAnsiTheme="majorBidi" w:cstheme="majorBidi"/>
            <w:sz w:val="24"/>
            <w:szCs w:val="24"/>
            <w:rtl/>
            <w:lang w:bidi="he-IL"/>
          </w:rPr>
          <w:delText xml:space="preserve">המרכז הבינתחומי הרצליה, מרצה (תוכנית הבין לאומית) מ 2008 עד היום </w:delText>
        </w:r>
      </w:del>
    </w:p>
    <w:p w14:paraId="1D05B61C" w14:textId="43B9BD6D" w:rsidR="005439A3" w:rsidRPr="00566C3A" w:rsidDel="0009454F" w:rsidRDefault="005439A3" w:rsidP="005439A3">
      <w:pPr>
        <w:bidi/>
        <w:spacing w:after="0"/>
        <w:rPr>
          <w:del w:id="3243" w:author="Amos Baranes" w:date="2020-03-20T03:46:00Z"/>
          <w:rFonts w:asciiTheme="majorBidi" w:hAnsiTheme="majorBidi" w:cstheme="majorBidi"/>
          <w:sz w:val="24"/>
          <w:szCs w:val="24"/>
          <w:rtl/>
        </w:rPr>
      </w:pPr>
    </w:p>
    <w:p w14:paraId="7F280D4F" w14:textId="235F8E0C" w:rsidR="005439A3" w:rsidRPr="00566C3A" w:rsidDel="0009454F" w:rsidRDefault="005439A3" w:rsidP="005439A3">
      <w:pPr>
        <w:bidi/>
        <w:spacing w:after="0"/>
        <w:rPr>
          <w:del w:id="3244" w:author="Amos Baranes" w:date="2020-03-20T03:46:00Z"/>
          <w:rFonts w:asciiTheme="majorBidi" w:hAnsiTheme="majorBidi" w:cstheme="majorBidi"/>
          <w:b/>
          <w:bCs/>
          <w:sz w:val="24"/>
          <w:szCs w:val="24"/>
        </w:rPr>
      </w:pPr>
      <w:del w:id="3245"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קורסים שלמדתי</w:delText>
        </w:r>
      </w:del>
      <w:ins w:id="3246" w:author="הילית אראל שכטר" w:date="2020-03-16T22:06:00Z">
        <w:del w:id="3247" w:author="Amos Baranes" w:date="2020-03-20T03:46:00Z">
          <w:r w:rsidR="009A6718" w:rsidDel="0009454F">
            <w:rPr>
              <w:rFonts w:asciiTheme="majorBidi" w:hAnsiTheme="majorBidi" w:cstheme="majorBidi" w:hint="cs"/>
              <w:b/>
              <w:bCs/>
              <w:sz w:val="24"/>
              <w:szCs w:val="24"/>
              <w:rtl/>
            </w:rPr>
            <w:delText xml:space="preserve"> הרלוונטיים לחוות דעתי</w:delText>
          </w:r>
        </w:del>
      </w:ins>
    </w:p>
    <w:p w14:paraId="3E93984B" w14:textId="26A5F62F" w:rsidR="005439A3" w:rsidRPr="00566C3A" w:rsidDel="0009454F" w:rsidRDefault="005439A3" w:rsidP="005439A3">
      <w:pPr>
        <w:bidi/>
        <w:rPr>
          <w:del w:id="3248" w:author="Amos Baranes" w:date="2020-03-20T03:46:00Z"/>
          <w:rFonts w:asciiTheme="majorBidi" w:hAnsiTheme="majorBidi" w:cstheme="majorBidi"/>
          <w:sz w:val="24"/>
          <w:szCs w:val="24"/>
          <w:lang w:bidi="ar-SA"/>
        </w:rPr>
      </w:pPr>
      <w:del w:id="3249"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סימולציה עסקית עבור </w:delText>
        </w:r>
        <w:r w:rsidRPr="00566C3A" w:rsidDel="0009454F">
          <w:rPr>
            <w:rFonts w:asciiTheme="majorBidi" w:hAnsiTheme="majorBidi" w:cstheme="majorBidi"/>
            <w:sz w:val="24"/>
            <w:szCs w:val="24"/>
            <w:lang w:bidi="ar-SA"/>
          </w:rPr>
          <w:delText>MBA</w:delText>
        </w:r>
        <w:r w:rsidRPr="00566C3A" w:rsidDel="0009454F">
          <w:rPr>
            <w:rFonts w:asciiTheme="majorBidi" w:hAnsiTheme="majorBidi" w:cstheme="majorBidi"/>
            <w:sz w:val="24"/>
            <w:szCs w:val="24"/>
            <w:rtl/>
          </w:rPr>
          <w:delText xml:space="preserve"> מנהלים </w:delText>
        </w:r>
      </w:del>
    </w:p>
    <w:p w14:paraId="3F46542E" w14:textId="11A6A394" w:rsidR="005439A3" w:rsidRPr="00566C3A" w:rsidDel="0009454F" w:rsidRDefault="005439A3" w:rsidP="005439A3">
      <w:pPr>
        <w:bidi/>
        <w:rPr>
          <w:del w:id="3250" w:author="Amos Baranes" w:date="2020-03-20T03:46:00Z"/>
          <w:rFonts w:asciiTheme="majorBidi" w:hAnsiTheme="majorBidi" w:cstheme="majorBidi"/>
          <w:sz w:val="24"/>
          <w:szCs w:val="24"/>
          <w:lang w:bidi="ar-SA"/>
        </w:rPr>
      </w:pPr>
      <w:del w:id="3251"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אלגוריתמים בבינה מלאכותית (עם פייתון &amp; </w:delText>
        </w:r>
        <w:r w:rsidRPr="00566C3A" w:rsidDel="0009454F">
          <w:rPr>
            <w:rFonts w:asciiTheme="majorBidi" w:hAnsiTheme="majorBidi" w:cstheme="majorBidi"/>
            <w:sz w:val="24"/>
            <w:szCs w:val="24"/>
            <w:lang w:bidi="ar-SA"/>
          </w:rPr>
          <w:delText>TensorFlow</w:delText>
        </w:r>
        <w:r w:rsidRPr="00566C3A" w:rsidDel="0009454F">
          <w:rPr>
            <w:rFonts w:asciiTheme="majorBidi" w:hAnsiTheme="majorBidi" w:cstheme="majorBidi"/>
            <w:sz w:val="24"/>
            <w:szCs w:val="24"/>
            <w:rtl/>
          </w:rPr>
          <w:delText>)</w:delText>
        </w:r>
      </w:del>
    </w:p>
    <w:p w14:paraId="081847E0" w14:textId="1D3CC837" w:rsidR="005439A3" w:rsidRPr="00566C3A" w:rsidDel="0009454F" w:rsidRDefault="005439A3" w:rsidP="005439A3">
      <w:pPr>
        <w:bidi/>
        <w:rPr>
          <w:del w:id="3252" w:author="Amos Baranes" w:date="2020-03-20T03:46:00Z"/>
          <w:rFonts w:asciiTheme="majorBidi" w:hAnsiTheme="majorBidi" w:cstheme="majorBidi"/>
          <w:sz w:val="24"/>
          <w:szCs w:val="24"/>
          <w:lang w:bidi="ar-SA"/>
        </w:rPr>
      </w:pPr>
      <w:del w:id="3253"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בינה עסקית דיגיטלית  (</w:delText>
        </w:r>
        <w:r w:rsidRPr="00566C3A" w:rsidDel="0009454F">
          <w:rPr>
            <w:rFonts w:asciiTheme="majorBidi" w:hAnsiTheme="majorBidi" w:cstheme="majorBidi"/>
            <w:sz w:val="24"/>
            <w:szCs w:val="24"/>
          </w:rPr>
          <w:delText>D</w:delText>
        </w:r>
        <w:r w:rsidRPr="00566C3A" w:rsidDel="0009454F">
          <w:rPr>
            <w:rFonts w:asciiTheme="majorBidi" w:hAnsiTheme="majorBidi" w:cstheme="majorBidi"/>
            <w:sz w:val="24"/>
            <w:szCs w:val="24"/>
            <w:lang w:bidi="ar-SA"/>
          </w:rPr>
          <w:delText>BI</w:delText>
        </w:r>
        <w:r w:rsidRPr="00566C3A" w:rsidDel="0009454F">
          <w:rPr>
            <w:rFonts w:asciiTheme="majorBidi" w:hAnsiTheme="majorBidi" w:cstheme="majorBidi"/>
            <w:sz w:val="24"/>
            <w:szCs w:val="24"/>
            <w:rtl/>
          </w:rPr>
          <w:delText>)</w:delText>
        </w:r>
      </w:del>
    </w:p>
    <w:p w14:paraId="268A03B7" w14:textId="002E99FD" w:rsidR="005439A3" w:rsidRPr="00566C3A" w:rsidDel="00522F6F" w:rsidRDefault="005439A3">
      <w:pPr>
        <w:bidi/>
        <w:rPr>
          <w:del w:id="3254" w:author="Amos Baranes" w:date="2020-03-17T17:29:00Z"/>
          <w:rFonts w:asciiTheme="majorBidi" w:hAnsiTheme="majorBidi" w:cstheme="majorBidi"/>
          <w:sz w:val="24"/>
          <w:szCs w:val="24"/>
          <w:lang w:bidi="ar-SA"/>
        </w:rPr>
        <w:pPrChange w:id="3255" w:author="Amos Baranes" w:date="2020-03-17T17:29:00Z">
          <w:pPr>
            <w:bidi/>
          </w:pPr>
        </w:pPrChange>
      </w:pPr>
      <w:del w:id="3256"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מערכ</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ת מידע</w:delText>
        </w:r>
      </w:del>
    </w:p>
    <w:p w14:paraId="17BD44D2" w14:textId="6E31D581" w:rsidR="005439A3" w:rsidRPr="00566C3A" w:rsidDel="00522F6F" w:rsidRDefault="005439A3">
      <w:pPr>
        <w:bidi/>
        <w:rPr>
          <w:del w:id="3257" w:author="Amos Baranes" w:date="2020-03-17T17:29:00Z"/>
          <w:rFonts w:asciiTheme="majorBidi" w:hAnsiTheme="majorBidi" w:cstheme="majorBidi"/>
          <w:sz w:val="24"/>
          <w:szCs w:val="24"/>
          <w:lang w:bidi="ar-SA"/>
        </w:rPr>
        <w:pPrChange w:id="3258" w:author="Amos Baranes" w:date="2020-03-17T17:29:00Z">
          <w:pPr>
            <w:bidi/>
          </w:pPr>
        </w:pPrChange>
      </w:pPr>
      <w:del w:id="3259"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שווי חברות</w:delText>
        </w:r>
      </w:del>
    </w:p>
    <w:p w14:paraId="5305EEC0" w14:textId="182CAC05" w:rsidR="005439A3" w:rsidRPr="00566C3A" w:rsidDel="00522F6F" w:rsidRDefault="005439A3">
      <w:pPr>
        <w:bidi/>
        <w:rPr>
          <w:del w:id="3260" w:author="Amos Baranes" w:date="2020-03-17T17:29:00Z"/>
          <w:rFonts w:asciiTheme="majorBidi" w:hAnsiTheme="majorBidi" w:cstheme="majorBidi"/>
          <w:sz w:val="24"/>
          <w:szCs w:val="24"/>
        </w:rPr>
        <w:pPrChange w:id="3261" w:author="Amos Baranes" w:date="2020-03-17T17:29:00Z">
          <w:pPr>
            <w:bidi/>
          </w:pPr>
        </w:pPrChange>
      </w:pPr>
      <w:del w:id="3262"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הערכת ניירות ערך פיננסיים ומסחר</w:delText>
        </w:r>
      </w:del>
    </w:p>
    <w:p w14:paraId="25A51A03" w14:textId="5BF05211" w:rsidR="005439A3" w:rsidRPr="00566C3A" w:rsidDel="00522F6F" w:rsidRDefault="005439A3">
      <w:pPr>
        <w:bidi/>
        <w:rPr>
          <w:del w:id="3263" w:author="Amos Baranes" w:date="2020-03-17T17:29:00Z"/>
          <w:rFonts w:asciiTheme="majorBidi" w:hAnsiTheme="majorBidi" w:cstheme="majorBidi"/>
          <w:b/>
          <w:bCs/>
          <w:sz w:val="24"/>
          <w:szCs w:val="24"/>
        </w:rPr>
        <w:pPrChange w:id="3264" w:author="Amos Baranes" w:date="2020-03-17T17:29:00Z">
          <w:pPr>
            <w:bidi/>
          </w:pPr>
        </w:pPrChange>
      </w:pPr>
      <w:del w:id="3265" w:author="Amos Baranes" w:date="2020-03-17T17:29:00Z">
        <w:r w:rsidRPr="00566C3A" w:rsidDel="00522F6F">
          <w:rPr>
            <w:rFonts w:asciiTheme="majorBidi" w:hAnsiTheme="majorBidi" w:cstheme="majorBidi"/>
            <w:b/>
            <w:bCs/>
            <w:sz w:val="24"/>
            <w:szCs w:val="24"/>
            <w:rtl/>
          </w:rPr>
          <w:delText>פרסומים</w:delText>
        </w:r>
      </w:del>
      <w:ins w:id="3266" w:author="הילית אראל שכטר" w:date="2020-03-16T22:07:00Z">
        <w:del w:id="3267" w:author="Amos Baranes" w:date="2020-03-17T17:29:00Z">
          <w:r w:rsidR="009A6718" w:rsidDel="00522F6F">
            <w:rPr>
              <w:rFonts w:asciiTheme="majorBidi" w:hAnsiTheme="majorBidi" w:cstheme="majorBidi" w:hint="cs"/>
              <w:b/>
              <w:bCs/>
              <w:sz w:val="24"/>
              <w:szCs w:val="24"/>
              <w:rtl/>
            </w:rPr>
            <w:delText>מאמרים פרי עטי</w:delText>
          </w:r>
        </w:del>
      </w:ins>
      <w:del w:id="3268" w:author="Amos Baranes" w:date="2020-03-17T17:29:00Z">
        <w:r w:rsidRPr="00566C3A" w:rsidDel="00522F6F">
          <w:rPr>
            <w:rFonts w:asciiTheme="majorBidi" w:hAnsiTheme="majorBidi" w:cstheme="majorBidi"/>
            <w:b/>
            <w:bCs/>
            <w:sz w:val="24"/>
            <w:szCs w:val="24"/>
            <w:rtl/>
          </w:rPr>
          <w:delText>:</w:delText>
        </w:r>
      </w:del>
      <w:ins w:id="3269" w:author="הילית אראל שכטר" w:date="2020-03-16T22:06:00Z">
        <w:del w:id="3270" w:author="Amos Baranes" w:date="2020-03-17T17:29:00Z">
          <w:r w:rsidR="009A6718" w:rsidDel="00522F6F">
            <w:rPr>
              <w:rFonts w:asciiTheme="majorBidi" w:hAnsiTheme="majorBidi" w:cstheme="majorBidi" w:hint="cs"/>
              <w:b/>
              <w:bCs/>
              <w:sz w:val="24"/>
              <w:szCs w:val="24"/>
              <w:rtl/>
            </w:rPr>
            <w:delText xml:space="preserve"> - </w:delText>
          </w:r>
        </w:del>
      </w:ins>
    </w:p>
    <w:p w14:paraId="49E3ABE6" w14:textId="05625FD7" w:rsidR="005439A3" w:rsidRPr="00566C3A" w:rsidDel="00522F6F" w:rsidRDefault="005439A3">
      <w:pPr>
        <w:bidi/>
        <w:rPr>
          <w:del w:id="3271" w:author="Amos Baranes" w:date="2020-03-17T17:29:00Z"/>
          <w:rFonts w:asciiTheme="majorBidi" w:hAnsiTheme="majorBidi" w:cstheme="majorBidi"/>
          <w:sz w:val="24"/>
          <w:szCs w:val="24"/>
        </w:rPr>
        <w:pPrChange w:id="3272" w:author="Amos Baranes" w:date="2020-03-17T17:29:00Z">
          <w:pPr>
            <w:pStyle w:val="ListParagraph"/>
            <w:numPr>
              <w:numId w:val="16"/>
            </w:numPr>
            <w:spacing w:after="0" w:line="276" w:lineRule="auto"/>
            <w:ind w:hanging="360"/>
          </w:pPr>
        </w:pPrChange>
      </w:pPr>
      <w:del w:id="3273" w:author="Amos Baranes" w:date="2020-03-17T17:29:00Z">
        <w:r w:rsidRPr="00566C3A" w:rsidDel="00522F6F">
          <w:rPr>
            <w:rFonts w:asciiTheme="majorBidi" w:hAnsiTheme="majorBidi" w:cstheme="majorBidi"/>
            <w:sz w:val="24"/>
            <w:szCs w:val="24"/>
          </w:rPr>
          <w:delText>Baranes, A. &amp; Palas, R., (2019) Earning Movment Prediction using Machine Learning-Support Vector Machine (SVM), Journal of Management Information and Decision Sciences, 22(2).</w:delText>
        </w:r>
      </w:del>
    </w:p>
    <w:p w14:paraId="3E4662FB" w14:textId="2A037AF2" w:rsidR="005439A3" w:rsidRPr="00566C3A" w:rsidDel="00522F6F" w:rsidRDefault="005439A3">
      <w:pPr>
        <w:bidi/>
        <w:rPr>
          <w:del w:id="3274" w:author="Amos Baranes" w:date="2020-03-17T17:29:00Z"/>
          <w:rFonts w:asciiTheme="majorBidi" w:hAnsiTheme="majorBidi" w:cstheme="majorBidi"/>
          <w:sz w:val="24"/>
          <w:szCs w:val="24"/>
        </w:rPr>
        <w:pPrChange w:id="3275" w:author="Amos Baranes" w:date="2020-03-17T17:29:00Z">
          <w:pPr>
            <w:pStyle w:val="ListParagraph"/>
            <w:numPr>
              <w:numId w:val="16"/>
            </w:numPr>
            <w:spacing w:after="0" w:line="276" w:lineRule="auto"/>
            <w:ind w:hanging="360"/>
          </w:pPr>
        </w:pPrChange>
      </w:pPr>
      <w:del w:id="3276" w:author="Amos Baranes" w:date="2020-03-17T17:29:00Z">
        <w:r w:rsidRPr="00566C3A" w:rsidDel="00522F6F">
          <w:rPr>
            <w:rFonts w:asciiTheme="majorBidi" w:hAnsiTheme="majorBidi" w:cstheme="majorBidi"/>
            <w:sz w:val="24"/>
            <w:szCs w:val="24"/>
          </w:rPr>
          <w:delText>Palas, R., &amp; Baranes, A. (2019) Making Investment Decisions Using XBRL Filing Data. Accounting Research Journal, 32(4), 587-609.</w:delText>
        </w:r>
      </w:del>
    </w:p>
    <w:p w14:paraId="2D501B84" w14:textId="58B7A0D2" w:rsidR="005439A3" w:rsidRPr="00566C3A" w:rsidDel="00522F6F" w:rsidRDefault="005439A3">
      <w:pPr>
        <w:bidi/>
        <w:rPr>
          <w:del w:id="3277" w:author="Amos Baranes" w:date="2020-03-17T17:29:00Z"/>
          <w:rFonts w:asciiTheme="majorBidi" w:hAnsiTheme="majorBidi" w:cstheme="majorBidi"/>
          <w:sz w:val="24"/>
          <w:szCs w:val="24"/>
        </w:rPr>
        <w:pPrChange w:id="3278" w:author="Amos Baranes" w:date="2020-03-17T17:29:00Z">
          <w:pPr>
            <w:pStyle w:val="ListParagraph"/>
            <w:numPr>
              <w:numId w:val="16"/>
            </w:numPr>
            <w:spacing w:after="0" w:line="276" w:lineRule="auto"/>
            <w:ind w:hanging="360"/>
          </w:pPr>
        </w:pPrChange>
      </w:pPr>
      <w:del w:id="3279" w:author="Amos Baranes" w:date="2020-03-17T17:29:00Z">
        <w:r w:rsidRPr="00566C3A" w:rsidDel="00522F6F">
          <w:rPr>
            <w:rFonts w:asciiTheme="majorBidi" w:hAnsiTheme="majorBidi" w:cstheme="majorBidi"/>
            <w:sz w:val="24"/>
            <w:szCs w:val="24"/>
          </w:rPr>
          <w:delText>Yosef A. and Baranes A., (2019) Karhunen-Loève expansion of a set indexed fractional Brownian motion, Statistics &amp; Probability Letters, ELSVIER</w:delText>
        </w:r>
      </w:del>
    </w:p>
    <w:p w14:paraId="753C52BE" w14:textId="296A593A" w:rsidR="005439A3" w:rsidRPr="00566C3A" w:rsidDel="00522F6F" w:rsidRDefault="005439A3">
      <w:pPr>
        <w:bidi/>
        <w:rPr>
          <w:del w:id="3280" w:author="Amos Baranes" w:date="2020-03-17T17:29:00Z"/>
          <w:rFonts w:asciiTheme="majorBidi" w:hAnsiTheme="majorBidi" w:cstheme="majorBidi"/>
          <w:sz w:val="24"/>
          <w:szCs w:val="24"/>
        </w:rPr>
        <w:pPrChange w:id="3281" w:author="Amos Baranes" w:date="2020-03-17T17:29:00Z">
          <w:pPr>
            <w:pStyle w:val="ListParagraph"/>
            <w:numPr>
              <w:numId w:val="16"/>
            </w:numPr>
            <w:spacing w:after="0" w:line="276" w:lineRule="auto"/>
            <w:ind w:hanging="360"/>
          </w:pPr>
        </w:pPrChange>
      </w:pPr>
      <w:del w:id="3282" w:author="Amos Baranes" w:date="2020-03-17T17:29:00Z">
        <w:r w:rsidRPr="00566C3A" w:rsidDel="00522F6F">
          <w:rPr>
            <w:rFonts w:asciiTheme="majorBidi" w:hAnsiTheme="majorBidi" w:cstheme="majorBidi"/>
            <w:sz w:val="24"/>
            <w:szCs w:val="24"/>
          </w:rPr>
          <w:delText>Baranes, A., &amp; Palas, R. (2017). The Prediction of Earnings Movements Using Accounting Data: Using XBRL. International Journal of Accounting Research, 4(2), 1-7.</w:delText>
        </w:r>
      </w:del>
    </w:p>
    <w:p w14:paraId="263F4148" w14:textId="6FEDE082" w:rsidR="005439A3" w:rsidRPr="00566C3A" w:rsidDel="00522F6F" w:rsidRDefault="005439A3">
      <w:pPr>
        <w:bidi/>
        <w:rPr>
          <w:del w:id="3283" w:author="Amos Baranes" w:date="2020-03-17T17:29:00Z"/>
          <w:rFonts w:asciiTheme="majorBidi" w:hAnsiTheme="majorBidi" w:cstheme="majorBidi"/>
          <w:sz w:val="24"/>
          <w:szCs w:val="24"/>
        </w:rPr>
        <w:pPrChange w:id="3284" w:author="Amos Baranes" w:date="2020-03-17T17:29:00Z">
          <w:pPr>
            <w:pStyle w:val="ListParagraph"/>
            <w:numPr>
              <w:numId w:val="16"/>
            </w:numPr>
            <w:spacing w:after="0" w:line="276" w:lineRule="auto"/>
            <w:ind w:hanging="360"/>
          </w:pPr>
        </w:pPrChange>
      </w:pPr>
      <w:del w:id="3285" w:author="Amos Baranes" w:date="2020-03-17T17:29:00Z">
        <w:r w:rsidRPr="00566C3A" w:rsidDel="00522F6F">
          <w:rPr>
            <w:rFonts w:asciiTheme="majorBidi" w:hAnsiTheme="majorBidi" w:cstheme="majorBidi"/>
            <w:sz w:val="24"/>
            <w:szCs w:val="24"/>
          </w:rPr>
          <w:delText xml:space="preserve">Baranes, A., &amp; Palas, R. (2017). The Prediction of Earnings Movements Using Accounting Data:Based on XBRL. The Business Management Review, 8(1), 144–152. </w:delText>
        </w:r>
      </w:del>
    </w:p>
    <w:p w14:paraId="63B81D2D" w14:textId="63F2AF17" w:rsidR="005439A3" w:rsidRPr="00566C3A" w:rsidDel="00522F6F" w:rsidRDefault="005439A3">
      <w:pPr>
        <w:bidi/>
        <w:rPr>
          <w:del w:id="3286" w:author="Amos Baranes" w:date="2020-03-17T17:29:00Z"/>
          <w:rFonts w:asciiTheme="majorBidi" w:hAnsiTheme="majorBidi" w:cstheme="majorBidi"/>
          <w:sz w:val="24"/>
          <w:szCs w:val="24"/>
        </w:rPr>
        <w:pPrChange w:id="3287" w:author="Amos Baranes" w:date="2020-03-17T17:29:00Z">
          <w:pPr>
            <w:pStyle w:val="ListParagraph"/>
            <w:numPr>
              <w:numId w:val="16"/>
            </w:numPr>
            <w:spacing w:after="0" w:line="276" w:lineRule="auto"/>
            <w:ind w:hanging="360"/>
          </w:pPr>
        </w:pPrChange>
      </w:pPr>
      <w:del w:id="3288" w:author="Amos Baranes" w:date="2020-03-17T17:29:00Z">
        <w:r w:rsidRPr="00566C3A" w:rsidDel="00522F6F">
          <w:rPr>
            <w:rFonts w:asciiTheme="majorBidi" w:hAnsiTheme="majorBidi" w:cstheme="majorBidi"/>
            <w:sz w:val="24"/>
            <w:szCs w:val="24"/>
          </w:rPr>
          <w:delText>Baranes, A., &amp; Palas, R. (2017). Using XBRL Data to Predict Earnings Movements. International Journal of Advanced Engineering and Management Research, 2(3), 528–551.</w:delText>
        </w:r>
      </w:del>
    </w:p>
    <w:p w14:paraId="29444621" w14:textId="11D269A8" w:rsidR="005439A3" w:rsidRPr="00566C3A" w:rsidDel="00522F6F" w:rsidRDefault="005439A3">
      <w:pPr>
        <w:bidi/>
        <w:rPr>
          <w:del w:id="3289" w:author="Amos Baranes" w:date="2020-03-17T17:29:00Z"/>
          <w:rFonts w:asciiTheme="majorBidi" w:hAnsiTheme="majorBidi" w:cstheme="majorBidi"/>
          <w:sz w:val="24"/>
          <w:szCs w:val="24"/>
        </w:rPr>
        <w:pPrChange w:id="3290" w:author="Amos Baranes" w:date="2020-03-17T17:29:00Z">
          <w:pPr>
            <w:pStyle w:val="ListParagraph"/>
            <w:numPr>
              <w:numId w:val="16"/>
            </w:numPr>
            <w:spacing w:after="0" w:line="276" w:lineRule="auto"/>
            <w:ind w:hanging="360"/>
          </w:pPr>
        </w:pPrChange>
      </w:pPr>
      <w:del w:id="3291" w:author="Amos Baranes" w:date="2020-03-17T17:29:00Z">
        <w:r w:rsidRPr="00566C3A" w:rsidDel="00522F6F">
          <w:rPr>
            <w:rFonts w:asciiTheme="majorBidi" w:hAnsiTheme="majorBidi" w:cstheme="majorBidi"/>
            <w:sz w:val="24"/>
            <w:szCs w:val="24"/>
          </w:rPr>
          <w:delText>Baranes, A. &amp; Palas, R. (2017). Multivariate Imputation of XBRL Data for Financial Statement Analysis. International Journal of Information Research and Review, 4(7), 4281-4287</w:delText>
        </w:r>
      </w:del>
    </w:p>
    <w:p w14:paraId="3B43205A" w14:textId="0D9CC99C" w:rsidR="005439A3" w:rsidRPr="00566C3A" w:rsidDel="00522F6F" w:rsidRDefault="005439A3">
      <w:pPr>
        <w:bidi/>
        <w:rPr>
          <w:del w:id="3292" w:author="Amos Baranes" w:date="2020-03-17T17:29:00Z"/>
          <w:rFonts w:asciiTheme="majorBidi" w:hAnsiTheme="majorBidi" w:cstheme="majorBidi"/>
          <w:sz w:val="24"/>
          <w:szCs w:val="24"/>
        </w:rPr>
        <w:pPrChange w:id="3293" w:author="Amos Baranes" w:date="2020-03-17T17:29:00Z">
          <w:pPr>
            <w:pStyle w:val="ListParagraph"/>
            <w:numPr>
              <w:numId w:val="16"/>
            </w:numPr>
            <w:spacing w:after="0" w:line="276" w:lineRule="auto"/>
            <w:ind w:hanging="360"/>
          </w:pPr>
        </w:pPrChange>
      </w:pPr>
      <w:del w:id="3294" w:author="Amos Baranes" w:date="2020-03-17T17:29:00Z">
        <w:r w:rsidRPr="00566C3A" w:rsidDel="00522F6F">
          <w:rPr>
            <w:rFonts w:asciiTheme="majorBidi" w:hAnsiTheme="majorBidi" w:cstheme="majorBidi"/>
            <w:sz w:val="24"/>
            <w:szCs w:val="24"/>
          </w:rPr>
          <w:delText xml:space="preserve">Text Book: “Business Intelligence for Business.”  Contract was signed with World Science for publishing the book in 2018), </w:delText>
        </w:r>
        <w:r w:rsidRPr="00566C3A" w:rsidDel="00522F6F">
          <w:rPr>
            <w:rFonts w:asciiTheme="majorBidi" w:hAnsiTheme="majorBidi" w:cstheme="majorBidi"/>
            <w:color w:val="222222"/>
            <w:sz w:val="24"/>
            <w:szCs w:val="24"/>
            <w:shd w:val="clear" w:color="auto" w:fill="FFFFFF"/>
          </w:rPr>
          <w:delText>(Pending)</w:delText>
        </w:r>
        <w:r w:rsidRPr="00566C3A" w:rsidDel="00522F6F">
          <w:rPr>
            <w:rFonts w:asciiTheme="majorBidi" w:hAnsiTheme="majorBidi" w:cstheme="majorBidi"/>
            <w:sz w:val="24"/>
            <w:szCs w:val="24"/>
          </w:rPr>
          <w:delText>.</w:delText>
        </w:r>
      </w:del>
    </w:p>
    <w:p w14:paraId="193CF7A9" w14:textId="44D122F4" w:rsidR="005439A3" w:rsidRPr="00566C3A" w:rsidDel="00522F6F" w:rsidRDefault="005439A3">
      <w:pPr>
        <w:bidi/>
        <w:rPr>
          <w:del w:id="3295" w:author="Amos Baranes" w:date="2020-03-17T17:29:00Z"/>
          <w:rFonts w:asciiTheme="majorBidi" w:hAnsiTheme="majorBidi" w:cstheme="majorBidi"/>
          <w:sz w:val="24"/>
          <w:szCs w:val="24"/>
        </w:rPr>
        <w:pPrChange w:id="3296" w:author="Amos Baranes" w:date="2020-03-17T17:29:00Z">
          <w:pPr>
            <w:pStyle w:val="ListParagraph"/>
            <w:numPr>
              <w:numId w:val="16"/>
            </w:numPr>
            <w:spacing w:after="0" w:line="276" w:lineRule="auto"/>
            <w:ind w:hanging="360"/>
          </w:pPr>
        </w:pPrChange>
      </w:pPr>
      <w:del w:id="3297" w:author="Amos Baranes" w:date="2020-03-17T17:29:00Z">
        <w:r w:rsidRPr="00566C3A" w:rsidDel="00522F6F">
          <w:rPr>
            <w:rFonts w:asciiTheme="majorBidi" w:hAnsiTheme="majorBidi" w:cstheme="majorBidi"/>
            <w:sz w:val="24"/>
            <w:szCs w:val="24"/>
          </w:rPr>
          <w:delText>“Effect of taxation on mergers and acquisition”</w:delText>
        </w:r>
        <w:r w:rsidRPr="00566C3A" w:rsidDel="00522F6F">
          <w:rPr>
            <w:rFonts w:asciiTheme="majorBidi" w:hAnsiTheme="majorBidi" w:cstheme="majorBidi"/>
            <w:b/>
            <w:bCs/>
            <w:sz w:val="24"/>
            <w:szCs w:val="24"/>
          </w:rPr>
          <w:delText xml:space="preserve"> </w:delText>
        </w:r>
        <w:r w:rsidRPr="00566C3A" w:rsidDel="00522F6F">
          <w:rPr>
            <w:rFonts w:asciiTheme="majorBidi" w:hAnsiTheme="majorBidi" w:cstheme="majorBidi"/>
            <w:sz w:val="24"/>
            <w:szCs w:val="24"/>
          </w:rPr>
          <w:delText>PhD Dissertation, 1989, University of Chicago.</w:delText>
        </w:r>
      </w:del>
    </w:p>
    <w:p w14:paraId="52F5D580" w14:textId="2636CEAC" w:rsidR="005439A3" w:rsidRPr="00566C3A" w:rsidDel="00522F6F" w:rsidRDefault="005439A3">
      <w:pPr>
        <w:bidi/>
        <w:rPr>
          <w:del w:id="3298" w:author="Amos Baranes" w:date="2020-03-17T17:29:00Z"/>
          <w:rFonts w:asciiTheme="majorBidi" w:hAnsiTheme="majorBidi" w:cstheme="majorBidi"/>
          <w:b/>
          <w:bCs/>
          <w:sz w:val="24"/>
          <w:szCs w:val="24"/>
          <w:u w:val="single"/>
          <w:rtl/>
        </w:rPr>
        <w:pPrChange w:id="3299" w:author="Amos Baranes" w:date="2020-03-17T17:29:00Z">
          <w:pPr>
            <w:spacing w:line="276" w:lineRule="auto"/>
          </w:pPr>
        </w:pPrChange>
      </w:pPr>
    </w:p>
    <w:p w14:paraId="3C0C77CD" w14:textId="54AAC594" w:rsidR="005439A3" w:rsidRPr="00566C3A" w:rsidDel="00522F6F" w:rsidRDefault="005439A3">
      <w:pPr>
        <w:bidi/>
        <w:rPr>
          <w:del w:id="3300" w:author="Amos Baranes" w:date="2020-03-17T17:29:00Z"/>
          <w:rFonts w:asciiTheme="majorBidi" w:hAnsiTheme="majorBidi" w:cstheme="majorBidi"/>
          <w:b/>
          <w:bCs/>
          <w:sz w:val="24"/>
          <w:szCs w:val="24"/>
        </w:rPr>
        <w:pPrChange w:id="3301" w:author="Amos Baranes" w:date="2020-03-17T17:29:00Z">
          <w:pPr>
            <w:spacing w:line="276" w:lineRule="auto"/>
            <w:jc w:val="right"/>
          </w:pPr>
        </w:pPrChange>
      </w:pPr>
      <w:del w:id="3302" w:author="Amos Baranes" w:date="2020-03-17T17:29:00Z">
        <w:r w:rsidRPr="00566C3A" w:rsidDel="00522F6F">
          <w:rPr>
            <w:rFonts w:asciiTheme="majorBidi" w:hAnsiTheme="majorBidi" w:cstheme="majorBidi"/>
            <w:b/>
            <w:bCs/>
            <w:sz w:val="24"/>
            <w:szCs w:val="24"/>
            <w:rtl/>
          </w:rPr>
          <w:delText>מאמרים בתהליך פרסום</w:delText>
        </w:r>
      </w:del>
    </w:p>
    <w:p w14:paraId="455CC751" w14:textId="366A9E4D" w:rsidR="005439A3" w:rsidRPr="00566C3A" w:rsidDel="00522F6F" w:rsidRDefault="005439A3">
      <w:pPr>
        <w:bidi/>
        <w:rPr>
          <w:del w:id="3303" w:author="Amos Baranes" w:date="2020-03-17T17:29:00Z"/>
          <w:rFonts w:asciiTheme="majorBidi" w:hAnsiTheme="majorBidi" w:cstheme="majorBidi"/>
          <w:sz w:val="24"/>
          <w:szCs w:val="24"/>
        </w:rPr>
        <w:pPrChange w:id="3304" w:author="Amos Baranes" w:date="2020-03-17T17:29:00Z">
          <w:pPr>
            <w:pStyle w:val="ListParagraph"/>
            <w:numPr>
              <w:numId w:val="17"/>
            </w:numPr>
            <w:spacing w:after="0" w:line="276" w:lineRule="auto"/>
            <w:ind w:hanging="360"/>
          </w:pPr>
        </w:pPrChange>
      </w:pPr>
      <w:del w:id="3305" w:author="Amos Baranes" w:date="2020-03-17T17:29:00Z">
        <w:r w:rsidRPr="00566C3A" w:rsidDel="00522F6F">
          <w:rPr>
            <w:rFonts w:asciiTheme="majorBidi" w:hAnsiTheme="majorBidi" w:cstheme="majorBidi"/>
            <w:sz w:val="24"/>
            <w:szCs w:val="24"/>
          </w:rPr>
          <w:delText>Baranes, A. &amp; Palas, R., Artificial Intelligence Application in Predicting Earnings: Neural Networks, International Journal of Accounting Information (revised and resubmitted)</w:delText>
        </w:r>
      </w:del>
    </w:p>
    <w:p w14:paraId="13575215" w14:textId="61BD3D43" w:rsidR="005439A3" w:rsidRPr="00566C3A" w:rsidDel="00522F6F" w:rsidRDefault="005439A3">
      <w:pPr>
        <w:bidi/>
        <w:rPr>
          <w:del w:id="3306" w:author="Amos Baranes" w:date="2020-03-17T17:29:00Z"/>
          <w:rFonts w:asciiTheme="majorBidi" w:hAnsiTheme="majorBidi" w:cstheme="majorBidi"/>
          <w:sz w:val="24"/>
          <w:szCs w:val="24"/>
        </w:rPr>
        <w:pPrChange w:id="3307" w:author="Amos Baranes" w:date="2020-03-17T17:29:00Z">
          <w:pPr>
            <w:pStyle w:val="ListParagraph"/>
            <w:numPr>
              <w:numId w:val="17"/>
            </w:numPr>
            <w:spacing w:after="0" w:line="276" w:lineRule="auto"/>
            <w:ind w:hanging="360"/>
          </w:pPr>
        </w:pPrChange>
      </w:pPr>
      <w:del w:id="3308" w:author="Amos Baranes" w:date="2020-03-17T17:29:00Z">
        <w:r w:rsidRPr="00566C3A" w:rsidDel="00522F6F">
          <w:rPr>
            <w:rFonts w:asciiTheme="majorBidi" w:hAnsiTheme="majorBidi" w:cstheme="majorBidi"/>
            <w:sz w:val="24"/>
            <w:szCs w:val="24"/>
          </w:rPr>
          <w:delText>Palas, R., &amp; Baranes, A., Earnings Prediction - Does Using Artificial Intelligence Improve Results, Journal of information Systems (revised and resubmitted)</w:delText>
        </w:r>
      </w:del>
    </w:p>
    <w:p w14:paraId="17F4B970" w14:textId="51613249" w:rsidR="005439A3" w:rsidRPr="00566C3A" w:rsidDel="00522F6F" w:rsidRDefault="005439A3">
      <w:pPr>
        <w:bidi/>
        <w:rPr>
          <w:del w:id="3309" w:author="Amos Baranes" w:date="2020-03-17T17:29:00Z"/>
          <w:rFonts w:asciiTheme="majorBidi" w:hAnsiTheme="majorBidi" w:cstheme="majorBidi"/>
          <w:sz w:val="24"/>
          <w:szCs w:val="24"/>
        </w:rPr>
        <w:pPrChange w:id="3310" w:author="Amos Baranes" w:date="2020-03-17T17:29:00Z">
          <w:pPr>
            <w:pStyle w:val="ListParagraph"/>
            <w:numPr>
              <w:numId w:val="17"/>
            </w:numPr>
            <w:spacing w:after="0" w:line="276" w:lineRule="auto"/>
            <w:ind w:hanging="360"/>
          </w:pPr>
        </w:pPrChange>
      </w:pPr>
      <w:del w:id="3311" w:author="Amos Baranes" w:date="2020-03-17T17:29:00Z">
        <w:r w:rsidRPr="00566C3A" w:rsidDel="00522F6F">
          <w:rPr>
            <w:rFonts w:asciiTheme="majorBidi" w:hAnsiTheme="majorBidi" w:cstheme="majorBidi"/>
            <w:sz w:val="24"/>
            <w:szCs w:val="24"/>
          </w:rPr>
          <w:delText>Baranes A., Palas R., Yosef A. and Shnaider E.,Using Financial Ratios for Assessment of Companies’ Performance, Journal of Intelligent and Fuzzy Systems (revised and resubmitted)</w:delText>
        </w:r>
      </w:del>
    </w:p>
    <w:p w14:paraId="227AADF2" w14:textId="18D2ED65" w:rsidR="005439A3" w:rsidRPr="00566C3A" w:rsidDel="00522F6F" w:rsidRDefault="005439A3">
      <w:pPr>
        <w:bidi/>
        <w:rPr>
          <w:del w:id="3312" w:author="Amos Baranes" w:date="2020-03-17T17:29:00Z"/>
          <w:rFonts w:asciiTheme="majorBidi" w:hAnsiTheme="majorBidi" w:cstheme="majorBidi"/>
          <w:sz w:val="24"/>
          <w:szCs w:val="24"/>
        </w:rPr>
        <w:pPrChange w:id="3313" w:author="Amos Baranes" w:date="2020-03-17T17:29:00Z">
          <w:pPr>
            <w:pStyle w:val="ListParagraph"/>
            <w:numPr>
              <w:numId w:val="17"/>
            </w:numPr>
            <w:spacing w:after="0" w:line="276" w:lineRule="auto"/>
            <w:ind w:hanging="360"/>
          </w:pPr>
        </w:pPrChange>
      </w:pPr>
      <w:del w:id="3314" w:author="Amos Baranes" w:date="2020-03-17T17:29:00Z">
        <w:r w:rsidRPr="00566C3A" w:rsidDel="00522F6F">
          <w:rPr>
            <w:rFonts w:asciiTheme="majorBidi" w:hAnsiTheme="majorBidi" w:cstheme="majorBidi"/>
            <w:sz w:val="24"/>
            <w:szCs w:val="24"/>
          </w:rPr>
          <w:delText xml:space="preserve"> Baranes A., Palas R. and Yosef A. The Use of Deep Learning for Financial Statement Analysis, Accounting Horizons.</w:delText>
        </w:r>
      </w:del>
    </w:p>
    <w:p w14:paraId="576FCF7D" w14:textId="1EEDDD47" w:rsidR="005439A3" w:rsidRPr="00566C3A" w:rsidDel="00522F6F" w:rsidRDefault="005439A3">
      <w:pPr>
        <w:bidi/>
        <w:rPr>
          <w:del w:id="3315" w:author="Amos Baranes" w:date="2020-03-17T17:29:00Z"/>
          <w:rFonts w:asciiTheme="majorBidi" w:hAnsiTheme="majorBidi" w:cstheme="majorBidi"/>
          <w:sz w:val="24"/>
          <w:szCs w:val="24"/>
        </w:rPr>
        <w:pPrChange w:id="3316" w:author="Amos Baranes" w:date="2020-03-17T17:29:00Z">
          <w:pPr>
            <w:pStyle w:val="ListParagraph"/>
            <w:numPr>
              <w:numId w:val="17"/>
            </w:numPr>
            <w:spacing w:after="0" w:line="276" w:lineRule="auto"/>
            <w:ind w:hanging="360"/>
          </w:pPr>
        </w:pPrChange>
      </w:pPr>
      <w:del w:id="3317" w:author="Amos Baranes" w:date="2020-03-17T17:29:00Z">
        <w:r w:rsidRPr="00566C3A" w:rsidDel="00522F6F">
          <w:rPr>
            <w:rFonts w:asciiTheme="majorBidi" w:hAnsiTheme="majorBidi" w:cstheme="majorBidi"/>
            <w:sz w:val="24"/>
            <w:szCs w:val="24"/>
          </w:rPr>
          <w:delText xml:space="preserve"> Yosef A., Shnaider E., Palas R. and Baranes A.,Decision Support System based on Fuzzy Logic for Assessment of Expected Corporate Income Performance International Journal of Uncertainty, Fuzziness and Knowledge-Based Systems.</w:delText>
        </w:r>
      </w:del>
    </w:p>
    <w:p w14:paraId="7777DF8C" w14:textId="264EBE8B" w:rsidR="005439A3" w:rsidRPr="00566C3A" w:rsidDel="00522F6F" w:rsidRDefault="005439A3">
      <w:pPr>
        <w:bidi/>
        <w:rPr>
          <w:del w:id="3318" w:author="Amos Baranes" w:date="2020-03-17T17:29:00Z"/>
          <w:rFonts w:asciiTheme="majorBidi" w:hAnsiTheme="majorBidi" w:cstheme="majorBidi"/>
          <w:sz w:val="24"/>
          <w:szCs w:val="24"/>
        </w:rPr>
        <w:pPrChange w:id="3319" w:author="Amos Baranes" w:date="2020-03-17T17:29:00Z">
          <w:pPr>
            <w:pStyle w:val="ListParagraph"/>
            <w:numPr>
              <w:numId w:val="17"/>
            </w:numPr>
            <w:spacing w:after="0" w:line="276" w:lineRule="auto"/>
            <w:ind w:hanging="360"/>
          </w:pPr>
        </w:pPrChange>
      </w:pPr>
      <w:del w:id="3320" w:author="Amos Baranes" w:date="2020-03-17T17:29:00Z">
        <w:r w:rsidRPr="00566C3A" w:rsidDel="00522F6F">
          <w:rPr>
            <w:rFonts w:asciiTheme="majorBidi" w:hAnsiTheme="majorBidi" w:cstheme="majorBidi"/>
            <w:sz w:val="24"/>
            <w:szCs w:val="24"/>
          </w:rPr>
          <w:delText>The Quality of Earnings Information in Dual-Class Firms (with Rimona Palase &amp; Dov Solomon)</w:delText>
        </w:r>
      </w:del>
    </w:p>
    <w:p w14:paraId="4CC808B3" w14:textId="697D6FE0" w:rsidR="005439A3" w:rsidRPr="00566C3A" w:rsidDel="00522F6F" w:rsidRDefault="005439A3">
      <w:pPr>
        <w:bidi/>
        <w:rPr>
          <w:del w:id="3321" w:author="Amos Baranes" w:date="2020-03-17T17:29:00Z"/>
          <w:rFonts w:asciiTheme="majorBidi" w:hAnsiTheme="majorBidi" w:cstheme="majorBidi"/>
          <w:sz w:val="24"/>
          <w:szCs w:val="24"/>
        </w:rPr>
        <w:pPrChange w:id="3322" w:author="Amos Baranes" w:date="2020-03-17T17:29:00Z">
          <w:pPr>
            <w:pStyle w:val="ListParagraph"/>
            <w:numPr>
              <w:numId w:val="17"/>
            </w:numPr>
            <w:spacing w:after="0" w:line="276" w:lineRule="auto"/>
            <w:ind w:hanging="360"/>
          </w:pPr>
        </w:pPrChange>
      </w:pPr>
      <w:del w:id="3323" w:author="Amos Baranes" w:date="2020-03-17T17:29:00Z">
        <w:r w:rsidRPr="00566C3A" w:rsidDel="00522F6F">
          <w:rPr>
            <w:rFonts w:asciiTheme="majorBidi" w:hAnsiTheme="majorBidi" w:cstheme="majorBidi"/>
            <w:sz w:val="24"/>
            <w:szCs w:val="24"/>
          </w:rPr>
          <w:delText>The Implicit Contract in Dual-Class Firms: Higher Quality of Information in Exchange for High-Voting Rights (with Dov Solomon &amp; Rimona Palas) Measuring the Wedge Between Voting and Cash-Flow Rights (with Dov Solomon &amp; Rimona Palas)</w:delText>
        </w:r>
      </w:del>
    </w:p>
    <w:p w14:paraId="3102AB32" w14:textId="0C39D6DE" w:rsidR="005439A3" w:rsidRPr="00566C3A" w:rsidDel="00522F6F" w:rsidRDefault="005439A3">
      <w:pPr>
        <w:bidi/>
        <w:rPr>
          <w:del w:id="3324" w:author="Amos Baranes" w:date="2020-03-17T17:29:00Z"/>
          <w:rFonts w:asciiTheme="majorBidi" w:hAnsiTheme="majorBidi" w:cstheme="majorBidi"/>
          <w:sz w:val="24"/>
          <w:szCs w:val="24"/>
        </w:rPr>
        <w:pPrChange w:id="3325" w:author="Amos Baranes" w:date="2020-03-17T17:29:00Z">
          <w:pPr>
            <w:pStyle w:val="ListParagraph"/>
            <w:numPr>
              <w:numId w:val="17"/>
            </w:numPr>
            <w:spacing w:after="0" w:line="276" w:lineRule="auto"/>
            <w:ind w:hanging="360"/>
          </w:pPr>
        </w:pPrChange>
      </w:pPr>
      <w:del w:id="3326" w:author="Amos Baranes" w:date="2020-03-17T17:29:00Z">
        <w:r w:rsidRPr="00566C3A" w:rsidDel="00522F6F">
          <w:rPr>
            <w:rFonts w:asciiTheme="majorBidi" w:hAnsiTheme="majorBidi" w:cstheme="majorBidi"/>
            <w:sz w:val="24"/>
            <w:szCs w:val="24"/>
          </w:rPr>
          <w:delText>Expected Earnings and Profits based on Fuzzy Logic (with Arthur Yosef &amp; Rimona Palas)</w:delText>
        </w:r>
      </w:del>
    </w:p>
    <w:p w14:paraId="4E6E73C8" w14:textId="21F4CB1B" w:rsidR="005439A3" w:rsidRPr="00566C3A" w:rsidDel="00522F6F" w:rsidRDefault="005439A3">
      <w:pPr>
        <w:bidi/>
        <w:rPr>
          <w:del w:id="3327" w:author="Amos Baranes" w:date="2020-03-17T17:29:00Z"/>
          <w:rFonts w:asciiTheme="majorBidi" w:hAnsiTheme="majorBidi" w:cstheme="majorBidi"/>
          <w:sz w:val="24"/>
          <w:szCs w:val="24"/>
        </w:rPr>
        <w:pPrChange w:id="3328" w:author="Amos Baranes" w:date="2020-03-17T17:29:00Z">
          <w:pPr>
            <w:bidi/>
            <w:spacing w:line="276" w:lineRule="auto"/>
            <w:jc w:val="right"/>
          </w:pPr>
        </w:pPrChange>
      </w:pPr>
    </w:p>
    <w:p w14:paraId="7E5C9898" w14:textId="661582FF" w:rsidR="005439A3" w:rsidRPr="00566C3A" w:rsidDel="00522F6F" w:rsidRDefault="005439A3">
      <w:pPr>
        <w:bidi/>
        <w:rPr>
          <w:del w:id="3329" w:author="Amos Baranes" w:date="2020-03-17T17:29:00Z"/>
          <w:rFonts w:asciiTheme="majorBidi" w:hAnsiTheme="majorBidi" w:cstheme="majorBidi"/>
          <w:b/>
          <w:bCs/>
          <w:sz w:val="24"/>
          <w:szCs w:val="24"/>
        </w:rPr>
        <w:pPrChange w:id="3330" w:author="Amos Baranes" w:date="2020-03-17T17:29:00Z">
          <w:pPr>
            <w:bidi/>
            <w:spacing w:line="276" w:lineRule="auto"/>
          </w:pPr>
        </w:pPrChange>
      </w:pPr>
      <w:del w:id="3331" w:author="Amos Baranes" w:date="2020-03-17T17:29:00Z">
        <w:r w:rsidRPr="00566C3A" w:rsidDel="00522F6F">
          <w:rPr>
            <w:rFonts w:asciiTheme="majorBidi" w:hAnsiTheme="majorBidi" w:cstheme="majorBidi"/>
            <w:b/>
            <w:bCs/>
            <w:sz w:val="24"/>
            <w:szCs w:val="24"/>
            <w:rtl/>
          </w:rPr>
          <w:delText>מאמרים שהוצגו בכנסים</w:delText>
        </w:r>
      </w:del>
    </w:p>
    <w:p w14:paraId="4156F05C" w14:textId="1C413E6F" w:rsidR="005439A3" w:rsidRPr="00566C3A" w:rsidDel="00522F6F" w:rsidRDefault="005439A3">
      <w:pPr>
        <w:bidi/>
        <w:rPr>
          <w:del w:id="3332" w:author="Amos Baranes" w:date="2020-03-17T17:29:00Z"/>
          <w:rFonts w:asciiTheme="majorBidi" w:hAnsiTheme="majorBidi" w:cstheme="majorBidi"/>
          <w:noProof/>
          <w:sz w:val="24"/>
          <w:szCs w:val="24"/>
        </w:rPr>
        <w:pPrChange w:id="3333" w:author="Amos Baranes" w:date="2020-03-17T17:29:00Z">
          <w:pPr>
            <w:pStyle w:val="ListParagraph"/>
            <w:numPr>
              <w:numId w:val="15"/>
            </w:numPr>
            <w:shd w:val="clear" w:color="auto" w:fill="FFFFFF"/>
            <w:spacing w:after="0" w:line="276" w:lineRule="auto"/>
            <w:ind w:left="1134" w:hanging="360"/>
            <w:outlineLvl w:val="0"/>
          </w:pPr>
        </w:pPrChange>
      </w:pPr>
      <w:del w:id="3334" w:author="Amos Baranes" w:date="2020-03-17T17:29:00Z">
        <w:r w:rsidRPr="00566C3A" w:rsidDel="00522F6F">
          <w:rPr>
            <w:rFonts w:asciiTheme="majorBidi" w:hAnsiTheme="majorBidi" w:cstheme="majorBidi"/>
            <w:sz w:val="24"/>
            <w:szCs w:val="24"/>
          </w:rPr>
          <w:delText>Baranes, A., &amp; Palas, R. (2019) Predicting Earnings: Recurrent Neural Networks (RNN) American Accounting Association Annual Meeting August 10-14, 2019 San Francisco, CA.</w:delText>
        </w:r>
      </w:del>
    </w:p>
    <w:p w14:paraId="3F4FDE0D" w14:textId="1957A5F2" w:rsidR="005439A3" w:rsidRPr="00566C3A" w:rsidDel="00522F6F" w:rsidRDefault="005439A3">
      <w:pPr>
        <w:bidi/>
        <w:rPr>
          <w:del w:id="3335" w:author="Amos Baranes" w:date="2020-03-17T17:29:00Z"/>
          <w:rFonts w:asciiTheme="majorBidi" w:hAnsiTheme="majorBidi" w:cstheme="majorBidi"/>
          <w:noProof/>
          <w:sz w:val="24"/>
          <w:szCs w:val="24"/>
        </w:rPr>
        <w:pPrChange w:id="3336" w:author="Amos Baranes" w:date="2020-03-17T17:29:00Z">
          <w:pPr>
            <w:pStyle w:val="ListParagraph"/>
            <w:numPr>
              <w:numId w:val="15"/>
            </w:numPr>
            <w:shd w:val="clear" w:color="auto" w:fill="FFFFFF"/>
            <w:spacing w:before="300" w:after="150" w:line="276" w:lineRule="auto"/>
            <w:ind w:left="1134" w:hanging="360"/>
            <w:outlineLvl w:val="0"/>
          </w:pPr>
        </w:pPrChange>
      </w:pPr>
      <w:del w:id="3337" w:author="Amos Baranes" w:date="2020-03-17T17:29:00Z">
        <w:r w:rsidRPr="00566C3A" w:rsidDel="00522F6F">
          <w:rPr>
            <w:rFonts w:asciiTheme="majorBidi" w:hAnsiTheme="majorBidi" w:cstheme="majorBidi"/>
            <w:sz w:val="24"/>
            <w:szCs w:val="24"/>
          </w:rPr>
          <w:delText>Yosef A., Schneider M., Shnaider E., Baranes A. and Palas R  (2019) Data Preparation for Fuzzy Modeling Using Intervals, 11th International Conference on Knowledge Discovery and Information Retrieval (KDIR), September 17-19, 2019, Vienna, Austria</w:delText>
        </w:r>
      </w:del>
    </w:p>
    <w:p w14:paraId="76067063" w14:textId="28D8E0B4" w:rsidR="005439A3" w:rsidRPr="00566C3A" w:rsidDel="00522F6F" w:rsidRDefault="005439A3">
      <w:pPr>
        <w:bidi/>
        <w:rPr>
          <w:del w:id="3338" w:author="Amos Baranes" w:date="2020-03-17T17:29:00Z"/>
          <w:rFonts w:asciiTheme="majorBidi" w:hAnsiTheme="majorBidi" w:cstheme="majorBidi"/>
          <w:noProof/>
          <w:sz w:val="24"/>
          <w:szCs w:val="24"/>
        </w:rPr>
        <w:pPrChange w:id="3339" w:author="Amos Baranes" w:date="2020-03-17T17:29:00Z">
          <w:pPr>
            <w:pStyle w:val="ListParagraph"/>
            <w:numPr>
              <w:numId w:val="15"/>
            </w:numPr>
            <w:shd w:val="clear" w:color="auto" w:fill="FFFFFF"/>
            <w:spacing w:before="300" w:after="150" w:line="276" w:lineRule="auto"/>
            <w:ind w:left="1134" w:hanging="360"/>
            <w:outlineLvl w:val="0"/>
          </w:pPr>
        </w:pPrChange>
      </w:pPr>
      <w:del w:id="3340" w:author="Amos Baranes" w:date="2020-03-17T17:29:00Z">
        <w:r w:rsidRPr="00566C3A" w:rsidDel="00522F6F">
          <w:rPr>
            <w:rFonts w:asciiTheme="majorBidi" w:hAnsiTheme="majorBidi" w:cstheme="majorBidi"/>
            <w:sz w:val="24"/>
            <w:szCs w:val="24"/>
          </w:rPr>
          <w:delText>Palas, R., &amp; Baranes, A. (2018) A Framework for an Artificial Intelligence Based Model to Predict Earnings. American Accounting Association Annual Meeting, August 4-8, Washington DC, USA.</w:delText>
        </w:r>
      </w:del>
    </w:p>
    <w:p w14:paraId="701273BB" w14:textId="2F200BC8" w:rsidR="005439A3" w:rsidRPr="00566C3A" w:rsidDel="00522F6F" w:rsidRDefault="005439A3">
      <w:pPr>
        <w:bidi/>
        <w:rPr>
          <w:del w:id="3341" w:author="Amos Baranes" w:date="2020-03-17T17:29:00Z"/>
          <w:rFonts w:asciiTheme="majorBidi" w:hAnsiTheme="majorBidi" w:cstheme="majorBidi"/>
          <w:noProof/>
          <w:sz w:val="24"/>
          <w:szCs w:val="24"/>
        </w:rPr>
        <w:pPrChange w:id="3342" w:author="Amos Baranes" w:date="2020-03-17T17:29:00Z">
          <w:pPr>
            <w:pStyle w:val="ListParagraph"/>
            <w:numPr>
              <w:numId w:val="15"/>
            </w:numPr>
            <w:shd w:val="clear" w:color="auto" w:fill="FFFFFF"/>
            <w:spacing w:before="300" w:after="150" w:line="276" w:lineRule="auto"/>
            <w:ind w:left="1134" w:hanging="360"/>
            <w:outlineLvl w:val="0"/>
          </w:pPr>
        </w:pPrChange>
      </w:pPr>
      <w:del w:id="3343" w:author="Amos Baranes" w:date="2020-03-17T17:29:00Z">
        <w:r w:rsidRPr="00566C3A" w:rsidDel="00522F6F">
          <w:rPr>
            <w:rFonts w:asciiTheme="majorBidi" w:hAnsiTheme="majorBidi" w:cstheme="majorBidi"/>
            <w:noProof/>
            <w:sz w:val="24"/>
            <w:szCs w:val="24"/>
          </w:rPr>
          <w:delText>Baranes, A., &amp; Palas, R. (2017). The Prediction of Earnings Movement Using Mandated XBRL data ? Industry Analysis. 7th Economics &amp; Finance Conference, Apr 2017, Tel Aviv, Israel.</w:delText>
        </w:r>
      </w:del>
    </w:p>
    <w:p w14:paraId="0EEED12F" w14:textId="5B2B8863" w:rsidR="005439A3" w:rsidRPr="00566C3A" w:rsidDel="00522F6F" w:rsidRDefault="005439A3">
      <w:pPr>
        <w:bidi/>
        <w:rPr>
          <w:del w:id="3344" w:author="Amos Baranes" w:date="2020-03-17T17:29:00Z"/>
          <w:rFonts w:asciiTheme="majorBidi" w:hAnsiTheme="majorBidi" w:cstheme="majorBidi"/>
          <w:sz w:val="24"/>
          <w:szCs w:val="24"/>
        </w:rPr>
        <w:pPrChange w:id="3345" w:author="Amos Baranes" w:date="2020-03-17T17:29:00Z">
          <w:pPr>
            <w:pStyle w:val="ListParagraph"/>
            <w:numPr>
              <w:numId w:val="15"/>
            </w:numPr>
            <w:spacing w:line="276" w:lineRule="auto"/>
            <w:ind w:left="1134" w:hanging="360"/>
          </w:pPr>
        </w:pPrChange>
      </w:pPr>
      <w:del w:id="3346" w:author="Amos Baranes" w:date="2020-03-17T17:29:00Z">
        <w:r w:rsidRPr="00566C3A" w:rsidDel="00522F6F">
          <w:rPr>
            <w:rFonts w:asciiTheme="majorBidi" w:hAnsiTheme="majorBidi" w:cstheme="majorBidi"/>
            <w:noProof/>
            <w:sz w:val="24"/>
            <w:szCs w:val="24"/>
          </w:rPr>
          <w:delText xml:space="preserve">Baranes, A., &amp; Palas, R. (2017).Using Large Scale XBRL Filings in Prediction of Earnings. </w:delText>
        </w:r>
        <w:r w:rsidRPr="00566C3A" w:rsidDel="00522F6F">
          <w:rPr>
            <w:rFonts w:asciiTheme="majorBidi" w:hAnsiTheme="majorBidi" w:cstheme="majorBidi"/>
            <w:sz w:val="24"/>
            <w:szCs w:val="24"/>
            <w:shd w:val="clear" w:color="auto" w:fill="FFFFFF"/>
          </w:rPr>
          <w:delText>The 2017 International Conference on Business and Information (BAI2017), 04-06 July 2017, Hiroshima, Japan</w:delText>
        </w:r>
        <w:r w:rsidRPr="00566C3A" w:rsidDel="00522F6F">
          <w:rPr>
            <w:rFonts w:asciiTheme="majorBidi" w:hAnsiTheme="majorBidi" w:cstheme="majorBidi"/>
            <w:noProof/>
            <w:sz w:val="24"/>
            <w:szCs w:val="24"/>
          </w:rPr>
          <w:delText xml:space="preserve"> </w:delText>
        </w:r>
      </w:del>
    </w:p>
    <w:p w14:paraId="7ADBC27A" w14:textId="4E103C7A" w:rsidR="005439A3" w:rsidRPr="00566C3A" w:rsidDel="00D856EF" w:rsidRDefault="005439A3">
      <w:pPr>
        <w:bidi/>
        <w:rPr>
          <w:del w:id="3347" w:author="Amos Baranes" w:date="2020-03-20T03:46:00Z"/>
          <w:rFonts w:asciiTheme="majorBidi" w:hAnsiTheme="majorBidi" w:cstheme="majorBidi"/>
          <w:sz w:val="24"/>
          <w:szCs w:val="24"/>
        </w:rPr>
        <w:pPrChange w:id="3348" w:author="Amos Baranes" w:date="2020-03-17T17:29:00Z">
          <w:pPr>
            <w:pStyle w:val="ListParagraph"/>
            <w:numPr>
              <w:numId w:val="15"/>
            </w:numPr>
            <w:spacing w:line="276" w:lineRule="auto"/>
            <w:ind w:left="1134" w:hanging="360"/>
          </w:pPr>
        </w:pPrChange>
      </w:pPr>
      <w:del w:id="3349" w:author="Amos Baranes" w:date="2020-03-17T17:29:00Z">
        <w:r w:rsidRPr="00566C3A" w:rsidDel="00522F6F">
          <w:rPr>
            <w:rFonts w:asciiTheme="majorBidi" w:hAnsiTheme="majorBidi" w:cstheme="majorBidi"/>
            <w:noProof/>
            <w:sz w:val="24"/>
            <w:szCs w:val="24"/>
          </w:rPr>
          <w:delText>Baranes, A., &amp; Palas, R. (2016). The Prediction of Earnings Movements Using Accounting Data:Based on XBRL.</w:delText>
        </w:r>
        <w:r w:rsidRPr="00566C3A" w:rsidDel="00522F6F">
          <w:rPr>
            <w:rFonts w:asciiTheme="majorBidi" w:hAnsiTheme="majorBidi" w:cstheme="majorBidi"/>
            <w:sz w:val="24"/>
            <w:szCs w:val="24"/>
          </w:rPr>
          <w:delText>4th International Academic Conference in Paris (IACP), 15-16th August 2016, Paris, France.</w:delText>
        </w:r>
      </w:del>
    </w:p>
    <w:p w14:paraId="5BC0AA52" w14:textId="5FECECA9" w:rsidR="00A82B9B" w:rsidRPr="005439A3" w:rsidDel="00D856EF" w:rsidRDefault="00A82B9B">
      <w:pPr>
        <w:bidi/>
        <w:rPr>
          <w:del w:id="3350" w:author="Amos Baranes" w:date="2020-03-20T03:46:00Z"/>
          <w:rtl/>
        </w:rPr>
        <w:pPrChange w:id="3351" w:author="Amos Baranes" w:date="2020-03-20T03:46:00Z">
          <w:pPr>
            <w:bidi/>
            <w:spacing w:after="0" w:line="360" w:lineRule="auto"/>
          </w:pPr>
        </w:pPrChange>
      </w:pPr>
    </w:p>
    <w:p w14:paraId="0952EA21" w14:textId="221C6DE3" w:rsidR="00A82B9B" w:rsidDel="008D3B9E" w:rsidRDefault="00A82B9B" w:rsidP="005439A3">
      <w:pPr>
        <w:bidi/>
        <w:rPr>
          <w:del w:id="3352" w:author="Amos Baranes" w:date="2020-03-22T09:38:00Z"/>
          <w:rtl/>
        </w:rPr>
      </w:pPr>
      <w:del w:id="3353" w:author="Amos Baranes" w:date="2020-03-20T03:46:00Z">
        <w:r w:rsidDel="00D856EF">
          <w:rPr>
            <w:rtl/>
          </w:rPr>
          <w:br w:type="page"/>
        </w:r>
      </w:del>
      <w:del w:id="3354" w:author="Amos Baranes" w:date="2020-03-22T09:38:00Z">
        <w:r w:rsidDel="008D3B9E">
          <w:rPr>
            <w:rFonts w:hint="cs"/>
            <w:rtl/>
          </w:rPr>
          <w:delText>נספח ב</w:delText>
        </w:r>
      </w:del>
    </w:p>
    <w:p w14:paraId="4CEC9B66" w14:textId="0659AE78" w:rsidR="006E74E2" w:rsidDel="008D3B9E" w:rsidRDefault="006E74E2" w:rsidP="00A82B9B">
      <w:pPr>
        <w:bidi/>
        <w:spacing w:after="0" w:line="360" w:lineRule="auto"/>
        <w:rPr>
          <w:del w:id="3355" w:author="Amos Baranes" w:date="2020-03-22T09:38:00Z"/>
          <w:rtl/>
        </w:rPr>
      </w:pPr>
      <w:del w:id="3356" w:author="Amos Baranes" w:date="2020-03-22T09:38:00Z">
        <w:r w:rsidRPr="006E74E2" w:rsidDel="008D3B9E">
          <w:rPr>
            <w:rFonts w:cs="Arial"/>
            <w:noProof/>
            <w:rPrChange w:id="3357" w:author="Unknown">
              <w:rPr>
                <w:noProof/>
              </w:rPr>
            </w:rPrChange>
          </w:rPr>
          <w:drawing>
            <wp:inline distT="0" distB="0" distL="0" distR="0" wp14:anchorId="64430B15" wp14:editId="7B0D0E0D">
              <wp:extent cx="5921644" cy="5806652"/>
              <wp:effectExtent l="0" t="0" r="3175" b="3810"/>
              <wp:docPr id="2" name="Picture 2" descr="C:\Users\amos\Downloads\0_HipCam\CodesCharts\IMG-202003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s\Downloads\0_HipCam\CodesCharts\IMG-20200306-WA000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919" cy="5825553"/>
                      </a:xfrm>
                      <a:prstGeom prst="rect">
                        <a:avLst/>
                      </a:prstGeom>
                      <a:noFill/>
                      <a:ln>
                        <a:noFill/>
                      </a:ln>
                    </pic:spPr>
                  </pic:pic>
                </a:graphicData>
              </a:graphic>
            </wp:inline>
          </w:drawing>
        </w:r>
      </w:del>
    </w:p>
    <w:p w14:paraId="2C1286BA" w14:textId="3892BA16" w:rsidR="006E74E2" w:rsidDel="008D3B9E" w:rsidRDefault="006E74E2" w:rsidP="006E74E2">
      <w:pPr>
        <w:bidi/>
        <w:spacing w:after="0" w:line="360" w:lineRule="auto"/>
        <w:rPr>
          <w:del w:id="3358" w:author="Amos Baranes" w:date="2020-03-22T09:38:00Z"/>
          <w:rtl/>
        </w:rPr>
      </w:pPr>
    </w:p>
    <w:p w14:paraId="5DC74BE9" w14:textId="6FF9B80E" w:rsidR="00EF21EF" w:rsidDel="008D3B9E" w:rsidRDefault="00EF21EF" w:rsidP="00EF21EF">
      <w:pPr>
        <w:bidi/>
        <w:spacing w:after="0" w:line="360" w:lineRule="auto"/>
        <w:rPr>
          <w:del w:id="3359" w:author="Amos Baranes" w:date="2020-03-22T09:38:00Z"/>
          <w:rtl/>
        </w:rPr>
      </w:pPr>
    </w:p>
    <w:p w14:paraId="41B80847" w14:textId="5A16D7A9" w:rsidR="00EF21EF" w:rsidDel="008D3B9E" w:rsidRDefault="00EF21EF" w:rsidP="00EF21EF">
      <w:pPr>
        <w:bidi/>
        <w:spacing w:after="0" w:line="360" w:lineRule="auto"/>
        <w:rPr>
          <w:del w:id="3360" w:author="Amos Baranes" w:date="2020-03-22T09:38:00Z"/>
          <w:rtl/>
        </w:rPr>
      </w:pPr>
    </w:p>
    <w:p w14:paraId="4C227571" w14:textId="28230B3E" w:rsidR="00EF21EF" w:rsidDel="008D3B9E" w:rsidRDefault="00EF21EF">
      <w:pPr>
        <w:rPr>
          <w:del w:id="3361" w:author="Amos Baranes" w:date="2020-03-22T09:38:00Z"/>
          <w:rtl/>
        </w:rPr>
      </w:pPr>
      <w:del w:id="3362" w:author="Amos Baranes" w:date="2020-03-22T09:38:00Z">
        <w:r w:rsidDel="008D3B9E">
          <w:rPr>
            <w:rtl/>
          </w:rPr>
          <w:br w:type="page"/>
        </w:r>
      </w:del>
    </w:p>
    <w:p w14:paraId="61004E3C" w14:textId="4ED0AA1E" w:rsidR="00EF21EF" w:rsidDel="008D3B9E" w:rsidRDefault="00EF21EF" w:rsidP="00EF21EF">
      <w:pPr>
        <w:bidi/>
        <w:spacing w:after="0" w:line="360" w:lineRule="auto"/>
        <w:rPr>
          <w:del w:id="3363" w:author="Amos Baranes" w:date="2020-03-22T09:38:00Z"/>
        </w:rPr>
      </w:pPr>
      <w:del w:id="3364" w:author="Amos Baranes" w:date="2020-03-22T09:38:00Z">
        <w:r w:rsidDel="008D3B9E">
          <w:rPr>
            <w:rFonts w:hint="cs"/>
            <w:rtl/>
          </w:rPr>
          <w:delText>נספח ג</w:delText>
        </w:r>
      </w:del>
    </w:p>
    <w:p w14:paraId="63C639FF" w14:textId="361B23E1" w:rsidR="00C14196" w:rsidRDefault="00EF21EF" w:rsidP="006E74E2">
      <w:pPr>
        <w:bidi/>
        <w:rPr>
          <w:rtl/>
        </w:rPr>
      </w:pPr>
      <w:del w:id="3365" w:author="Amos Baranes" w:date="2020-03-22T09:38:00Z">
        <w:r w:rsidRPr="00EF21EF" w:rsidDel="008D3B9E">
          <w:rPr>
            <w:rFonts w:cs="Arial"/>
            <w:noProof/>
            <w:rPrChange w:id="3366" w:author="Unknown">
              <w:rPr>
                <w:noProof/>
              </w:rPr>
            </w:rPrChange>
          </w:rPr>
          <w:drawing>
            <wp:inline distT="0" distB="0" distL="0" distR="0" wp14:anchorId="3EE0F85E" wp14:editId="4A3C468E">
              <wp:extent cx="6495102" cy="3481958"/>
              <wp:effectExtent l="0" t="0" r="1270" b="4445"/>
              <wp:docPr id="5" name="Picture 5" descr="C:\Users\amos\Downloads\0_HipCam\CodesCharts\IMG-2020031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s\Downloads\0_HipCam\CodesCharts\IMG-20200311-WA00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6177" cy="3487895"/>
                      </a:xfrm>
                      <a:prstGeom prst="rect">
                        <a:avLst/>
                      </a:prstGeom>
                      <a:noFill/>
                      <a:ln>
                        <a:noFill/>
                      </a:ln>
                    </pic:spPr>
                  </pic:pic>
                </a:graphicData>
              </a:graphic>
            </wp:inline>
          </w:drawing>
        </w:r>
      </w:del>
    </w:p>
    <w:sectPr w:rsidR="00C14196">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CD4058" w14:textId="77777777" w:rsidR="00A04FA1" w:rsidRDefault="00A04FA1" w:rsidP="00E971E1">
      <w:pPr>
        <w:spacing w:after="0" w:line="240" w:lineRule="auto"/>
      </w:pPr>
      <w:r>
        <w:separator/>
      </w:r>
    </w:p>
  </w:endnote>
  <w:endnote w:type="continuationSeparator" w:id="0">
    <w:p w14:paraId="57BB05C6" w14:textId="77777777" w:rsidR="00A04FA1" w:rsidRDefault="00A04FA1" w:rsidP="00E9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072548"/>
      <w:docPartObj>
        <w:docPartGallery w:val="Page Numbers (Bottom of Page)"/>
        <w:docPartUnique/>
      </w:docPartObj>
    </w:sdtPr>
    <w:sdtEndPr>
      <w:rPr>
        <w:noProof/>
      </w:rPr>
    </w:sdtEndPr>
    <w:sdtContent>
      <w:p w14:paraId="65996DCA" w14:textId="77777777" w:rsidR="004120C8" w:rsidRDefault="004120C8">
        <w:pPr>
          <w:pStyle w:val="Footer"/>
          <w:jc w:val="right"/>
        </w:pPr>
        <w:r>
          <w:fldChar w:fldCharType="begin"/>
        </w:r>
        <w:r>
          <w:instrText xml:space="preserve"> PAGE   \* MERGEFORMAT </w:instrText>
        </w:r>
        <w:r>
          <w:fldChar w:fldCharType="separate"/>
        </w:r>
        <w:r w:rsidR="00D04627">
          <w:rPr>
            <w:noProof/>
          </w:rPr>
          <w:t>2</w:t>
        </w:r>
        <w:r>
          <w:rPr>
            <w:noProof/>
          </w:rPr>
          <w:fldChar w:fldCharType="end"/>
        </w:r>
      </w:p>
    </w:sdtContent>
  </w:sdt>
  <w:p w14:paraId="4A15D06C" w14:textId="77777777" w:rsidR="004120C8" w:rsidRDefault="00412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C40F0B" w14:textId="77777777" w:rsidR="00A04FA1" w:rsidRDefault="00A04FA1" w:rsidP="00E971E1">
      <w:pPr>
        <w:spacing w:after="0" w:line="240" w:lineRule="auto"/>
      </w:pPr>
      <w:r>
        <w:separator/>
      </w:r>
    </w:p>
  </w:footnote>
  <w:footnote w:type="continuationSeparator" w:id="0">
    <w:p w14:paraId="4E7710AA" w14:textId="77777777" w:rsidR="00A04FA1" w:rsidRDefault="00A04FA1" w:rsidP="00E97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543BA"/>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2F81168"/>
    <w:multiLevelType w:val="hybridMultilevel"/>
    <w:tmpl w:val="65D04DCE"/>
    <w:lvl w:ilvl="0" w:tplc="68D40C08">
      <w:start w:val="1"/>
      <w:numFmt w:val="decimal"/>
      <w:lvlText w:val="%1."/>
      <w:lvlJc w:val="left"/>
      <w:pPr>
        <w:ind w:left="360" w:hanging="360"/>
      </w:pPr>
      <w:rPr>
        <w:rFonts w:cs="David"/>
        <w:b w:val="0"/>
        <w:bCs w:val="0"/>
        <w:sz w:val="24"/>
        <w:szCs w:val="24"/>
      </w:rPr>
    </w:lvl>
    <w:lvl w:ilvl="1" w:tplc="4F9EE15A">
      <w:start w:val="1"/>
      <w:numFmt w:val="hebrew1"/>
      <w:lvlText w:val="%2."/>
      <w:lvlJc w:val="left"/>
      <w:pPr>
        <w:ind w:left="1080" w:hanging="360"/>
      </w:pPr>
      <w:rPr>
        <w:rFonts w:hint="default"/>
        <w:lang w:val="en-US"/>
      </w:rPr>
    </w:lvl>
    <w:lvl w:ilvl="2" w:tplc="04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9F7D2D"/>
    <w:multiLevelType w:val="multilevel"/>
    <w:tmpl w:val="70A0222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613B02"/>
    <w:multiLevelType w:val="multilevel"/>
    <w:tmpl w:val="D1461810"/>
    <w:lvl w:ilvl="0">
      <w:start w:val="4"/>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nsid w:val="150649D0"/>
    <w:multiLevelType w:val="multilevel"/>
    <w:tmpl w:val="8122798A"/>
    <w:lvl w:ilvl="0">
      <w:start w:val="1"/>
      <w:numFmt w:val="decimal"/>
      <w:lvlText w:val="%1."/>
      <w:lvlJc w:val="left"/>
      <w:pPr>
        <w:ind w:left="360" w:hanging="360"/>
      </w:pPr>
      <w:rPr>
        <w:rFonts w:hint="default"/>
        <w:b w:val="0"/>
        <w:bCs w:val="0"/>
        <w:sz w:val="24"/>
        <w:szCs w:val="24"/>
        <w:lang w:bidi="he-IL"/>
      </w:rPr>
    </w:lvl>
    <w:lvl w:ilvl="1">
      <w:start w:val="1"/>
      <w:numFmt w:val="decimal"/>
      <w:lvlText w:val="%1.%2."/>
      <w:lvlJc w:val="left"/>
      <w:pPr>
        <w:ind w:left="792" w:hanging="432"/>
      </w:pPr>
      <w:rPr>
        <w:rFonts w:ascii="David" w:hAnsi="David" w:cs="David" w:hint="default"/>
        <w:b w:val="0"/>
        <w:bCs w:val="0"/>
        <w:sz w:val="24"/>
        <w:szCs w:val="24"/>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8B454F"/>
    <w:multiLevelType w:val="hybridMultilevel"/>
    <w:tmpl w:val="5C188542"/>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D00911"/>
    <w:multiLevelType w:val="multilevel"/>
    <w:tmpl w:val="BAEA4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2B2FE3"/>
    <w:multiLevelType w:val="hybridMultilevel"/>
    <w:tmpl w:val="CD3AD48E"/>
    <w:lvl w:ilvl="0" w:tplc="4F9EE15A">
      <w:start w:val="1"/>
      <w:numFmt w:val="hebrew1"/>
      <w:lvlText w:val="%1."/>
      <w:lvlJc w:val="left"/>
      <w:pPr>
        <w:ind w:left="108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34C58"/>
    <w:multiLevelType w:val="multilevel"/>
    <w:tmpl w:val="FCDE66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B59258F"/>
    <w:multiLevelType w:val="hybridMultilevel"/>
    <w:tmpl w:val="D552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557273"/>
    <w:multiLevelType w:val="hybridMultilevel"/>
    <w:tmpl w:val="F44839DE"/>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9836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182CC6"/>
    <w:multiLevelType w:val="hybridMultilevel"/>
    <w:tmpl w:val="B88C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E13D69"/>
    <w:multiLevelType w:val="hybridMultilevel"/>
    <w:tmpl w:val="483C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55566"/>
    <w:multiLevelType w:val="hybridMultilevel"/>
    <w:tmpl w:val="F2AC4B82"/>
    <w:lvl w:ilvl="0" w:tplc="4266BC52">
      <w:start w:val="1"/>
      <w:numFmt w:val="decimal"/>
      <w:lvlText w:val="%1."/>
      <w:lvlJc w:val="left"/>
      <w:pPr>
        <w:ind w:left="1134" w:hanging="360"/>
      </w:pPr>
      <w:rPr>
        <w:rFonts w:asciiTheme="minorBidi" w:hAnsiTheme="minorBidi" w:cstheme="minorBidi" w:hint="default"/>
        <w:b w:val="0"/>
        <w:bCs w:val="0"/>
        <w:sz w:val="24"/>
        <w:szCs w:val="24"/>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
    <w:nsid w:val="478C10CA"/>
    <w:multiLevelType w:val="hybridMultilevel"/>
    <w:tmpl w:val="76AC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2D62FD"/>
    <w:multiLevelType w:val="hybridMultilevel"/>
    <w:tmpl w:val="79A884A4"/>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AC6939"/>
    <w:multiLevelType w:val="hybridMultilevel"/>
    <w:tmpl w:val="8194A102"/>
    <w:lvl w:ilvl="0" w:tplc="DBAC0CA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0606D0"/>
    <w:multiLevelType w:val="hybridMultilevel"/>
    <w:tmpl w:val="2BEA20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A36CAF"/>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5E535C5B"/>
    <w:multiLevelType w:val="multilevel"/>
    <w:tmpl w:val="C66A8140"/>
    <w:lvl w:ilvl="0">
      <w:start w:val="1"/>
      <w:numFmt w:val="decimal"/>
      <w:lvlText w:val="%1."/>
      <w:lvlJc w:val="left"/>
      <w:pPr>
        <w:ind w:left="360" w:hanging="360"/>
      </w:pPr>
    </w:lvl>
    <w:lvl w:ilvl="1">
      <w:start w:val="1"/>
      <w:numFmt w:val="hebrew1"/>
      <w:lvlText w:val="%2."/>
      <w:lvlJc w:val="center"/>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0B7992"/>
    <w:multiLevelType w:val="hybridMultilevel"/>
    <w:tmpl w:val="6D6C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D04757"/>
    <w:multiLevelType w:val="hybridMultilevel"/>
    <w:tmpl w:val="F4E24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C5B71"/>
    <w:multiLevelType w:val="hybridMultilevel"/>
    <w:tmpl w:val="B262CA08"/>
    <w:lvl w:ilvl="0" w:tplc="6BB2F7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EA6551"/>
    <w:multiLevelType w:val="hybridMultilevel"/>
    <w:tmpl w:val="2832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1C5CB8"/>
    <w:multiLevelType w:val="hybridMultilevel"/>
    <w:tmpl w:val="C268C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B75600"/>
    <w:multiLevelType w:val="singleLevel"/>
    <w:tmpl w:val="EBBC44FA"/>
    <w:lvl w:ilvl="0">
      <w:start w:val="1"/>
      <w:numFmt w:val="bullet"/>
      <w:pStyle w:val="Achievement"/>
      <w:lvlText w:val=""/>
      <w:lvlJc w:val="left"/>
      <w:pPr>
        <w:tabs>
          <w:tab w:val="num" w:pos="360"/>
        </w:tabs>
        <w:ind w:left="245" w:right="245" w:hanging="245"/>
      </w:pPr>
      <w:rPr>
        <w:rFonts w:ascii="Wingdings" w:hAnsi="Wingdings" w:hint="default"/>
      </w:rPr>
    </w:lvl>
  </w:abstractNum>
  <w:abstractNum w:abstractNumId="27">
    <w:nsid w:val="6E9F2B12"/>
    <w:multiLevelType w:val="hybridMultilevel"/>
    <w:tmpl w:val="E0BC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1660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1DF4DCC"/>
    <w:multiLevelType w:val="hybridMultilevel"/>
    <w:tmpl w:val="AC28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DF4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A2832CE"/>
    <w:multiLevelType w:val="hybridMultilevel"/>
    <w:tmpl w:val="88D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1"/>
  </w:num>
  <w:num w:numId="3">
    <w:abstractNumId w:val="22"/>
  </w:num>
  <w:num w:numId="4">
    <w:abstractNumId w:val="25"/>
  </w:num>
  <w:num w:numId="5">
    <w:abstractNumId w:val="8"/>
  </w:num>
  <w:num w:numId="6">
    <w:abstractNumId w:val="3"/>
  </w:num>
  <w:num w:numId="7">
    <w:abstractNumId w:val="19"/>
  </w:num>
  <w:num w:numId="8">
    <w:abstractNumId w:val="0"/>
  </w:num>
  <w:num w:numId="9">
    <w:abstractNumId w:val="6"/>
  </w:num>
  <w:num w:numId="10">
    <w:abstractNumId w:val="2"/>
  </w:num>
  <w:num w:numId="11">
    <w:abstractNumId w:val="18"/>
  </w:num>
  <w:num w:numId="12">
    <w:abstractNumId w:val="23"/>
  </w:num>
  <w:num w:numId="13">
    <w:abstractNumId w:val="16"/>
  </w:num>
  <w:num w:numId="14">
    <w:abstractNumId w:val="26"/>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15"/>
  </w:num>
  <w:num w:numId="18">
    <w:abstractNumId w:val="17"/>
  </w:num>
  <w:num w:numId="19">
    <w:abstractNumId w:val="21"/>
  </w:num>
  <w:num w:numId="20">
    <w:abstractNumId w:val="10"/>
  </w:num>
  <w:num w:numId="21">
    <w:abstractNumId w:val="12"/>
  </w:num>
  <w:num w:numId="22">
    <w:abstractNumId w:val="24"/>
  </w:num>
  <w:num w:numId="23">
    <w:abstractNumId w:val="5"/>
  </w:num>
  <w:num w:numId="24">
    <w:abstractNumId w:val="4"/>
  </w:num>
  <w:num w:numId="25">
    <w:abstractNumId w:val="1"/>
  </w:num>
  <w:num w:numId="26">
    <w:abstractNumId w:val="7"/>
  </w:num>
  <w:num w:numId="27">
    <w:abstractNumId w:val="28"/>
  </w:num>
  <w:num w:numId="28">
    <w:abstractNumId w:val="11"/>
  </w:num>
  <w:num w:numId="29">
    <w:abstractNumId w:val="20"/>
  </w:num>
  <w:num w:numId="30">
    <w:abstractNumId w:val="30"/>
  </w:num>
  <w:num w:numId="31">
    <w:abstractNumId w:val="29"/>
  </w:num>
  <w:num w:numId="3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הילית אראל שכטר">
    <w15:presenceInfo w15:providerId="Windows Live" w15:userId="3787e6ee3264ac9d"/>
  </w15:person>
  <w15:person w15:author="Amos Baranes">
    <w15:presenceInfo w15:providerId="Windows Live" w15:userId="fad9536ee52fd1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747"/>
    <w:rsid w:val="0001521C"/>
    <w:rsid w:val="00053F47"/>
    <w:rsid w:val="00061AE0"/>
    <w:rsid w:val="000638D1"/>
    <w:rsid w:val="0006396B"/>
    <w:rsid w:val="0009454F"/>
    <w:rsid w:val="000E71DA"/>
    <w:rsid w:val="000F67DF"/>
    <w:rsid w:val="00103B0C"/>
    <w:rsid w:val="001306F3"/>
    <w:rsid w:val="00134A40"/>
    <w:rsid w:val="00136C66"/>
    <w:rsid w:val="00164C9B"/>
    <w:rsid w:val="001902C1"/>
    <w:rsid w:val="00196DB5"/>
    <w:rsid w:val="001A04D0"/>
    <w:rsid w:val="001B1669"/>
    <w:rsid w:val="001F23BB"/>
    <w:rsid w:val="00200298"/>
    <w:rsid w:val="00204A10"/>
    <w:rsid w:val="00210A4A"/>
    <w:rsid w:val="00217EBA"/>
    <w:rsid w:val="002265E1"/>
    <w:rsid w:val="002319D9"/>
    <w:rsid w:val="00236741"/>
    <w:rsid w:val="00241CA6"/>
    <w:rsid w:val="00245AFF"/>
    <w:rsid w:val="00274112"/>
    <w:rsid w:val="00284E62"/>
    <w:rsid w:val="002B3E5E"/>
    <w:rsid w:val="002C79BB"/>
    <w:rsid w:val="002D141E"/>
    <w:rsid w:val="002D23E9"/>
    <w:rsid w:val="002D3047"/>
    <w:rsid w:val="002F0BBF"/>
    <w:rsid w:val="002F5C6A"/>
    <w:rsid w:val="003250DC"/>
    <w:rsid w:val="00334C85"/>
    <w:rsid w:val="00357A67"/>
    <w:rsid w:val="0036146C"/>
    <w:rsid w:val="00362B8C"/>
    <w:rsid w:val="00375D93"/>
    <w:rsid w:val="00397747"/>
    <w:rsid w:val="003C2EFC"/>
    <w:rsid w:val="003E0D59"/>
    <w:rsid w:val="003E58BE"/>
    <w:rsid w:val="0040306E"/>
    <w:rsid w:val="004120C8"/>
    <w:rsid w:val="00420E4E"/>
    <w:rsid w:val="00455A70"/>
    <w:rsid w:val="0045666C"/>
    <w:rsid w:val="00461061"/>
    <w:rsid w:val="004757AA"/>
    <w:rsid w:val="00476BA1"/>
    <w:rsid w:val="00477244"/>
    <w:rsid w:val="00481F13"/>
    <w:rsid w:val="00490E60"/>
    <w:rsid w:val="00496275"/>
    <w:rsid w:val="004A0FBA"/>
    <w:rsid w:val="004B5082"/>
    <w:rsid w:val="004C07AD"/>
    <w:rsid w:val="004C0921"/>
    <w:rsid w:val="004C15C4"/>
    <w:rsid w:val="004D4DBA"/>
    <w:rsid w:val="004D5137"/>
    <w:rsid w:val="004E2838"/>
    <w:rsid w:val="00522F6F"/>
    <w:rsid w:val="005439A3"/>
    <w:rsid w:val="00552804"/>
    <w:rsid w:val="00566C3A"/>
    <w:rsid w:val="00571531"/>
    <w:rsid w:val="00594F21"/>
    <w:rsid w:val="00597285"/>
    <w:rsid w:val="005B4F59"/>
    <w:rsid w:val="005C0F5B"/>
    <w:rsid w:val="005E02F4"/>
    <w:rsid w:val="00656F88"/>
    <w:rsid w:val="00657244"/>
    <w:rsid w:val="0069377B"/>
    <w:rsid w:val="006962CA"/>
    <w:rsid w:val="006B7FAA"/>
    <w:rsid w:val="006E74E2"/>
    <w:rsid w:val="00715337"/>
    <w:rsid w:val="00764784"/>
    <w:rsid w:val="00777CFC"/>
    <w:rsid w:val="00780B5C"/>
    <w:rsid w:val="00795BF6"/>
    <w:rsid w:val="007D5572"/>
    <w:rsid w:val="007E32A2"/>
    <w:rsid w:val="0081213B"/>
    <w:rsid w:val="00822B1D"/>
    <w:rsid w:val="00833837"/>
    <w:rsid w:val="008343C6"/>
    <w:rsid w:val="00835CE0"/>
    <w:rsid w:val="008525E1"/>
    <w:rsid w:val="00860522"/>
    <w:rsid w:val="00862180"/>
    <w:rsid w:val="00865FFC"/>
    <w:rsid w:val="00880AD3"/>
    <w:rsid w:val="00895DAA"/>
    <w:rsid w:val="008C21E0"/>
    <w:rsid w:val="008C3947"/>
    <w:rsid w:val="008C4571"/>
    <w:rsid w:val="008C4B39"/>
    <w:rsid w:val="008D3B9E"/>
    <w:rsid w:val="008D4061"/>
    <w:rsid w:val="008D6F1A"/>
    <w:rsid w:val="009026F2"/>
    <w:rsid w:val="00923DFD"/>
    <w:rsid w:val="00924B81"/>
    <w:rsid w:val="009307AE"/>
    <w:rsid w:val="00934408"/>
    <w:rsid w:val="009414FF"/>
    <w:rsid w:val="009557A4"/>
    <w:rsid w:val="00962F91"/>
    <w:rsid w:val="00962FB0"/>
    <w:rsid w:val="0096478C"/>
    <w:rsid w:val="0099382E"/>
    <w:rsid w:val="00997227"/>
    <w:rsid w:val="009A6718"/>
    <w:rsid w:val="009E22A3"/>
    <w:rsid w:val="009E425B"/>
    <w:rsid w:val="009E4F2C"/>
    <w:rsid w:val="009F288C"/>
    <w:rsid w:val="009F3B0E"/>
    <w:rsid w:val="00A01890"/>
    <w:rsid w:val="00A04FA1"/>
    <w:rsid w:val="00A21353"/>
    <w:rsid w:val="00A4057D"/>
    <w:rsid w:val="00A6728F"/>
    <w:rsid w:val="00A70D94"/>
    <w:rsid w:val="00A82B9B"/>
    <w:rsid w:val="00A9385A"/>
    <w:rsid w:val="00AA710B"/>
    <w:rsid w:val="00AB47A3"/>
    <w:rsid w:val="00AC20B4"/>
    <w:rsid w:val="00B11CED"/>
    <w:rsid w:val="00B201FE"/>
    <w:rsid w:val="00B21411"/>
    <w:rsid w:val="00B23A78"/>
    <w:rsid w:val="00B54E0E"/>
    <w:rsid w:val="00B660A3"/>
    <w:rsid w:val="00B877BC"/>
    <w:rsid w:val="00B926EF"/>
    <w:rsid w:val="00BA16ED"/>
    <w:rsid w:val="00BA1A28"/>
    <w:rsid w:val="00BC27EE"/>
    <w:rsid w:val="00BC4544"/>
    <w:rsid w:val="00BF68AC"/>
    <w:rsid w:val="00BF7758"/>
    <w:rsid w:val="00C0630A"/>
    <w:rsid w:val="00C14196"/>
    <w:rsid w:val="00C4015B"/>
    <w:rsid w:val="00C428C4"/>
    <w:rsid w:val="00C52A1F"/>
    <w:rsid w:val="00C732AB"/>
    <w:rsid w:val="00C77DA3"/>
    <w:rsid w:val="00C83C80"/>
    <w:rsid w:val="00C84591"/>
    <w:rsid w:val="00C959B3"/>
    <w:rsid w:val="00C96C71"/>
    <w:rsid w:val="00C973F9"/>
    <w:rsid w:val="00CA40A8"/>
    <w:rsid w:val="00CB120B"/>
    <w:rsid w:val="00CB15CF"/>
    <w:rsid w:val="00CC7F4F"/>
    <w:rsid w:val="00CD06E3"/>
    <w:rsid w:val="00D00CBD"/>
    <w:rsid w:val="00D033BE"/>
    <w:rsid w:val="00D04627"/>
    <w:rsid w:val="00D061D1"/>
    <w:rsid w:val="00D2310E"/>
    <w:rsid w:val="00D27B62"/>
    <w:rsid w:val="00D50595"/>
    <w:rsid w:val="00D50621"/>
    <w:rsid w:val="00D51FD3"/>
    <w:rsid w:val="00D52BCC"/>
    <w:rsid w:val="00D60D79"/>
    <w:rsid w:val="00D70D0F"/>
    <w:rsid w:val="00D72C16"/>
    <w:rsid w:val="00D74E23"/>
    <w:rsid w:val="00D856EF"/>
    <w:rsid w:val="00DA227C"/>
    <w:rsid w:val="00DA66FD"/>
    <w:rsid w:val="00DC59B1"/>
    <w:rsid w:val="00DE5489"/>
    <w:rsid w:val="00DF1003"/>
    <w:rsid w:val="00E00050"/>
    <w:rsid w:val="00E07F7C"/>
    <w:rsid w:val="00E312FC"/>
    <w:rsid w:val="00E3458E"/>
    <w:rsid w:val="00E34E68"/>
    <w:rsid w:val="00E46FC1"/>
    <w:rsid w:val="00E7029E"/>
    <w:rsid w:val="00E713FD"/>
    <w:rsid w:val="00E971E1"/>
    <w:rsid w:val="00EA3BEA"/>
    <w:rsid w:val="00ED6FFB"/>
    <w:rsid w:val="00EF21EF"/>
    <w:rsid w:val="00F06AF1"/>
    <w:rsid w:val="00F13BB6"/>
    <w:rsid w:val="00F239E5"/>
    <w:rsid w:val="00F43B86"/>
    <w:rsid w:val="00F70C13"/>
    <w:rsid w:val="00F760B2"/>
    <w:rsid w:val="00F76832"/>
    <w:rsid w:val="00FA170A"/>
    <w:rsid w:val="00FA58F2"/>
    <w:rsid w:val="00FB63B8"/>
    <w:rsid w:val="00FC48F4"/>
    <w:rsid w:val="00FD0AAA"/>
    <w:rsid w:val="00FD3C54"/>
    <w:rsid w:val="00FE6121"/>
    <w:rsid w:val="00FF03D6"/>
    <w:rsid w:val="00FF5144"/>
    <w:rsid w:val="00FF77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E606B"/>
  <w15:chartTrackingRefBased/>
  <w15:docId w15:val="{FED07DF2-2465-44DF-BA58-5F27D03C1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2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47"/>
    <w:pPr>
      <w:ind w:left="720"/>
      <w:contextualSpacing/>
    </w:pPr>
  </w:style>
  <w:style w:type="table" w:styleId="TableGrid">
    <w:name w:val="Table Grid"/>
    <w:basedOn w:val="TableNormal"/>
    <w:uiPriority w:val="39"/>
    <w:rsid w:val="00D52B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21353"/>
    <w:rPr>
      <w:color w:val="0563C1" w:themeColor="hyperlink"/>
      <w:u w:val="single"/>
    </w:rPr>
  </w:style>
  <w:style w:type="paragraph" w:styleId="Header">
    <w:name w:val="header"/>
    <w:basedOn w:val="Normal"/>
    <w:link w:val="HeaderChar"/>
    <w:uiPriority w:val="99"/>
    <w:unhideWhenUsed/>
    <w:rsid w:val="00E97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1E1"/>
  </w:style>
  <w:style w:type="paragraph" w:styleId="Footer">
    <w:name w:val="footer"/>
    <w:basedOn w:val="Normal"/>
    <w:link w:val="FooterChar"/>
    <w:uiPriority w:val="99"/>
    <w:unhideWhenUsed/>
    <w:rsid w:val="00E97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1E1"/>
  </w:style>
  <w:style w:type="paragraph" w:styleId="Title">
    <w:name w:val="Title"/>
    <w:basedOn w:val="Normal"/>
    <w:next w:val="Normal"/>
    <w:link w:val="TitleChar"/>
    <w:uiPriority w:val="10"/>
    <w:qFormat/>
    <w:rsid w:val="009E4F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4F2C"/>
    <w:rPr>
      <w:rFonts w:asciiTheme="majorHAnsi" w:eastAsiaTheme="majorEastAsia" w:hAnsiTheme="majorHAnsi" w:cstheme="majorBidi"/>
      <w:spacing w:val="-10"/>
      <w:kern w:val="28"/>
      <w:sz w:val="56"/>
      <w:szCs w:val="56"/>
    </w:rPr>
  </w:style>
  <w:style w:type="paragraph" w:customStyle="1" w:styleId="Achievement">
    <w:name w:val="Achievement"/>
    <w:basedOn w:val="BodyText"/>
    <w:rsid w:val="00566C3A"/>
    <w:pPr>
      <w:numPr>
        <w:numId w:val="14"/>
      </w:numPr>
      <w:tabs>
        <w:tab w:val="clear" w:pos="360"/>
      </w:tabs>
      <w:spacing w:after="60" w:line="220" w:lineRule="atLeast"/>
      <w:ind w:left="720" w:right="0" w:hanging="360"/>
      <w:jc w:val="both"/>
    </w:pPr>
    <w:rPr>
      <w:rFonts w:ascii="Arial" w:eastAsia="Times New Roman" w:hAnsi="Arial" w:cs="Times New Roman"/>
      <w:spacing w:val="-5"/>
      <w:sz w:val="20"/>
      <w:szCs w:val="20"/>
      <w:lang w:bidi="ar-SA"/>
    </w:rPr>
  </w:style>
  <w:style w:type="paragraph" w:styleId="BodyText">
    <w:name w:val="Body Text"/>
    <w:basedOn w:val="Normal"/>
    <w:link w:val="BodyTextChar"/>
    <w:uiPriority w:val="99"/>
    <w:semiHidden/>
    <w:unhideWhenUsed/>
    <w:rsid w:val="00566C3A"/>
    <w:pPr>
      <w:spacing w:after="120"/>
    </w:pPr>
  </w:style>
  <w:style w:type="character" w:customStyle="1" w:styleId="BodyTextChar">
    <w:name w:val="Body Text Char"/>
    <w:basedOn w:val="DefaultParagraphFont"/>
    <w:link w:val="BodyText"/>
    <w:uiPriority w:val="99"/>
    <w:semiHidden/>
    <w:rsid w:val="00566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98855">
      <w:bodyDiv w:val="1"/>
      <w:marLeft w:val="0"/>
      <w:marRight w:val="0"/>
      <w:marTop w:val="0"/>
      <w:marBottom w:val="0"/>
      <w:divBdr>
        <w:top w:val="none" w:sz="0" w:space="0" w:color="auto"/>
        <w:left w:val="none" w:sz="0" w:space="0" w:color="auto"/>
        <w:bottom w:val="none" w:sz="0" w:space="0" w:color="auto"/>
        <w:right w:val="none" w:sz="0" w:space="0" w:color="auto"/>
      </w:divBdr>
    </w:div>
    <w:div w:id="109202726">
      <w:bodyDiv w:val="1"/>
      <w:marLeft w:val="0"/>
      <w:marRight w:val="0"/>
      <w:marTop w:val="0"/>
      <w:marBottom w:val="0"/>
      <w:divBdr>
        <w:top w:val="none" w:sz="0" w:space="0" w:color="auto"/>
        <w:left w:val="none" w:sz="0" w:space="0" w:color="auto"/>
        <w:bottom w:val="none" w:sz="0" w:space="0" w:color="auto"/>
        <w:right w:val="none" w:sz="0" w:space="0" w:color="auto"/>
      </w:divBdr>
    </w:div>
    <w:div w:id="270626454">
      <w:bodyDiv w:val="1"/>
      <w:marLeft w:val="0"/>
      <w:marRight w:val="0"/>
      <w:marTop w:val="0"/>
      <w:marBottom w:val="0"/>
      <w:divBdr>
        <w:top w:val="none" w:sz="0" w:space="0" w:color="auto"/>
        <w:left w:val="none" w:sz="0" w:space="0" w:color="auto"/>
        <w:bottom w:val="none" w:sz="0" w:space="0" w:color="auto"/>
        <w:right w:val="none" w:sz="0" w:space="0" w:color="auto"/>
      </w:divBdr>
    </w:div>
    <w:div w:id="866989668">
      <w:bodyDiv w:val="1"/>
      <w:marLeft w:val="0"/>
      <w:marRight w:val="0"/>
      <w:marTop w:val="0"/>
      <w:marBottom w:val="0"/>
      <w:divBdr>
        <w:top w:val="none" w:sz="0" w:space="0" w:color="auto"/>
        <w:left w:val="none" w:sz="0" w:space="0" w:color="auto"/>
        <w:bottom w:val="none" w:sz="0" w:space="0" w:color="auto"/>
        <w:right w:val="none" w:sz="0" w:space="0" w:color="auto"/>
      </w:divBdr>
    </w:div>
    <w:div w:id="876819552">
      <w:bodyDiv w:val="1"/>
      <w:marLeft w:val="0"/>
      <w:marRight w:val="0"/>
      <w:marTop w:val="0"/>
      <w:marBottom w:val="0"/>
      <w:divBdr>
        <w:top w:val="none" w:sz="0" w:space="0" w:color="auto"/>
        <w:left w:val="none" w:sz="0" w:space="0" w:color="auto"/>
        <w:bottom w:val="none" w:sz="0" w:space="0" w:color="auto"/>
        <w:right w:val="none" w:sz="0" w:space="0" w:color="auto"/>
      </w:divBdr>
      <w:divsChild>
        <w:div w:id="1829055833">
          <w:marLeft w:val="0"/>
          <w:marRight w:val="0"/>
          <w:marTop w:val="0"/>
          <w:marBottom w:val="0"/>
          <w:divBdr>
            <w:top w:val="none" w:sz="0" w:space="0" w:color="auto"/>
            <w:left w:val="none" w:sz="0" w:space="0" w:color="auto"/>
            <w:bottom w:val="none" w:sz="0" w:space="0" w:color="auto"/>
            <w:right w:val="none" w:sz="0" w:space="0" w:color="auto"/>
          </w:divBdr>
        </w:div>
        <w:div w:id="1160195468">
          <w:marLeft w:val="0"/>
          <w:marRight w:val="0"/>
          <w:marTop w:val="0"/>
          <w:marBottom w:val="0"/>
          <w:divBdr>
            <w:top w:val="none" w:sz="0" w:space="0" w:color="auto"/>
            <w:left w:val="none" w:sz="0" w:space="0" w:color="auto"/>
            <w:bottom w:val="none" w:sz="0" w:space="0" w:color="auto"/>
            <w:right w:val="none" w:sz="0" w:space="0" w:color="auto"/>
          </w:divBdr>
        </w:div>
        <w:div w:id="1610509515">
          <w:marLeft w:val="0"/>
          <w:marRight w:val="0"/>
          <w:marTop w:val="0"/>
          <w:marBottom w:val="0"/>
          <w:divBdr>
            <w:top w:val="none" w:sz="0" w:space="0" w:color="auto"/>
            <w:left w:val="none" w:sz="0" w:space="0" w:color="auto"/>
            <w:bottom w:val="none" w:sz="0" w:space="0" w:color="auto"/>
            <w:right w:val="none" w:sz="0" w:space="0" w:color="auto"/>
          </w:divBdr>
        </w:div>
        <w:div w:id="1042438467">
          <w:marLeft w:val="0"/>
          <w:marRight w:val="0"/>
          <w:marTop w:val="0"/>
          <w:marBottom w:val="0"/>
          <w:divBdr>
            <w:top w:val="none" w:sz="0" w:space="0" w:color="auto"/>
            <w:left w:val="none" w:sz="0" w:space="0" w:color="auto"/>
            <w:bottom w:val="none" w:sz="0" w:space="0" w:color="auto"/>
            <w:right w:val="none" w:sz="0" w:space="0" w:color="auto"/>
          </w:divBdr>
        </w:div>
        <w:div w:id="78452243">
          <w:marLeft w:val="0"/>
          <w:marRight w:val="0"/>
          <w:marTop w:val="0"/>
          <w:marBottom w:val="0"/>
          <w:divBdr>
            <w:top w:val="none" w:sz="0" w:space="0" w:color="auto"/>
            <w:left w:val="none" w:sz="0" w:space="0" w:color="auto"/>
            <w:bottom w:val="none" w:sz="0" w:space="0" w:color="auto"/>
            <w:right w:val="none" w:sz="0" w:space="0" w:color="auto"/>
          </w:divBdr>
        </w:div>
        <w:div w:id="1438451654">
          <w:marLeft w:val="0"/>
          <w:marRight w:val="0"/>
          <w:marTop w:val="0"/>
          <w:marBottom w:val="0"/>
          <w:divBdr>
            <w:top w:val="none" w:sz="0" w:space="0" w:color="auto"/>
            <w:left w:val="none" w:sz="0" w:space="0" w:color="auto"/>
            <w:bottom w:val="none" w:sz="0" w:space="0" w:color="auto"/>
            <w:right w:val="none" w:sz="0" w:space="0" w:color="auto"/>
          </w:divBdr>
        </w:div>
      </w:divsChild>
    </w:div>
    <w:div w:id="1000889799">
      <w:bodyDiv w:val="1"/>
      <w:marLeft w:val="0"/>
      <w:marRight w:val="0"/>
      <w:marTop w:val="0"/>
      <w:marBottom w:val="0"/>
      <w:divBdr>
        <w:top w:val="none" w:sz="0" w:space="0" w:color="auto"/>
        <w:left w:val="none" w:sz="0" w:space="0" w:color="auto"/>
        <w:bottom w:val="none" w:sz="0" w:space="0" w:color="auto"/>
        <w:right w:val="none" w:sz="0" w:space="0" w:color="auto"/>
      </w:divBdr>
    </w:div>
    <w:div w:id="115094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B410D-3967-482A-A764-4F6CE8085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TotalTime>
  <Pages>4</Pages>
  <Words>4962</Words>
  <Characters>28290</Characters>
  <Application>Microsoft Office Word</Application>
  <DocSecurity>0</DocSecurity>
  <Lines>235</Lines>
  <Paragraphs>66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33186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Baranes</dc:creator>
  <cp:keywords/>
  <dc:description/>
  <cp:lastModifiedBy>Amos Baranes</cp:lastModifiedBy>
  <cp:revision>10</cp:revision>
  <dcterms:created xsi:type="dcterms:W3CDTF">2020-03-20T02:30:00Z</dcterms:created>
  <dcterms:modified xsi:type="dcterms:W3CDTF">2020-03-22T08:06:00Z</dcterms:modified>
</cp:coreProperties>
</file>